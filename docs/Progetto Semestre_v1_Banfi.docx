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14:paraId="691EF86D" w14:textId="77777777" w:rsidTr="00D71F50">
        <w:tc>
          <w:tcPr>
            <w:tcW w:w="9065" w:type="dxa"/>
            <w:gridSpan w:val="2"/>
          </w:tcPr>
          <w:p w14:paraId="513F9BE6" w14:textId="5A2F1B53" w:rsidR="00FF0B91" w:rsidRDefault="00600A7F" w:rsidP="00D71F50">
            <w:pPr>
              <w:pStyle w:val="SUPSITestoTimes32"/>
              <w:framePr w:hSpace="0" w:wrap="auto" w:vAnchor="margin" w:hAnchor="text" w:xAlign="left" w:yAlign="inline"/>
            </w:pPr>
            <w:r>
              <w:t>GUI per applicativo di Data Collection</w:t>
            </w:r>
            <w:r w:rsidR="004710B5">
              <w:t xml:space="preserve"> – Ground Control</w:t>
            </w:r>
          </w:p>
          <w:p w14:paraId="104CB095" w14:textId="77777777" w:rsidR="00FF0B91" w:rsidRPr="00F829CD" w:rsidRDefault="00FF0B91" w:rsidP="00D71F50">
            <w:pPr>
              <w:spacing w:line="240" w:lineRule="auto"/>
              <w:rPr>
                <w:rFonts w:ascii="Times" w:hAnsi="Times"/>
                <w:sz w:val="56"/>
                <w:szCs w:val="56"/>
              </w:rPr>
            </w:pPr>
          </w:p>
        </w:tc>
      </w:tr>
      <w:tr w:rsidR="00FF0B91" w14:paraId="3C9DF15F" w14:textId="77777777" w:rsidTr="00D71F50">
        <w:tc>
          <w:tcPr>
            <w:tcW w:w="9065" w:type="dxa"/>
            <w:gridSpan w:val="2"/>
            <w:tcBorders>
              <w:bottom w:val="single" w:sz="4" w:space="0" w:color="auto"/>
            </w:tcBorders>
          </w:tcPr>
          <w:p w14:paraId="642D658E" w14:textId="77777777" w:rsidR="00FF0B91" w:rsidRPr="0085210C" w:rsidRDefault="00FF0B91" w:rsidP="00D71F50">
            <w:pPr>
              <w:pStyle w:val="SUPSITestoArial11"/>
            </w:pPr>
          </w:p>
        </w:tc>
      </w:tr>
      <w:tr w:rsidR="00FF0B91" w14:paraId="2F9BE379" w14:textId="77777777" w:rsidTr="00D71F50">
        <w:trPr>
          <w:trHeight w:val="284"/>
        </w:trPr>
        <w:tc>
          <w:tcPr>
            <w:tcW w:w="4577" w:type="dxa"/>
            <w:tcBorders>
              <w:top w:val="single" w:sz="4" w:space="0" w:color="auto"/>
            </w:tcBorders>
            <w:vAlign w:val="center"/>
          </w:tcPr>
          <w:p w14:paraId="12419BDC" w14:textId="77777777"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14:paraId="7A05124C" w14:textId="77777777" w:rsidR="00FF0B91" w:rsidRPr="0085210C" w:rsidRDefault="00FF0B91" w:rsidP="00D71F50">
            <w:pPr>
              <w:pStyle w:val="SUPSITestoArial8"/>
              <w:framePr w:hSpace="0" w:wrap="auto" w:vAnchor="margin" w:hAnchor="text" w:xAlign="left" w:yAlign="inline"/>
            </w:pPr>
            <w:r>
              <w:t>Relatore</w:t>
            </w:r>
          </w:p>
        </w:tc>
      </w:tr>
      <w:tr w:rsidR="00FF0B91" w14:paraId="7F968E91" w14:textId="77777777" w:rsidTr="00D71F50">
        <w:trPr>
          <w:trHeight w:val="624"/>
        </w:trPr>
        <w:tc>
          <w:tcPr>
            <w:tcW w:w="4577" w:type="dxa"/>
            <w:vMerge w:val="restart"/>
            <w:tcBorders>
              <w:bottom w:val="nil"/>
            </w:tcBorders>
          </w:tcPr>
          <w:p w14:paraId="0A726829" w14:textId="040EEE47" w:rsidR="00FF0B91" w:rsidRPr="00011DF6" w:rsidRDefault="003D2615" w:rsidP="00D71F50">
            <w:pPr>
              <w:pStyle w:val="SUPSITestoArial14"/>
              <w:framePr w:hSpace="0" w:wrap="auto" w:vAnchor="margin" w:hAnchor="text" w:xAlign="left" w:yAlign="inline"/>
            </w:pPr>
            <w:r>
              <w:t>Mariano Fasano</w:t>
            </w:r>
          </w:p>
        </w:tc>
        <w:tc>
          <w:tcPr>
            <w:tcW w:w="4488" w:type="dxa"/>
            <w:tcBorders>
              <w:bottom w:val="single" w:sz="4" w:space="0" w:color="auto"/>
            </w:tcBorders>
          </w:tcPr>
          <w:p w14:paraId="6212A025" w14:textId="58E4156F" w:rsidR="00FF0B91" w:rsidRPr="0085210C" w:rsidRDefault="003D2615" w:rsidP="00D71F50">
            <w:pPr>
              <w:pStyle w:val="SUPSITestoArial14"/>
              <w:framePr w:hSpace="0" w:wrap="auto" w:vAnchor="margin" w:hAnchor="text" w:xAlign="left" w:yAlign="inline"/>
            </w:pPr>
            <w:r>
              <w:t>Michele Banfi</w:t>
            </w:r>
          </w:p>
        </w:tc>
      </w:tr>
      <w:tr w:rsidR="00FF0B91" w14:paraId="3F92AEE4" w14:textId="77777777" w:rsidTr="00D71F50">
        <w:trPr>
          <w:trHeight w:val="284"/>
        </w:trPr>
        <w:tc>
          <w:tcPr>
            <w:tcW w:w="4577" w:type="dxa"/>
            <w:vMerge/>
            <w:vAlign w:val="center"/>
          </w:tcPr>
          <w:p w14:paraId="4DE85CCB" w14:textId="77777777"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14:paraId="663CA4FF" w14:textId="77777777" w:rsidR="00FF0B91" w:rsidRPr="0085210C" w:rsidRDefault="00FF0B91" w:rsidP="00D71F50">
            <w:pPr>
              <w:pStyle w:val="SUPSITestoArial8"/>
              <w:framePr w:hSpace="0" w:wrap="auto" w:vAnchor="margin" w:hAnchor="text" w:xAlign="left" w:yAlign="inline"/>
            </w:pPr>
            <w:r>
              <w:t>Correlatore</w:t>
            </w:r>
          </w:p>
        </w:tc>
      </w:tr>
      <w:tr w:rsidR="00FF0B91" w14:paraId="37874E2B" w14:textId="77777777" w:rsidTr="00D71F50">
        <w:trPr>
          <w:trHeight w:val="624"/>
        </w:trPr>
        <w:tc>
          <w:tcPr>
            <w:tcW w:w="4577" w:type="dxa"/>
            <w:vMerge/>
            <w:tcBorders>
              <w:bottom w:val="nil"/>
            </w:tcBorders>
          </w:tcPr>
          <w:p w14:paraId="794C3C03" w14:textId="77777777"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14:paraId="7CA74176" w14:textId="77777777" w:rsidR="00FF0B91" w:rsidRPr="0085210C" w:rsidRDefault="00FF0B91" w:rsidP="00D71F50">
            <w:pPr>
              <w:pStyle w:val="SUPSITestoArial14"/>
              <w:framePr w:hSpace="0" w:wrap="auto" w:vAnchor="margin" w:hAnchor="text" w:xAlign="left" w:yAlign="inline"/>
            </w:pPr>
            <w:r>
              <w:t>-</w:t>
            </w:r>
          </w:p>
        </w:tc>
      </w:tr>
      <w:tr w:rsidR="00FF0B91" w14:paraId="74B4F784" w14:textId="77777777" w:rsidTr="00D71F50">
        <w:trPr>
          <w:trHeight w:val="284"/>
        </w:trPr>
        <w:tc>
          <w:tcPr>
            <w:tcW w:w="4577" w:type="dxa"/>
            <w:vMerge/>
            <w:vAlign w:val="center"/>
          </w:tcPr>
          <w:p w14:paraId="5CCE9CAA" w14:textId="77777777"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14:paraId="7D5D05D0" w14:textId="77777777" w:rsidR="00FF0B91" w:rsidRPr="0085210C" w:rsidRDefault="00FF0B91" w:rsidP="00D71F50">
            <w:pPr>
              <w:pStyle w:val="SUPSITestoArial8"/>
              <w:framePr w:hSpace="0" w:wrap="auto" w:vAnchor="margin" w:hAnchor="text" w:xAlign="left" w:yAlign="inline"/>
            </w:pPr>
            <w:r>
              <w:t>Committente</w:t>
            </w:r>
          </w:p>
        </w:tc>
      </w:tr>
      <w:tr w:rsidR="00FF0B91" w14:paraId="1026A700" w14:textId="77777777" w:rsidTr="00D71F50">
        <w:trPr>
          <w:trHeight w:val="624"/>
        </w:trPr>
        <w:tc>
          <w:tcPr>
            <w:tcW w:w="4577" w:type="dxa"/>
            <w:vMerge/>
            <w:tcBorders>
              <w:bottom w:val="single" w:sz="4" w:space="0" w:color="auto"/>
            </w:tcBorders>
          </w:tcPr>
          <w:p w14:paraId="5D888600" w14:textId="77777777" w:rsidR="00FF0B91" w:rsidRPr="0085210C" w:rsidRDefault="00FF0B91" w:rsidP="00D71F50">
            <w:pPr>
              <w:pStyle w:val="SUPSITestoArial14"/>
              <w:framePr w:hSpace="0" w:wrap="auto" w:vAnchor="margin" w:hAnchor="text" w:xAlign="left" w:yAlign="inline"/>
            </w:pPr>
          </w:p>
        </w:tc>
        <w:tc>
          <w:tcPr>
            <w:tcW w:w="4488" w:type="dxa"/>
            <w:tcBorders>
              <w:bottom w:val="nil"/>
            </w:tcBorders>
          </w:tcPr>
          <w:p w14:paraId="5989A25D" w14:textId="77777777" w:rsidR="00FF0B91" w:rsidRPr="0085210C" w:rsidRDefault="00FF0B91" w:rsidP="00D71F50">
            <w:pPr>
              <w:pStyle w:val="SUPSITestoArial14"/>
              <w:framePr w:hSpace="0" w:wrap="auto" w:vAnchor="margin" w:hAnchor="text" w:xAlign="left" w:yAlign="inline"/>
            </w:pPr>
            <w:r>
              <w:t>-</w:t>
            </w:r>
          </w:p>
        </w:tc>
      </w:tr>
      <w:tr w:rsidR="00FF0B91" w:rsidRPr="0085210C" w14:paraId="480D86D9" w14:textId="77777777" w:rsidTr="00D71F50">
        <w:trPr>
          <w:trHeight w:val="284"/>
        </w:trPr>
        <w:tc>
          <w:tcPr>
            <w:tcW w:w="4577" w:type="dxa"/>
            <w:tcBorders>
              <w:top w:val="single" w:sz="4" w:space="0" w:color="auto"/>
            </w:tcBorders>
            <w:vAlign w:val="center"/>
          </w:tcPr>
          <w:p w14:paraId="35E15CFA" w14:textId="77777777"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14:paraId="21B8C295" w14:textId="77777777" w:rsidR="00FF0B91" w:rsidRPr="0085210C" w:rsidRDefault="00FF0B91" w:rsidP="00D71F50">
            <w:pPr>
              <w:pStyle w:val="SUPSITestoArial8"/>
              <w:framePr w:hSpace="0" w:wrap="auto" w:vAnchor="margin" w:hAnchor="text" w:xAlign="left" w:yAlign="inline"/>
            </w:pPr>
            <w:r>
              <w:t>Modulo</w:t>
            </w:r>
          </w:p>
        </w:tc>
      </w:tr>
      <w:tr w:rsidR="00FF0B91" w:rsidRPr="0085210C" w14:paraId="4950C9D2" w14:textId="77777777" w:rsidTr="00D71F50">
        <w:trPr>
          <w:trHeight w:val="624"/>
        </w:trPr>
        <w:tc>
          <w:tcPr>
            <w:tcW w:w="4577" w:type="dxa"/>
            <w:tcBorders>
              <w:bottom w:val="nil"/>
            </w:tcBorders>
          </w:tcPr>
          <w:p w14:paraId="49FB1FED" w14:textId="59E23032" w:rsidR="00FF0B91" w:rsidRPr="0085210C" w:rsidRDefault="003D2615" w:rsidP="00D71F50">
            <w:pPr>
              <w:pStyle w:val="SUPSITestoArial14"/>
              <w:framePr w:hSpace="0" w:wrap="auto" w:vAnchor="margin" w:hAnchor="text" w:xAlign="left" w:yAlign="inline"/>
            </w:pPr>
            <w:r>
              <w:t>Ingegneria Informatica</w:t>
            </w:r>
          </w:p>
        </w:tc>
        <w:tc>
          <w:tcPr>
            <w:tcW w:w="4488" w:type="dxa"/>
            <w:tcBorders>
              <w:bottom w:val="nil"/>
            </w:tcBorders>
          </w:tcPr>
          <w:p w14:paraId="4204B2EB" w14:textId="5A794595" w:rsidR="00FF0B91" w:rsidRPr="0085210C" w:rsidRDefault="00173D4F" w:rsidP="00D71F50">
            <w:pPr>
              <w:pStyle w:val="SUPSITestoArial14"/>
              <w:framePr w:hSpace="0" w:wrap="auto" w:vAnchor="margin" w:hAnchor="text" w:xAlign="left" w:yAlign="inline"/>
            </w:pPr>
            <w:r>
              <w:t>Progetto di semestre</w:t>
            </w:r>
          </w:p>
        </w:tc>
      </w:tr>
      <w:tr w:rsidR="00FF0B91" w:rsidRPr="0085210C" w14:paraId="2FA62B32" w14:textId="77777777" w:rsidTr="00D71F50">
        <w:trPr>
          <w:trHeight w:val="284"/>
        </w:trPr>
        <w:tc>
          <w:tcPr>
            <w:tcW w:w="4577" w:type="dxa"/>
            <w:tcBorders>
              <w:top w:val="single" w:sz="4" w:space="0" w:color="auto"/>
            </w:tcBorders>
            <w:vAlign w:val="center"/>
          </w:tcPr>
          <w:p w14:paraId="3B5B5F12" w14:textId="77777777"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14:paraId="3B5B10F4" w14:textId="77777777" w:rsidR="00FF0B91" w:rsidRPr="0085210C" w:rsidRDefault="00FF0B91" w:rsidP="00D71F50">
            <w:pPr>
              <w:pStyle w:val="SUPSITestoArial8"/>
              <w:framePr w:hSpace="0" w:wrap="auto" w:vAnchor="margin" w:hAnchor="text" w:xAlign="left" w:yAlign="inline"/>
            </w:pPr>
          </w:p>
        </w:tc>
      </w:tr>
      <w:tr w:rsidR="00FF0B91" w:rsidRPr="0085210C" w14:paraId="78AD8EA3" w14:textId="77777777" w:rsidTr="00D71F50">
        <w:trPr>
          <w:trHeight w:val="624"/>
        </w:trPr>
        <w:tc>
          <w:tcPr>
            <w:tcW w:w="4577" w:type="dxa"/>
            <w:tcBorders>
              <w:bottom w:val="nil"/>
            </w:tcBorders>
          </w:tcPr>
          <w:p w14:paraId="14D3ECBE" w14:textId="17A8E8CF" w:rsidR="00FF0B91" w:rsidRPr="0085210C" w:rsidRDefault="00173D4F" w:rsidP="00D71F50">
            <w:pPr>
              <w:pStyle w:val="SUPSITestoArial14"/>
              <w:framePr w:hSpace="0" w:wrap="auto" w:vAnchor="margin" w:hAnchor="text" w:xAlign="left" w:yAlign="inline"/>
            </w:pPr>
            <w:r>
              <w:t>2021</w:t>
            </w:r>
            <w:r w:rsidR="00FF0B91">
              <w:t>-</w:t>
            </w:r>
            <w:r>
              <w:t>2022</w:t>
            </w:r>
          </w:p>
        </w:tc>
        <w:tc>
          <w:tcPr>
            <w:tcW w:w="4488" w:type="dxa"/>
            <w:tcBorders>
              <w:bottom w:val="nil"/>
            </w:tcBorders>
          </w:tcPr>
          <w:p w14:paraId="212DE4C1" w14:textId="77777777" w:rsidR="00FF0B91" w:rsidRPr="0085210C" w:rsidRDefault="00FF0B91" w:rsidP="00D71F50">
            <w:pPr>
              <w:pStyle w:val="SUPSITestoArial14"/>
              <w:framePr w:hSpace="0" w:wrap="auto" w:vAnchor="margin" w:hAnchor="text" w:xAlign="left" w:yAlign="inline"/>
            </w:pPr>
          </w:p>
        </w:tc>
      </w:tr>
    </w:tbl>
    <w:p w14:paraId="3545EAD7" w14:textId="77777777" w:rsidR="003A61F3" w:rsidRDefault="003A61F3" w:rsidP="003A61F3"/>
    <w:p w14:paraId="564F1C09" w14:textId="77777777"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14:paraId="79F58539" w14:textId="77777777">
        <w:trPr>
          <w:trHeight w:val="284"/>
        </w:trPr>
        <w:tc>
          <w:tcPr>
            <w:tcW w:w="4645" w:type="dxa"/>
            <w:tcBorders>
              <w:top w:val="single" w:sz="4" w:space="0" w:color="auto"/>
            </w:tcBorders>
            <w:vAlign w:val="center"/>
          </w:tcPr>
          <w:p w14:paraId="33F36E9F" w14:textId="77777777" w:rsidR="003A61F3" w:rsidRPr="00E105D0" w:rsidRDefault="00FF0B91" w:rsidP="003A61F3">
            <w:pPr>
              <w:pStyle w:val="SUPSITestoArial8"/>
              <w:framePr w:hSpace="0" w:wrap="auto" w:vAnchor="margin" w:hAnchor="text" w:xAlign="left" w:yAlign="inline"/>
            </w:pPr>
            <w:r>
              <w:t>Data</w:t>
            </w:r>
          </w:p>
        </w:tc>
        <w:tc>
          <w:tcPr>
            <w:tcW w:w="4427" w:type="dxa"/>
            <w:vAlign w:val="center"/>
          </w:tcPr>
          <w:p w14:paraId="1CE78C13" w14:textId="77777777" w:rsidR="003A61F3" w:rsidRPr="00E105D0" w:rsidRDefault="003A61F3" w:rsidP="003A61F3">
            <w:pPr>
              <w:pStyle w:val="SUPSITestoArial8"/>
              <w:framePr w:hSpace="0" w:wrap="auto" w:vAnchor="margin" w:hAnchor="text" w:xAlign="left" w:yAlign="inline"/>
            </w:pPr>
          </w:p>
        </w:tc>
      </w:tr>
      <w:tr w:rsidR="003A61F3" w14:paraId="7B3E8B6D" w14:textId="77777777">
        <w:trPr>
          <w:trHeight w:val="379"/>
        </w:trPr>
        <w:tc>
          <w:tcPr>
            <w:tcW w:w="4645" w:type="dxa"/>
          </w:tcPr>
          <w:p w14:paraId="5B04D11E" w14:textId="77777777" w:rsidR="003A61F3" w:rsidRPr="00902226" w:rsidRDefault="00F564BB" w:rsidP="003A61F3">
            <w:pPr>
              <w:pStyle w:val="SUPSITestoArial14"/>
              <w:framePr w:hSpace="0" w:wrap="auto" w:vAnchor="margin" w:hAnchor="text" w:xAlign="left" w:yAlign="inline"/>
            </w:pPr>
            <w:r>
              <w:lastRenderedPageBreak/>
              <w:t>-</w:t>
            </w:r>
          </w:p>
        </w:tc>
        <w:tc>
          <w:tcPr>
            <w:tcW w:w="4427" w:type="dxa"/>
          </w:tcPr>
          <w:p w14:paraId="62D75E03" w14:textId="77777777" w:rsidR="003A61F3" w:rsidRPr="00902226" w:rsidRDefault="003A61F3" w:rsidP="003A61F3">
            <w:pPr>
              <w:pStyle w:val="SUPSITestoArial14"/>
              <w:framePr w:hSpace="0" w:wrap="auto" w:vAnchor="margin" w:hAnchor="text" w:xAlign="left" w:yAlign="inline"/>
            </w:pPr>
          </w:p>
        </w:tc>
      </w:tr>
    </w:tbl>
    <w:p w14:paraId="08BB9F87" w14:textId="77777777" w:rsidR="000366F1" w:rsidRPr="00334869" w:rsidRDefault="000366F1" w:rsidP="000366F1">
      <w:pPr>
        <w:pStyle w:val="SUPSITestoArial11"/>
      </w:pPr>
    </w:p>
    <w:p w14:paraId="20E3A8C1" w14:textId="77777777" w:rsidR="000366F1" w:rsidRPr="00334869" w:rsidRDefault="000366F1" w:rsidP="000366F1">
      <w:pPr>
        <w:pStyle w:val="SUPSITestoArial11"/>
      </w:pPr>
    </w:p>
    <w:p w14:paraId="58CDBC1E" w14:textId="77777777" w:rsidR="000366F1" w:rsidRPr="00334869" w:rsidRDefault="000366F1" w:rsidP="000366F1">
      <w:pPr>
        <w:pStyle w:val="SUPSITestoArial11"/>
      </w:pPr>
    </w:p>
    <w:p w14:paraId="67B6BA17" w14:textId="77777777" w:rsidR="000366F1" w:rsidRPr="00334869" w:rsidRDefault="000366F1" w:rsidP="000366F1"/>
    <w:p w14:paraId="680DF379" w14:textId="77777777" w:rsidR="000366F1" w:rsidRPr="00334869" w:rsidRDefault="000366F1" w:rsidP="000366F1"/>
    <w:p w14:paraId="7A42511B" w14:textId="77777777" w:rsidR="000366F1" w:rsidRPr="00334869" w:rsidRDefault="000366F1" w:rsidP="000366F1"/>
    <w:p w14:paraId="5D2E6514" w14:textId="77777777" w:rsidR="000366F1" w:rsidRPr="00334869" w:rsidRDefault="000366F1" w:rsidP="000366F1"/>
    <w:p w14:paraId="57E89C3C" w14:textId="77777777" w:rsidR="000366F1" w:rsidRPr="00334869" w:rsidRDefault="000366F1" w:rsidP="000366F1"/>
    <w:p w14:paraId="11BEA030" w14:textId="77777777" w:rsidR="000366F1" w:rsidRPr="00334869" w:rsidRDefault="000366F1" w:rsidP="000366F1"/>
    <w:p w14:paraId="5914049D" w14:textId="77777777" w:rsidR="000366F1" w:rsidRPr="00334869" w:rsidRDefault="000366F1" w:rsidP="000366F1"/>
    <w:p w14:paraId="7001D732" w14:textId="77777777" w:rsidR="000366F1" w:rsidRPr="00334869" w:rsidRDefault="000366F1" w:rsidP="000366F1"/>
    <w:p w14:paraId="11A9830A" w14:textId="77777777" w:rsidR="000366F1" w:rsidRPr="00334869" w:rsidRDefault="000366F1" w:rsidP="000366F1"/>
    <w:p w14:paraId="2F14E370" w14:textId="77777777" w:rsidR="000366F1" w:rsidRPr="00334869" w:rsidRDefault="000366F1" w:rsidP="000366F1"/>
    <w:p w14:paraId="4F65FA22" w14:textId="77777777" w:rsidR="000366F1" w:rsidRPr="00334869" w:rsidRDefault="000366F1" w:rsidP="000366F1"/>
    <w:p w14:paraId="1639B7E8" w14:textId="77777777" w:rsidR="000366F1" w:rsidRPr="00334869" w:rsidRDefault="000366F1" w:rsidP="000366F1"/>
    <w:p w14:paraId="3F50F2AF" w14:textId="77777777" w:rsidR="000366F1" w:rsidRDefault="000366F1">
      <w:pPr>
        <w:spacing w:line="240" w:lineRule="auto"/>
        <w:rPr>
          <w:rFonts w:ascii="Arial" w:hAnsi="Arial"/>
          <w:noProof/>
          <w:sz w:val="36"/>
          <w:szCs w:val="16"/>
        </w:rPr>
      </w:pPr>
      <w:r>
        <w:br w:type="page"/>
      </w:r>
    </w:p>
    <w:p w14:paraId="1F7AEE48" w14:textId="77777777" w:rsidR="000366F1" w:rsidRDefault="000366F1" w:rsidP="000366F1">
      <w:pPr>
        <w:tabs>
          <w:tab w:val="left" w:pos="851"/>
          <w:tab w:val="right" w:pos="8222"/>
        </w:tabs>
        <w:autoSpaceDE w:val="0"/>
        <w:autoSpaceDN w:val="0"/>
        <w:adjustRightInd w:val="0"/>
        <w:rPr>
          <w:rFonts w:ascii="Arial" w:hAnsi="Arial" w:cs="Arial"/>
          <w:sz w:val="36"/>
          <w:szCs w:val="36"/>
        </w:rPr>
      </w:pPr>
      <w:r w:rsidRPr="00334869">
        <w:rPr>
          <w:rFonts w:ascii="Arial" w:hAnsi="Arial" w:cs="Arial"/>
          <w:sz w:val="36"/>
          <w:szCs w:val="36"/>
        </w:rPr>
        <w:lastRenderedPageBreak/>
        <w:t>Indice generale</w:t>
      </w:r>
    </w:p>
    <w:sdt>
      <w:sdtPr>
        <w:rPr>
          <w:rFonts w:eastAsia="Cambria"/>
          <w:b w:val="0"/>
          <w:bCs w:val="0"/>
          <w:color w:val="auto"/>
          <w:sz w:val="24"/>
          <w:szCs w:val="24"/>
          <w:lang w:val="it-CH"/>
        </w:rPr>
        <w:id w:val="1928229094"/>
        <w:docPartObj>
          <w:docPartGallery w:val="Table of Contents"/>
          <w:docPartUnique/>
        </w:docPartObj>
      </w:sdtPr>
      <w:sdtEndPr>
        <w:rPr>
          <w:lang w:val="it-IT"/>
        </w:rPr>
      </w:sdtEndPr>
      <w:sdtContent>
        <w:p w14:paraId="259828CB" w14:textId="4FE7D22D" w:rsidR="00173D4F" w:rsidRDefault="00173D4F" w:rsidP="004B4032">
          <w:pPr>
            <w:pStyle w:val="TOCHeading"/>
            <w:numPr>
              <w:ilvl w:val="0"/>
              <w:numId w:val="0"/>
            </w:numPr>
            <w:ind w:left="432" w:hanging="432"/>
          </w:pPr>
        </w:p>
        <w:p w14:paraId="4002D1E0" w14:textId="1CBCEFE6" w:rsidR="004710B5" w:rsidRDefault="00173D4F">
          <w:pPr>
            <w:pStyle w:val="TOC1"/>
            <w:rPr>
              <w:rFonts w:asciiTheme="minorHAnsi" w:eastAsiaTheme="minorEastAsia" w:hAnsiTheme="minorHAnsi" w:cstheme="minorBidi"/>
              <w:bCs w:val="0"/>
              <w:noProof/>
              <w:sz w:val="22"/>
              <w:u w:val="none"/>
              <w:lang w:val="it-CH" w:eastAsia="it-CH"/>
            </w:rPr>
          </w:pPr>
          <w:r>
            <w:fldChar w:fldCharType="begin"/>
          </w:r>
          <w:r>
            <w:instrText xml:space="preserve"> TOC \o "1-3" \h \z \u </w:instrText>
          </w:r>
          <w:r>
            <w:fldChar w:fldCharType="separate"/>
          </w:r>
          <w:hyperlink w:anchor="_Toc94462432" w:history="1">
            <w:r w:rsidR="004710B5" w:rsidRPr="00C01D68">
              <w:rPr>
                <w:rStyle w:val="Hyperlink"/>
                <w:noProof/>
              </w:rPr>
              <w:t>1</w:t>
            </w:r>
            <w:r w:rsidR="004710B5">
              <w:rPr>
                <w:rFonts w:asciiTheme="minorHAnsi" w:eastAsiaTheme="minorEastAsia" w:hAnsiTheme="minorHAnsi" w:cstheme="minorBidi"/>
                <w:bCs w:val="0"/>
                <w:noProof/>
                <w:sz w:val="22"/>
                <w:u w:val="none"/>
                <w:lang w:val="it-CH" w:eastAsia="it-CH"/>
              </w:rPr>
              <w:tab/>
            </w:r>
            <w:r w:rsidR="004710B5" w:rsidRPr="00C01D68">
              <w:rPr>
                <w:rStyle w:val="Hyperlink"/>
                <w:noProof/>
              </w:rPr>
              <w:t>Introduzione</w:t>
            </w:r>
            <w:r w:rsidR="004710B5">
              <w:rPr>
                <w:noProof/>
                <w:webHidden/>
              </w:rPr>
              <w:tab/>
            </w:r>
            <w:r w:rsidR="004710B5">
              <w:rPr>
                <w:noProof/>
                <w:webHidden/>
              </w:rPr>
              <w:fldChar w:fldCharType="begin"/>
            </w:r>
            <w:r w:rsidR="004710B5">
              <w:rPr>
                <w:noProof/>
                <w:webHidden/>
              </w:rPr>
              <w:instrText xml:space="preserve"> PAGEREF _Toc94462432 \h </w:instrText>
            </w:r>
            <w:r w:rsidR="004710B5">
              <w:rPr>
                <w:noProof/>
                <w:webHidden/>
              </w:rPr>
            </w:r>
            <w:r w:rsidR="004710B5">
              <w:rPr>
                <w:noProof/>
                <w:webHidden/>
              </w:rPr>
              <w:fldChar w:fldCharType="separate"/>
            </w:r>
            <w:r w:rsidR="004710B5">
              <w:rPr>
                <w:noProof/>
                <w:webHidden/>
              </w:rPr>
              <w:t>9</w:t>
            </w:r>
            <w:r w:rsidR="004710B5">
              <w:rPr>
                <w:noProof/>
                <w:webHidden/>
              </w:rPr>
              <w:fldChar w:fldCharType="end"/>
            </w:r>
          </w:hyperlink>
        </w:p>
        <w:p w14:paraId="473A5C43" w14:textId="3577D04B" w:rsidR="004710B5" w:rsidRDefault="009560B3">
          <w:pPr>
            <w:pStyle w:val="TOC1"/>
            <w:rPr>
              <w:rFonts w:asciiTheme="minorHAnsi" w:eastAsiaTheme="minorEastAsia" w:hAnsiTheme="minorHAnsi" w:cstheme="minorBidi"/>
              <w:bCs w:val="0"/>
              <w:noProof/>
              <w:sz w:val="22"/>
              <w:u w:val="none"/>
              <w:lang w:val="it-CH" w:eastAsia="it-CH"/>
            </w:rPr>
          </w:pPr>
          <w:hyperlink w:anchor="_Toc94462433" w:history="1">
            <w:r w:rsidR="004710B5" w:rsidRPr="00C01D68">
              <w:rPr>
                <w:rStyle w:val="Hyperlink"/>
                <w:noProof/>
              </w:rPr>
              <w:t>2</w:t>
            </w:r>
            <w:r w:rsidR="004710B5">
              <w:rPr>
                <w:rFonts w:asciiTheme="minorHAnsi" w:eastAsiaTheme="minorEastAsia" w:hAnsiTheme="minorHAnsi" w:cstheme="minorBidi"/>
                <w:bCs w:val="0"/>
                <w:noProof/>
                <w:sz w:val="22"/>
                <w:u w:val="none"/>
                <w:lang w:val="it-CH" w:eastAsia="it-CH"/>
              </w:rPr>
              <w:tab/>
            </w:r>
            <w:r w:rsidR="004710B5" w:rsidRPr="00C01D68">
              <w:rPr>
                <w:rStyle w:val="Hyperlink"/>
                <w:noProof/>
              </w:rPr>
              <w:t>Analisi</w:t>
            </w:r>
            <w:r w:rsidR="004710B5">
              <w:rPr>
                <w:noProof/>
                <w:webHidden/>
              </w:rPr>
              <w:tab/>
            </w:r>
            <w:r w:rsidR="004710B5">
              <w:rPr>
                <w:noProof/>
                <w:webHidden/>
              </w:rPr>
              <w:fldChar w:fldCharType="begin"/>
            </w:r>
            <w:r w:rsidR="004710B5">
              <w:rPr>
                <w:noProof/>
                <w:webHidden/>
              </w:rPr>
              <w:instrText xml:space="preserve"> PAGEREF _Toc94462433 \h </w:instrText>
            </w:r>
            <w:r w:rsidR="004710B5">
              <w:rPr>
                <w:noProof/>
                <w:webHidden/>
              </w:rPr>
            </w:r>
            <w:r w:rsidR="004710B5">
              <w:rPr>
                <w:noProof/>
                <w:webHidden/>
              </w:rPr>
              <w:fldChar w:fldCharType="separate"/>
            </w:r>
            <w:r w:rsidR="004710B5">
              <w:rPr>
                <w:noProof/>
                <w:webHidden/>
              </w:rPr>
              <w:t>11</w:t>
            </w:r>
            <w:r w:rsidR="004710B5">
              <w:rPr>
                <w:noProof/>
                <w:webHidden/>
              </w:rPr>
              <w:fldChar w:fldCharType="end"/>
            </w:r>
          </w:hyperlink>
        </w:p>
        <w:p w14:paraId="24F240AC" w14:textId="52F4A19D" w:rsidR="004710B5" w:rsidRDefault="009560B3">
          <w:pPr>
            <w:pStyle w:val="TOC2"/>
            <w:rPr>
              <w:rFonts w:asciiTheme="minorHAnsi" w:eastAsiaTheme="minorEastAsia" w:hAnsiTheme="minorHAnsi" w:cstheme="minorBidi"/>
              <w:bCs w:val="0"/>
              <w:sz w:val="22"/>
              <w:lang w:val="it-CH" w:eastAsia="it-CH"/>
            </w:rPr>
          </w:pPr>
          <w:hyperlink w:anchor="_Toc94462434" w:history="1">
            <w:r w:rsidR="004710B5" w:rsidRPr="00C01D68">
              <w:rPr>
                <w:rStyle w:val="Hyperlink"/>
              </w:rPr>
              <w:t>2.1</w:t>
            </w:r>
            <w:r w:rsidR="004710B5">
              <w:rPr>
                <w:rFonts w:asciiTheme="minorHAnsi" w:eastAsiaTheme="minorEastAsia" w:hAnsiTheme="minorHAnsi" w:cstheme="minorBidi"/>
                <w:bCs w:val="0"/>
                <w:sz w:val="22"/>
                <w:lang w:val="it-CH" w:eastAsia="it-CH"/>
              </w:rPr>
              <w:tab/>
            </w:r>
            <w:r w:rsidR="004710B5" w:rsidRPr="00C01D68">
              <w:rPr>
                <w:rStyle w:val="Hyperlink"/>
              </w:rPr>
              <w:t>Casi d’uso</w:t>
            </w:r>
            <w:r w:rsidR="004710B5">
              <w:rPr>
                <w:webHidden/>
              </w:rPr>
              <w:tab/>
            </w:r>
            <w:r w:rsidR="004710B5">
              <w:rPr>
                <w:webHidden/>
              </w:rPr>
              <w:fldChar w:fldCharType="begin"/>
            </w:r>
            <w:r w:rsidR="004710B5">
              <w:rPr>
                <w:webHidden/>
              </w:rPr>
              <w:instrText xml:space="preserve"> PAGEREF _Toc94462434 \h </w:instrText>
            </w:r>
            <w:r w:rsidR="004710B5">
              <w:rPr>
                <w:webHidden/>
              </w:rPr>
            </w:r>
            <w:r w:rsidR="004710B5">
              <w:rPr>
                <w:webHidden/>
              </w:rPr>
              <w:fldChar w:fldCharType="separate"/>
            </w:r>
            <w:r w:rsidR="004710B5">
              <w:rPr>
                <w:webHidden/>
              </w:rPr>
              <w:t>11</w:t>
            </w:r>
            <w:r w:rsidR="004710B5">
              <w:rPr>
                <w:webHidden/>
              </w:rPr>
              <w:fldChar w:fldCharType="end"/>
            </w:r>
          </w:hyperlink>
        </w:p>
        <w:p w14:paraId="7CA7C126" w14:textId="6E5C4649" w:rsidR="004710B5" w:rsidRDefault="009560B3">
          <w:pPr>
            <w:pStyle w:val="TOC2"/>
            <w:rPr>
              <w:rFonts w:asciiTheme="minorHAnsi" w:eastAsiaTheme="minorEastAsia" w:hAnsiTheme="minorHAnsi" w:cstheme="minorBidi"/>
              <w:bCs w:val="0"/>
              <w:sz w:val="22"/>
              <w:lang w:val="it-CH" w:eastAsia="it-CH"/>
            </w:rPr>
          </w:pPr>
          <w:hyperlink w:anchor="_Toc94462435" w:history="1">
            <w:r w:rsidR="004710B5" w:rsidRPr="00C01D68">
              <w:rPr>
                <w:rStyle w:val="Hyperlink"/>
              </w:rPr>
              <w:t>2.2</w:t>
            </w:r>
            <w:r w:rsidR="004710B5">
              <w:rPr>
                <w:rFonts w:asciiTheme="minorHAnsi" w:eastAsiaTheme="minorEastAsia" w:hAnsiTheme="minorHAnsi" w:cstheme="minorBidi"/>
                <w:bCs w:val="0"/>
                <w:sz w:val="22"/>
                <w:lang w:val="it-CH" w:eastAsia="it-CH"/>
              </w:rPr>
              <w:tab/>
            </w:r>
            <w:r w:rsidR="004710B5" w:rsidRPr="00C01D68">
              <w:rPr>
                <w:rStyle w:val="Hyperlink"/>
              </w:rPr>
              <w:t>Libreria grafica</w:t>
            </w:r>
            <w:r w:rsidR="004710B5">
              <w:rPr>
                <w:webHidden/>
              </w:rPr>
              <w:tab/>
            </w:r>
            <w:r w:rsidR="004710B5">
              <w:rPr>
                <w:webHidden/>
              </w:rPr>
              <w:fldChar w:fldCharType="begin"/>
            </w:r>
            <w:r w:rsidR="004710B5">
              <w:rPr>
                <w:webHidden/>
              </w:rPr>
              <w:instrText xml:space="preserve"> PAGEREF _Toc94462435 \h </w:instrText>
            </w:r>
            <w:r w:rsidR="004710B5">
              <w:rPr>
                <w:webHidden/>
              </w:rPr>
            </w:r>
            <w:r w:rsidR="004710B5">
              <w:rPr>
                <w:webHidden/>
              </w:rPr>
              <w:fldChar w:fldCharType="separate"/>
            </w:r>
            <w:r w:rsidR="004710B5">
              <w:rPr>
                <w:webHidden/>
              </w:rPr>
              <w:t>14</w:t>
            </w:r>
            <w:r w:rsidR="004710B5">
              <w:rPr>
                <w:webHidden/>
              </w:rPr>
              <w:fldChar w:fldCharType="end"/>
            </w:r>
          </w:hyperlink>
        </w:p>
        <w:p w14:paraId="4AA9D7A0" w14:textId="08881D88" w:rsidR="004710B5" w:rsidRDefault="009560B3">
          <w:pPr>
            <w:pStyle w:val="TOC2"/>
            <w:rPr>
              <w:rFonts w:asciiTheme="minorHAnsi" w:eastAsiaTheme="minorEastAsia" w:hAnsiTheme="minorHAnsi" w:cstheme="minorBidi"/>
              <w:bCs w:val="0"/>
              <w:sz w:val="22"/>
              <w:lang w:val="it-CH" w:eastAsia="it-CH"/>
            </w:rPr>
          </w:pPr>
          <w:hyperlink w:anchor="_Toc94462436" w:history="1">
            <w:r w:rsidR="004710B5" w:rsidRPr="00C01D68">
              <w:rPr>
                <w:rStyle w:val="Hyperlink"/>
              </w:rPr>
              <w:t>2.3</w:t>
            </w:r>
            <w:r w:rsidR="004710B5">
              <w:rPr>
                <w:rFonts w:asciiTheme="minorHAnsi" w:eastAsiaTheme="minorEastAsia" w:hAnsiTheme="minorHAnsi" w:cstheme="minorBidi"/>
                <w:bCs w:val="0"/>
                <w:sz w:val="22"/>
                <w:lang w:val="it-CH" w:eastAsia="it-CH"/>
              </w:rPr>
              <w:tab/>
            </w:r>
            <w:r w:rsidR="004710B5" w:rsidRPr="00C01D68">
              <w:rPr>
                <w:rStyle w:val="Hyperlink"/>
              </w:rPr>
              <w:t>Analisi di C# e WPF</w:t>
            </w:r>
            <w:r w:rsidR="004710B5">
              <w:rPr>
                <w:webHidden/>
              </w:rPr>
              <w:tab/>
            </w:r>
            <w:r w:rsidR="004710B5">
              <w:rPr>
                <w:webHidden/>
              </w:rPr>
              <w:fldChar w:fldCharType="begin"/>
            </w:r>
            <w:r w:rsidR="004710B5">
              <w:rPr>
                <w:webHidden/>
              </w:rPr>
              <w:instrText xml:space="preserve"> PAGEREF _Toc94462436 \h </w:instrText>
            </w:r>
            <w:r w:rsidR="004710B5">
              <w:rPr>
                <w:webHidden/>
              </w:rPr>
            </w:r>
            <w:r w:rsidR="004710B5">
              <w:rPr>
                <w:webHidden/>
              </w:rPr>
              <w:fldChar w:fldCharType="separate"/>
            </w:r>
            <w:r w:rsidR="004710B5">
              <w:rPr>
                <w:webHidden/>
              </w:rPr>
              <w:t>18</w:t>
            </w:r>
            <w:r w:rsidR="004710B5">
              <w:rPr>
                <w:webHidden/>
              </w:rPr>
              <w:fldChar w:fldCharType="end"/>
            </w:r>
          </w:hyperlink>
        </w:p>
        <w:p w14:paraId="70C1E2AC" w14:textId="7E82A94C" w:rsidR="004710B5" w:rsidRDefault="009560B3">
          <w:pPr>
            <w:pStyle w:val="TOC1"/>
            <w:rPr>
              <w:rFonts w:asciiTheme="minorHAnsi" w:eastAsiaTheme="minorEastAsia" w:hAnsiTheme="minorHAnsi" w:cstheme="minorBidi"/>
              <w:bCs w:val="0"/>
              <w:noProof/>
              <w:sz w:val="22"/>
              <w:u w:val="none"/>
              <w:lang w:val="it-CH" w:eastAsia="it-CH"/>
            </w:rPr>
          </w:pPr>
          <w:hyperlink w:anchor="_Toc94462437" w:history="1">
            <w:r w:rsidR="004710B5" w:rsidRPr="00C01D68">
              <w:rPr>
                <w:rStyle w:val="Hyperlink"/>
                <w:noProof/>
              </w:rPr>
              <w:t>3</w:t>
            </w:r>
            <w:r w:rsidR="004710B5">
              <w:rPr>
                <w:rFonts w:asciiTheme="minorHAnsi" w:eastAsiaTheme="minorEastAsia" w:hAnsiTheme="minorHAnsi" w:cstheme="minorBidi"/>
                <w:bCs w:val="0"/>
                <w:noProof/>
                <w:sz w:val="22"/>
                <w:u w:val="none"/>
                <w:lang w:val="it-CH" w:eastAsia="it-CH"/>
              </w:rPr>
              <w:tab/>
            </w:r>
            <w:r w:rsidR="004710B5" w:rsidRPr="00C01D68">
              <w:rPr>
                <w:rStyle w:val="Hyperlink"/>
                <w:noProof/>
              </w:rPr>
              <w:t>Tecnologie Utilizzate</w:t>
            </w:r>
            <w:r w:rsidR="004710B5">
              <w:rPr>
                <w:noProof/>
                <w:webHidden/>
              </w:rPr>
              <w:tab/>
            </w:r>
            <w:r w:rsidR="004710B5">
              <w:rPr>
                <w:noProof/>
                <w:webHidden/>
              </w:rPr>
              <w:fldChar w:fldCharType="begin"/>
            </w:r>
            <w:r w:rsidR="004710B5">
              <w:rPr>
                <w:noProof/>
                <w:webHidden/>
              </w:rPr>
              <w:instrText xml:space="preserve"> PAGEREF _Toc94462437 \h </w:instrText>
            </w:r>
            <w:r w:rsidR="004710B5">
              <w:rPr>
                <w:noProof/>
                <w:webHidden/>
              </w:rPr>
            </w:r>
            <w:r w:rsidR="004710B5">
              <w:rPr>
                <w:noProof/>
                <w:webHidden/>
              </w:rPr>
              <w:fldChar w:fldCharType="separate"/>
            </w:r>
            <w:r w:rsidR="004710B5">
              <w:rPr>
                <w:noProof/>
                <w:webHidden/>
              </w:rPr>
              <w:t>20</w:t>
            </w:r>
            <w:r w:rsidR="004710B5">
              <w:rPr>
                <w:noProof/>
                <w:webHidden/>
              </w:rPr>
              <w:fldChar w:fldCharType="end"/>
            </w:r>
          </w:hyperlink>
        </w:p>
        <w:p w14:paraId="5921E09C" w14:textId="07C2E34D" w:rsidR="004710B5" w:rsidRDefault="009560B3">
          <w:pPr>
            <w:pStyle w:val="TOC2"/>
            <w:rPr>
              <w:rFonts w:asciiTheme="minorHAnsi" w:eastAsiaTheme="minorEastAsia" w:hAnsiTheme="minorHAnsi" w:cstheme="minorBidi"/>
              <w:bCs w:val="0"/>
              <w:sz w:val="22"/>
              <w:lang w:val="it-CH" w:eastAsia="it-CH"/>
            </w:rPr>
          </w:pPr>
          <w:hyperlink w:anchor="_Toc94462438" w:history="1">
            <w:r w:rsidR="004710B5" w:rsidRPr="00C01D68">
              <w:rPr>
                <w:rStyle w:val="Hyperlink"/>
              </w:rPr>
              <w:t>3.1</w:t>
            </w:r>
            <w:r w:rsidR="004710B5">
              <w:rPr>
                <w:rFonts w:asciiTheme="minorHAnsi" w:eastAsiaTheme="minorEastAsia" w:hAnsiTheme="minorHAnsi" w:cstheme="minorBidi"/>
                <w:bCs w:val="0"/>
                <w:sz w:val="22"/>
                <w:lang w:val="it-CH" w:eastAsia="it-CH"/>
              </w:rPr>
              <w:tab/>
            </w:r>
            <w:r w:rsidR="004710B5" w:rsidRPr="00C01D68">
              <w:rPr>
                <w:rStyle w:val="Hyperlink"/>
              </w:rPr>
              <w:t>Visio e Pencil</w:t>
            </w:r>
            <w:r w:rsidR="004710B5">
              <w:rPr>
                <w:webHidden/>
              </w:rPr>
              <w:tab/>
            </w:r>
            <w:r w:rsidR="004710B5">
              <w:rPr>
                <w:webHidden/>
              </w:rPr>
              <w:fldChar w:fldCharType="begin"/>
            </w:r>
            <w:r w:rsidR="004710B5">
              <w:rPr>
                <w:webHidden/>
              </w:rPr>
              <w:instrText xml:space="preserve"> PAGEREF _Toc94462438 \h </w:instrText>
            </w:r>
            <w:r w:rsidR="004710B5">
              <w:rPr>
                <w:webHidden/>
              </w:rPr>
            </w:r>
            <w:r w:rsidR="004710B5">
              <w:rPr>
                <w:webHidden/>
              </w:rPr>
              <w:fldChar w:fldCharType="separate"/>
            </w:r>
            <w:r w:rsidR="004710B5">
              <w:rPr>
                <w:webHidden/>
              </w:rPr>
              <w:t>20</w:t>
            </w:r>
            <w:r w:rsidR="004710B5">
              <w:rPr>
                <w:webHidden/>
              </w:rPr>
              <w:fldChar w:fldCharType="end"/>
            </w:r>
          </w:hyperlink>
        </w:p>
        <w:p w14:paraId="03B2B1E4" w14:textId="029DE11C" w:rsidR="004710B5" w:rsidRDefault="009560B3">
          <w:pPr>
            <w:pStyle w:val="TOC2"/>
            <w:rPr>
              <w:rFonts w:asciiTheme="minorHAnsi" w:eastAsiaTheme="minorEastAsia" w:hAnsiTheme="minorHAnsi" w:cstheme="minorBidi"/>
              <w:bCs w:val="0"/>
              <w:sz w:val="22"/>
              <w:lang w:val="it-CH" w:eastAsia="it-CH"/>
            </w:rPr>
          </w:pPr>
          <w:hyperlink w:anchor="_Toc94462439" w:history="1">
            <w:r w:rsidR="004710B5" w:rsidRPr="00C01D68">
              <w:rPr>
                <w:rStyle w:val="Hyperlink"/>
              </w:rPr>
              <w:t>3.2</w:t>
            </w:r>
            <w:r w:rsidR="004710B5">
              <w:rPr>
                <w:rFonts w:asciiTheme="minorHAnsi" w:eastAsiaTheme="minorEastAsia" w:hAnsiTheme="minorHAnsi" w:cstheme="minorBidi"/>
                <w:bCs w:val="0"/>
                <w:sz w:val="22"/>
                <w:lang w:val="it-CH" w:eastAsia="it-CH"/>
              </w:rPr>
              <w:tab/>
            </w:r>
            <w:r w:rsidR="004710B5" w:rsidRPr="00C01D68">
              <w:rPr>
                <w:rStyle w:val="Hyperlink"/>
              </w:rPr>
              <w:t>Visual Studio</w:t>
            </w:r>
            <w:r w:rsidR="004710B5">
              <w:rPr>
                <w:webHidden/>
              </w:rPr>
              <w:tab/>
            </w:r>
            <w:r w:rsidR="004710B5">
              <w:rPr>
                <w:webHidden/>
              </w:rPr>
              <w:fldChar w:fldCharType="begin"/>
            </w:r>
            <w:r w:rsidR="004710B5">
              <w:rPr>
                <w:webHidden/>
              </w:rPr>
              <w:instrText xml:space="preserve"> PAGEREF _Toc94462439 \h </w:instrText>
            </w:r>
            <w:r w:rsidR="004710B5">
              <w:rPr>
                <w:webHidden/>
              </w:rPr>
            </w:r>
            <w:r w:rsidR="004710B5">
              <w:rPr>
                <w:webHidden/>
              </w:rPr>
              <w:fldChar w:fldCharType="separate"/>
            </w:r>
            <w:r w:rsidR="004710B5">
              <w:rPr>
                <w:webHidden/>
              </w:rPr>
              <w:t>20</w:t>
            </w:r>
            <w:r w:rsidR="004710B5">
              <w:rPr>
                <w:webHidden/>
              </w:rPr>
              <w:fldChar w:fldCharType="end"/>
            </w:r>
          </w:hyperlink>
        </w:p>
        <w:p w14:paraId="795F3CE9" w14:textId="4B81648B" w:rsidR="004710B5" w:rsidRDefault="009560B3">
          <w:pPr>
            <w:pStyle w:val="TOC2"/>
            <w:rPr>
              <w:rFonts w:asciiTheme="minorHAnsi" w:eastAsiaTheme="minorEastAsia" w:hAnsiTheme="minorHAnsi" w:cstheme="minorBidi"/>
              <w:bCs w:val="0"/>
              <w:sz w:val="22"/>
              <w:lang w:val="it-CH" w:eastAsia="it-CH"/>
            </w:rPr>
          </w:pPr>
          <w:hyperlink w:anchor="_Toc94462440" w:history="1">
            <w:r w:rsidR="004710B5" w:rsidRPr="00C01D68">
              <w:rPr>
                <w:rStyle w:val="Hyperlink"/>
              </w:rPr>
              <w:t>3.3</w:t>
            </w:r>
            <w:r w:rsidR="004710B5">
              <w:rPr>
                <w:rFonts w:asciiTheme="minorHAnsi" w:eastAsiaTheme="minorEastAsia" w:hAnsiTheme="minorHAnsi" w:cstheme="minorBidi"/>
                <w:bCs w:val="0"/>
                <w:sz w:val="22"/>
                <w:lang w:val="it-CH" w:eastAsia="it-CH"/>
              </w:rPr>
              <w:tab/>
            </w:r>
            <w:r w:rsidR="004710B5" w:rsidRPr="00C01D68">
              <w:rPr>
                <w:rStyle w:val="Hyperlink"/>
              </w:rPr>
              <w:t>C# e WPF</w:t>
            </w:r>
            <w:r w:rsidR="004710B5">
              <w:rPr>
                <w:webHidden/>
              </w:rPr>
              <w:tab/>
            </w:r>
            <w:r w:rsidR="004710B5">
              <w:rPr>
                <w:webHidden/>
              </w:rPr>
              <w:fldChar w:fldCharType="begin"/>
            </w:r>
            <w:r w:rsidR="004710B5">
              <w:rPr>
                <w:webHidden/>
              </w:rPr>
              <w:instrText xml:space="preserve"> PAGEREF _Toc94462440 \h </w:instrText>
            </w:r>
            <w:r w:rsidR="004710B5">
              <w:rPr>
                <w:webHidden/>
              </w:rPr>
            </w:r>
            <w:r w:rsidR="004710B5">
              <w:rPr>
                <w:webHidden/>
              </w:rPr>
              <w:fldChar w:fldCharType="separate"/>
            </w:r>
            <w:r w:rsidR="004710B5">
              <w:rPr>
                <w:webHidden/>
              </w:rPr>
              <w:t>20</w:t>
            </w:r>
            <w:r w:rsidR="004710B5">
              <w:rPr>
                <w:webHidden/>
              </w:rPr>
              <w:fldChar w:fldCharType="end"/>
            </w:r>
          </w:hyperlink>
        </w:p>
        <w:p w14:paraId="55B0A29D" w14:textId="1E3E5B8B" w:rsidR="004710B5" w:rsidRDefault="009560B3">
          <w:pPr>
            <w:pStyle w:val="TOC2"/>
            <w:rPr>
              <w:rFonts w:asciiTheme="minorHAnsi" w:eastAsiaTheme="minorEastAsia" w:hAnsiTheme="minorHAnsi" w:cstheme="minorBidi"/>
              <w:bCs w:val="0"/>
              <w:sz w:val="22"/>
              <w:lang w:val="it-CH" w:eastAsia="it-CH"/>
            </w:rPr>
          </w:pPr>
          <w:hyperlink w:anchor="_Toc94462441" w:history="1">
            <w:r w:rsidR="004710B5" w:rsidRPr="00C01D68">
              <w:rPr>
                <w:rStyle w:val="Hyperlink"/>
              </w:rPr>
              <w:t>3.4</w:t>
            </w:r>
            <w:r w:rsidR="004710B5">
              <w:rPr>
                <w:rFonts w:asciiTheme="minorHAnsi" w:eastAsiaTheme="minorEastAsia" w:hAnsiTheme="minorHAnsi" w:cstheme="minorBidi"/>
                <w:bCs w:val="0"/>
                <w:sz w:val="22"/>
                <w:lang w:val="it-CH" w:eastAsia="it-CH"/>
              </w:rPr>
              <w:tab/>
            </w:r>
            <w:r w:rsidR="004710B5" w:rsidRPr="00C01D68">
              <w:rPr>
                <w:rStyle w:val="Hyperlink"/>
              </w:rPr>
              <w:t>Github e Github Desktop</w:t>
            </w:r>
            <w:r w:rsidR="004710B5">
              <w:rPr>
                <w:webHidden/>
              </w:rPr>
              <w:tab/>
            </w:r>
            <w:r w:rsidR="004710B5">
              <w:rPr>
                <w:webHidden/>
              </w:rPr>
              <w:fldChar w:fldCharType="begin"/>
            </w:r>
            <w:r w:rsidR="004710B5">
              <w:rPr>
                <w:webHidden/>
              </w:rPr>
              <w:instrText xml:space="preserve"> PAGEREF _Toc94462441 \h </w:instrText>
            </w:r>
            <w:r w:rsidR="004710B5">
              <w:rPr>
                <w:webHidden/>
              </w:rPr>
            </w:r>
            <w:r w:rsidR="004710B5">
              <w:rPr>
                <w:webHidden/>
              </w:rPr>
              <w:fldChar w:fldCharType="separate"/>
            </w:r>
            <w:r w:rsidR="004710B5">
              <w:rPr>
                <w:webHidden/>
              </w:rPr>
              <w:t>20</w:t>
            </w:r>
            <w:r w:rsidR="004710B5">
              <w:rPr>
                <w:webHidden/>
              </w:rPr>
              <w:fldChar w:fldCharType="end"/>
            </w:r>
          </w:hyperlink>
        </w:p>
        <w:p w14:paraId="745B577E" w14:textId="62BD929C" w:rsidR="004710B5" w:rsidRDefault="009560B3">
          <w:pPr>
            <w:pStyle w:val="TOC1"/>
            <w:rPr>
              <w:rFonts w:asciiTheme="minorHAnsi" w:eastAsiaTheme="minorEastAsia" w:hAnsiTheme="minorHAnsi" w:cstheme="minorBidi"/>
              <w:bCs w:val="0"/>
              <w:noProof/>
              <w:sz w:val="22"/>
              <w:u w:val="none"/>
              <w:lang w:val="it-CH" w:eastAsia="it-CH"/>
            </w:rPr>
          </w:pPr>
          <w:hyperlink w:anchor="_Toc94462442" w:history="1">
            <w:r w:rsidR="004710B5" w:rsidRPr="00C01D68">
              <w:rPr>
                <w:rStyle w:val="Hyperlink"/>
                <w:noProof/>
              </w:rPr>
              <w:t>4</w:t>
            </w:r>
            <w:r w:rsidR="004710B5">
              <w:rPr>
                <w:rFonts w:asciiTheme="minorHAnsi" w:eastAsiaTheme="minorEastAsia" w:hAnsiTheme="minorHAnsi" w:cstheme="minorBidi"/>
                <w:bCs w:val="0"/>
                <w:noProof/>
                <w:sz w:val="22"/>
                <w:u w:val="none"/>
                <w:lang w:val="it-CH" w:eastAsia="it-CH"/>
              </w:rPr>
              <w:tab/>
            </w:r>
            <w:r w:rsidR="004710B5" w:rsidRPr="00C01D68">
              <w:rPr>
                <w:rStyle w:val="Hyperlink"/>
                <w:noProof/>
              </w:rPr>
              <w:t>Sviluppo</w:t>
            </w:r>
            <w:r w:rsidR="004710B5">
              <w:rPr>
                <w:noProof/>
                <w:webHidden/>
              </w:rPr>
              <w:tab/>
            </w:r>
            <w:r w:rsidR="004710B5">
              <w:rPr>
                <w:noProof/>
                <w:webHidden/>
              </w:rPr>
              <w:fldChar w:fldCharType="begin"/>
            </w:r>
            <w:r w:rsidR="004710B5">
              <w:rPr>
                <w:noProof/>
                <w:webHidden/>
              </w:rPr>
              <w:instrText xml:space="preserve"> PAGEREF _Toc94462442 \h </w:instrText>
            </w:r>
            <w:r w:rsidR="004710B5">
              <w:rPr>
                <w:noProof/>
                <w:webHidden/>
              </w:rPr>
            </w:r>
            <w:r w:rsidR="004710B5">
              <w:rPr>
                <w:noProof/>
                <w:webHidden/>
              </w:rPr>
              <w:fldChar w:fldCharType="separate"/>
            </w:r>
            <w:r w:rsidR="004710B5">
              <w:rPr>
                <w:noProof/>
                <w:webHidden/>
              </w:rPr>
              <w:t>21</w:t>
            </w:r>
            <w:r w:rsidR="004710B5">
              <w:rPr>
                <w:noProof/>
                <w:webHidden/>
              </w:rPr>
              <w:fldChar w:fldCharType="end"/>
            </w:r>
          </w:hyperlink>
        </w:p>
        <w:p w14:paraId="6F3883A4" w14:textId="59E42FB7" w:rsidR="004710B5" w:rsidRDefault="009560B3">
          <w:pPr>
            <w:pStyle w:val="TOC2"/>
            <w:rPr>
              <w:rFonts w:asciiTheme="minorHAnsi" w:eastAsiaTheme="minorEastAsia" w:hAnsiTheme="minorHAnsi" w:cstheme="minorBidi"/>
              <w:bCs w:val="0"/>
              <w:sz w:val="22"/>
              <w:lang w:val="it-CH" w:eastAsia="it-CH"/>
            </w:rPr>
          </w:pPr>
          <w:hyperlink w:anchor="_Toc94462443" w:history="1">
            <w:r w:rsidR="004710B5" w:rsidRPr="00C01D68">
              <w:rPr>
                <w:rStyle w:val="Hyperlink"/>
              </w:rPr>
              <w:t>4.1</w:t>
            </w:r>
            <w:r w:rsidR="004710B5">
              <w:rPr>
                <w:rFonts w:asciiTheme="minorHAnsi" w:eastAsiaTheme="minorEastAsia" w:hAnsiTheme="minorHAnsi" w:cstheme="minorBidi"/>
                <w:bCs w:val="0"/>
                <w:sz w:val="22"/>
                <w:lang w:val="it-CH" w:eastAsia="it-CH"/>
              </w:rPr>
              <w:tab/>
            </w:r>
            <w:r w:rsidR="004710B5" w:rsidRPr="00C01D68">
              <w:rPr>
                <w:rStyle w:val="Hyperlink"/>
              </w:rPr>
              <w:t>Mockup</w:t>
            </w:r>
            <w:r w:rsidR="004710B5">
              <w:rPr>
                <w:webHidden/>
              </w:rPr>
              <w:tab/>
            </w:r>
            <w:r w:rsidR="004710B5">
              <w:rPr>
                <w:webHidden/>
              </w:rPr>
              <w:fldChar w:fldCharType="begin"/>
            </w:r>
            <w:r w:rsidR="004710B5">
              <w:rPr>
                <w:webHidden/>
              </w:rPr>
              <w:instrText xml:space="preserve"> PAGEREF _Toc94462443 \h </w:instrText>
            </w:r>
            <w:r w:rsidR="004710B5">
              <w:rPr>
                <w:webHidden/>
              </w:rPr>
            </w:r>
            <w:r w:rsidR="004710B5">
              <w:rPr>
                <w:webHidden/>
              </w:rPr>
              <w:fldChar w:fldCharType="separate"/>
            </w:r>
            <w:r w:rsidR="004710B5">
              <w:rPr>
                <w:webHidden/>
              </w:rPr>
              <w:t>21</w:t>
            </w:r>
            <w:r w:rsidR="004710B5">
              <w:rPr>
                <w:webHidden/>
              </w:rPr>
              <w:fldChar w:fldCharType="end"/>
            </w:r>
          </w:hyperlink>
        </w:p>
        <w:p w14:paraId="661F28FB" w14:textId="578686E7" w:rsidR="004710B5" w:rsidRDefault="009560B3">
          <w:pPr>
            <w:pStyle w:val="TOC2"/>
            <w:rPr>
              <w:rFonts w:asciiTheme="minorHAnsi" w:eastAsiaTheme="minorEastAsia" w:hAnsiTheme="minorHAnsi" w:cstheme="minorBidi"/>
              <w:bCs w:val="0"/>
              <w:sz w:val="22"/>
              <w:lang w:val="it-CH" w:eastAsia="it-CH"/>
            </w:rPr>
          </w:pPr>
          <w:hyperlink w:anchor="_Toc94462444" w:history="1">
            <w:r w:rsidR="004710B5" w:rsidRPr="00C01D68">
              <w:rPr>
                <w:rStyle w:val="Hyperlink"/>
              </w:rPr>
              <w:t>4.2</w:t>
            </w:r>
            <w:r w:rsidR="004710B5">
              <w:rPr>
                <w:rFonts w:asciiTheme="minorHAnsi" w:eastAsiaTheme="minorEastAsia" w:hAnsiTheme="minorHAnsi" w:cstheme="minorBidi"/>
                <w:bCs w:val="0"/>
                <w:sz w:val="22"/>
                <w:lang w:val="it-CH" w:eastAsia="it-CH"/>
              </w:rPr>
              <w:tab/>
            </w:r>
            <w:r w:rsidR="004710B5" w:rsidRPr="00C01D68">
              <w:rPr>
                <w:rStyle w:val="Hyperlink"/>
              </w:rPr>
              <w:t>User-control</w:t>
            </w:r>
            <w:r w:rsidR="004710B5">
              <w:rPr>
                <w:webHidden/>
              </w:rPr>
              <w:tab/>
            </w:r>
            <w:r w:rsidR="004710B5">
              <w:rPr>
                <w:webHidden/>
              </w:rPr>
              <w:fldChar w:fldCharType="begin"/>
            </w:r>
            <w:r w:rsidR="004710B5">
              <w:rPr>
                <w:webHidden/>
              </w:rPr>
              <w:instrText xml:space="preserve"> PAGEREF _Toc94462444 \h </w:instrText>
            </w:r>
            <w:r w:rsidR="004710B5">
              <w:rPr>
                <w:webHidden/>
              </w:rPr>
            </w:r>
            <w:r w:rsidR="004710B5">
              <w:rPr>
                <w:webHidden/>
              </w:rPr>
              <w:fldChar w:fldCharType="separate"/>
            </w:r>
            <w:r w:rsidR="004710B5">
              <w:rPr>
                <w:webHidden/>
              </w:rPr>
              <w:t>22</w:t>
            </w:r>
            <w:r w:rsidR="004710B5">
              <w:rPr>
                <w:webHidden/>
              </w:rPr>
              <w:fldChar w:fldCharType="end"/>
            </w:r>
          </w:hyperlink>
        </w:p>
        <w:p w14:paraId="54740F82" w14:textId="6CB97D99" w:rsidR="004710B5" w:rsidRDefault="009560B3">
          <w:pPr>
            <w:pStyle w:val="TOC2"/>
            <w:rPr>
              <w:rFonts w:asciiTheme="minorHAnsi" w:eastAsiaTheme="minorEastAsia" w:hAnsiTheme="minorHAnsi" w:cstheme="minorBidi"/>
              <w:bCs w:val="0"/>
              <w:sz w:val="22"/>
              <w:lang w:val="it-CH" w:eastAsia="it-CH"/>
            </w:rPr>
          </w:pPr>
          <w:hyperlink w:anchor="_Toc94462445" w:history="1">
            <w:r w:rsidR="004710B5" w:rsidRPr="00C01D68">
              <w:rPr>
                <w:rStyle w:val="Hyperlink"/>
              </w:rPr>
              <w:t>4.3</w:t>
            </w:r>
            <w:r w:rsidR="004710B5">
              <w:rPr>
                <w:rFonts w:asciiTheme="minorHAnsi" w:eastAsiaTheme="minorEastAsia" w:hAnsiTheme="minorHAnsi" w:cstheme="minorBidi"/>
                <w:bCs w:val="0"/>
                <w:sz w:val="22"/>
                <w:lang w:val="it-CH" w:eastAsia="it-CH"/>
              </w:rPr>
              <w:tab/>
            </w:r>
            <w:r w:rsidR="004710B5" w:rsidRPr="00C01D68">
              <w:rPr>
                <w:rStyle w:val="Hyperlink"/>
              </w:rPr>
              <w:t>Classi e metodi rilevanti</w:t>
            </w:r>
            <w:r w:rsidR="004710B5">
              <w:rPr>
                <w:webHidden/>
              </w:rPr>
              <w:tab/>
            </w:r>
            <w:r w:rsidR="004710B5">
              <w:rPr>
                <w:webHidden/>
              </w:rPr>
              <w:fldChar w:fldCharType="begin"/>
            </w:r>
            <w:r w:rsidR="004710B5">
              <w:rPr>
                <w:webHidden/>
              </w:rPr>
              <w:instrText xml:space="preserve"> PAGEREF _Toc94462445 \h </w:instrText>
            </w:r>
            <w:r w:rsidR="004710B5">
              <w:rPr>
                <w:webHidden/>
              </w:rPr>
            </w:r>
            <w:r w:rsidR="004710B5">
              <w:rPr>
                <w:webHidden/>
              </w:rPr>
              <w:fldChar w:fldCharType="separate"/>
            </w:r>
            <w:r w:rsidR="004710B5">
              <w:rPr>
                <w:webHidden/>
              </w:rPr>
              <w:t>22</w:t>
            </w:r>
            <w:r w:rsidR="004710B5">
              <w:rPr>
                <w:webHidden/>
              </w:rPr>
              <w:fldChar w:fldCharType="end"/>
            </w:r>
          </w:hyperlink>
        </w:p>
        <w:p w14:paraId="0383BE67" w14:textId="2EE47AD8" w:rsidR="004710B5" w:rsidRDefault="009560B3">
          <w:pPr>
            <w:pStyle w:val="TOC1"/>
            <w:rPr>
              <w:rFonts w:asciiTheme="minorHAnsi" w:eastAsiaTheme="minorEastAsia" w:hAnsiTheme="minorHAnsi" w:cstheme="minorBidi"/>
              <w:bCs w:val="0"/>
              <w:noProof/>
              <w:sz w:val="22"/>
              <w:u w:val="none"/>
              <w:lang w:val="it-CH" w:eastAsia="it-CH"/>
            </w:rPr>
          </w:pPr>
          <w:hyperlink w:anchor="_Toc94462446" w:history="1">
            <w:r w:rsidR="004710B5" w:rsidRPr="00C01D68">
              <w:rPr>
                <w:rStyle w:val="Hyperlink"/>
                <w:noProof/>
              </w:rPr>
              <w:t>5</w:t>
            </w:r>
            <w:r w:rsidR="004710B5">
              <w:rPr>
                <w:rFonts w:asciiTheme="minorHAnsi" w:eastAsiaTheme="minorEastAsia" w:hAnsiTheme="minorHAnsi" w:cstheme="minorBidi"/>
                <w:bCs w:val="0"/>
                <w:noProof/>
                <w:sz w:val="22"/>
                <w:u w:val="none"/>
                <w:lang w:val="it-CH" w:eastAsia="it-CH"/>
              </w:rPr>
              <w:tab/>
            </w:r>
            <w:r w:rsidR="004710B5" w:rsidRPr="00C01D68">
              <w:rPr>
                <w:rStyle w:val="Hyperlink"/>
                <w:noProof/>
              </w:rPr>
              <w:t>Analisi dei risultati</w:t>
            </w:r>
            <w:r w:rsidR="004710B5">
              <w:rPr>
                <w:noProof/>
                <w:webHidden/>
              </w:rPr>
              <w:tab/>
            </w:r>
            <w:r w:rsidR="004710B5">
              <w:rPr>
                <w:noProof/>
                <w:webHidden/>
              </w:rPr>
              <w:fldChar w:fldCharType="begin"/>
            </w:r>
            <w:r w:rsidR="004710B5">
              <w:rPr>
                <w:noProof/>
                <w:webHidden/>
              </w:rPr>
              <w:instrText xml:space="preserve"> PAGEREF _Toc94462446 \h </w:instrText>
            </w:r>
            <w:r w:rsidR="004710B5">
              <w:rPr>
                <w:noProof/>
                <w:webHidden/>
              </w:rPr>
            </w:r>
            <w:r w:rsidR="004710B5">
              <w:rPr>
                <w:noProof/>
                <w:webHidden/>
              </w:rPr>
              <w:fldChar w:fldCharType="separate"/>
            </w:r>
            <w:r w:rsidR="004710B5">
              <w:rPr>
                <w:noProof/>
                <w:webHidden/>
              </w:rPr>
              <w:t>23</w:t>
            </w:r>
            <w:r w:rsidR="004710B5">
              <w:rPr>
                <w:noProof/>
                <w:webHidden/>
              </w:rPr>
              <w:fldChar w:fldCharType="end"/>
            </w:r>
          </w:hyperlink>
        </w:p>
        <w:p w14:paraId="702C3687" w14:textId="7996DC12" w:rsidR="004710B5" w:rsidRDefault="009560B3">
          <w:pPr>
            <w:pStyle w:val="TOC2"/>
            <w:rPr>
              <w:rFonts w:asciiTheme="minorHAnsi" w:eastAsiaTheme="minorEastAsia" w:hAnsiTheme="minorHAnsi" w:cstheme="minorBidi"/>
              <w:bCs w:val="0"/>
              <w:sz w:val="22"/>
              <w:lang w:val="it-CH" w:eastAsia="it-CH"/>
            </w:rPr>
          </w:pPr>
          <w:hyperlink w:anchor="_Toc94462447" w:history="1">
            <w:r w:rsidR="004710B5" w:rsidRPr="00C01D68">
              <w:rPr>
                <w:rStyle w:val="Hyperlink"/>
              </w:rPr>
              <w:t>5.1</w:t>
            </w:r>
            <w:r w:rsidR="004710B5">
              <w:rPr>
                <w:rFonts w:asciiTheme="minorHAnsi" w:eastAsiaTheme="minorEastAsia" w:hAnsiTheme="minorHAnsi" w:cstheme="minorBidi"/>
                <w:bCs w:val="0"/>
                <w:sz w:val="22"/>
                <w:lang w:val="it-CH" w:eastAsia="it-CH"/>
              </w:rPr>
              <w:tab/>
            </w:r>
            <w:r w:rsidR="004710B5" w:rsidRPr="00C01D68">
              <w:rPr>
                <w:rStyle w:val="Hyperlink"/>
              </w:rPr>
              <w:t>Risultato</w:t>
            </w:r>
            <w:r w:rsidR="004710B5">
              <w:rPr>
                <w:webHidden/>
              </w:rPr>
              <w:tab/>
            </w:r>
            <w:r w:rsidR="004710B5">
              <w:rPr>
                <w:webHidden/>
              </w:rPr>
              <w:fldChar w:fldCharType="begin"/>
            </w:r>
            <w:r w:rsidR="004710B5">
              <w:rPr>
                <w:webHidden/>
              </w:rPr>
              <w:instrText xml:space="preserve"> PAGEREF _Toc94462447 \h </w:instrText>
            </w:r>
            <w:r w:rsidR="004710B5">
              <w:rPr>
                <w:webHidden/>
              </w:rPr>
            </w:r>
            <w:r w:rsidR="004710B5">
              <w:rPr>
                <w:webHidden/>
              </w:rPr>
              <w:fldChar w:fldCharType="separate"/>
            </w:r>
            <w:r w:rsidR="004710B5">
              <w:rPr>
                <w:webHidden/>
              </w:rPr>
              <w:t>23</w:t>
            </w:r>
            <w:r w:rsidR="004710B5">
              <w:rPr>
                <w:webHidden/>
              </w:rPr>
              <w:fldChar w:fldCharType="end"/>
            </w:r>
          </w:hyperlink>
        </w:p>
        <w:p w14:paraId="6B34D353" w14:textId="24631965" w:rsidR="004710B5" w:rsidRDefault="009560B3">
          <w:pPr>
            <w:pStyle w:val="TOC2"/>
            <w:rPr>
              <w:rFonts w:asciiTheme="minorHAnsi" w:eastAsiaTheme="minorEastAsia" w:hAnsiTheme="minorHAnsi" w:cstheme="minorBidi"/>
              <w:bCs w:val="0"/>
              <w:sz w:val="22"/>
              <w:lang w:val="it-CH" w:eastAsia="it-CH"/>
            </w:rPr>
          </w:pPr>
          <w:hyperlink w:anchor="_Toc94462448" w:history="1">
            <w:r w:rsidR="004710B5" w:rsidRPr="00C01D68">
              <w:rPr>
                <w:rStyle w:val="Hyperlink"/>
              </w:rPr>
              <w:t>5.2</w:t>
            </w:r>
            <w:r w:rsidR="004710B5">
              <w:rPr>
                <w:rFonts w:asciiTheme="minorHAnsi" w:eastAsiaTheme="minorEastAsia" w:hAnsiTheme="minorHAnsi" w:cstheme="minorBidi"/>
                <w:bCs w:val="0"/>
                <w:sz w:val="22"/>
                <w:lang w:val="it-CH" w:eastAsia="it-CH"/>
              </w:rPr>
              <w:tab/>
            </w:r>
            <w:r w:rsidR="004710B5" w:rsidRPr="00C01D68">
              <w:rPr>
                <w:rStyle w:val="Hyperlink"/>
              </w:rPr>
              <w:t>Problemi risolti</w:t>
            </w:r>
            <w:r w:rsidR="004710B5">
              <w:rPr>
                <w:webHidden/>
              </w:rPr>
              <w:tab/>
            </w:r>
            <w:r w:rsidR="004710B5">
              <w:rPr>
                <w:webHidden/>
              </w:rPr>
              <w:fldChar w:fldCharType="begin"/>
            </w:r>
            <w:r w:rsidR="004710B5">
              <w:rPr>
                <w:webHidden/>
              </w:rPr>
              <w:instrText xml:space="preserve"> PAGEREF _Toc94462448 \h </w:instrText>
            </w:r>
            <w:r w:rsidR="004710B5">
              <w:rPr>
                <w:webHidden/>
              </w:rPr>
            </w:r>
            <w:r w:rsidR="004710B5">
              <w:rPr>
                <w:webHidden/>
              </w:rPr>
              <w:fldChar w:fldCharType="separate"/>
            </w:r>
            <w:r w:rsidR="004710B5">
              <w:rPr>
                <w:webHidden/>
              </w:rPr>
              <w:t>23</w:t>
            </w:r>
            <w:r w:rsidR="004710B5">
              <w:rPr>
                <w:webHidden/>
              </w:rPr>
              <w:fldChar w:fldCharType="end"/>
            </w:r>
          </w:hyperlink>
        </w:p>
        <w:p w14:paraId="649C01C6" w14:textId="603CF4E0" w:rsidR="004710B5" w:rsidRDefault="009560B3">
          <w:pPr>
            <w:pStyle w:val="TOC3"/>
            <w:rPr>
              <w:rFonts w:asciiTheme="minorHAnsi" w:eastAsiaTheme="minorEastAsia" w:hAnsiTheme="minorHAnsi" w:cstheme="minorBidi"/>
              <w:noProof/>
              <w:sz w:val="22"/>
              <w:lang w:val="it-CH" w:eastAsia="it-CH"/>
            </w:rPr>
          </w:pPr>
          <w:hyperlink w:anchor="_Toc94462449" w:history="1">
            <w:r w:rsidR="004710B5" w:rsidRPr="00C01D68">
              <w:rPr>
                <w:rStyle w:val="Hyperlink"/>
                <w:noProof/>
              </w:rPr>
              <w:t>5.2.1</w:t>
            </w:r>
            <w:r w:rsidR="004710B5">
              <w:rPr>
                <w:rFonts w:asciiTheme="minorHAnsi" w:eastAsiaTheme="minorEastAsia" w:hAnsiTheme="minorHAnsi" w:cstheme="minorBidi"/>
                <w:noProof/>
                <w:sz w:val="22"/>
                <w:lang w:val="it-CH" w:eastAsia="it-CH"/>
              </w:rPr>
              <w:tab/>
            </w:r>
            <w:r w:rsidR="004710B5" w:rsidRPr="00C01D68">
              <w:rPr>
                <w:rStyle w:val="Hyperlink"/>
                <w:noProof/>
              </w:rPr>
              <w:t>File Explorer</w:t>
            </w:r>
            <w:r w:rsidR="004710B5">
              <w:rPr>
                <w:noProof/>
                <w:webHidden/>
              </w:rPr>
              <w:tab/>
            </w:r>
            <w:r w:rsidR="004710B5">
              <w:rPr>
                <w:noProof/>
                <w:webHidden/>
              </w:rPr>
              <w:fldChar w:fldCharType="begin"/>
            </w:r>
            <w:r w:rsidR="004710B5">
              <w:rPr>
                <w:noProof/>
                <w:webHidden/>
              </w:rPr>
              <w:instrText xml:space="preserve"> PAGEREF _Toc94462449 \h </w:instrText>
            </w:r>
            <w:r w:rsidR="004710B5">
              <w:rPr>
                <w:noProof/>
                <w:webHidden/>
              </w:rPr>
            </w:r>
            <w:r w:rsidR="004710B5">
              <w:rPr>
                <w:noProof/>
                <w:webHidden/>
              </w:rPr>
              <w:fldChar w:fldCharType="separate"/>
            </w:r>
            <w:r w:rsidR="004710B5">
              <w:rPr>
                <w:noProof/>
                <w:webHidden/>
              </w:rPr>
              <w:t>23</w:t>
            </w:r>
            <w:r w:rsidR="004710B5">
              <w:rPr>
                <w:noProof/>
                <w:webHidden/>
              </w:rPr>
              <w:fldChar w:fldCharType="end"/>
            </w:r>
          </w:hyperlink>
        </w:p>
        <w:p w14:paraId="4FFCF50D" w14:textId="25BAA7CE" w:rsidR="004710B5" w:rsidRDefault="009560B3">
          <w:pPr>
            <w:pStyle w:val="TOC3"/>
            <w:rPr>
              <w:rFonts w:asciiTheme="minorHAnsi" w:eastAsiaTheme="minorEastAsia" w:hAnsiTheme="minorHAnsi" w:cstheme="minorBidi"/>
              <w:noProof/>
              <w:sz w:val="22"/>
              <w:lang w:val="it-CH" w:eastAsia="it-CH"/>
            </w:rPr>
          </w:pPr>
          <w:hyperlink w:anchor="_Toc94462450" w:history="1">
            <w:r w:rsidR="004710B5" w:rsidRPr="00C01D68">
              <w:rPr>
                <w:rStyle w:val="Hyperlink"/>
                <w:noProof/>
              </w:rPr>
              <w:t>5.2.2</w:t>
            </w:r>
            <w:r w:rsidR="004710B5">
              <w:rPr>
                <w:rFonts w:asciiTheme="minorHAnsi" w:eastAsiaTheme="minorEastAsia" w:hAnsiTheme="minorHAnsi" w:cstheme="minorBidi"/>
                <w:noProof/>
                <w:sz w:val="22"/>
                <w:lang w:val="it-CH" w:eastAsia="it-CH"/>
              </w:rPr>
              <w:tab/>
            </w:r>
            <w:r w:rsidR="004710B5" w:rsidRPr="00C01D68">
              <w:rPr>
                <w:rStyle w:val="Hyperlink"/>
                <w:noProof/>
              </w:rPr>
              <w:t>Binary Search</w:t>
            </w:r>
            <w:r w:rsidR="004710B5">
              <w:rPr>
                <w:noProof/>
                <w:webHidden/>
              </w:rPr>
              <w:tab/>
            </w:r>
            <w:r w:rsidR="004710B5">
              <w:rPr>
                <w:noProof/>
                <w:webHidden/>
              </w:rPr>
              <w:fldChar w:fldCharType="begin"/>
            </w:r>
            <w:r w:rsidR="004710B5">
              <w:rPr>
                <w:noProof/>
                <w:webHidden/>
              </w:rPr>
              <w:instrText xml:space="preserve"> PAGEREF _Toc94462450 \h </w:instrText>
            </w:r>
            <w:r w:rsidR="004710B5">
              <w:rPr>
                <w:noProof/>
                <w:webHidden/>
              </w:rPr>
            </w:r>
            <w:r w:rsidR="004710B5">
              <w:rPr>
                <w:noProof/>
                <w:webHidden/>
              </w:rPr>
              <w:fldChar w:fldCharType="separate"/>
            </w:r>
            <w:r w:rsidR="004710B5">
              <w:rPr>
                <w:noProof/>
                <w:webHidden/>
              </w:rPr>
              <w:t>24</w:t>
            </w:r>
            <w:r w:rsidR="004710B5">
              <w:rPr>
                <w:noProof/>
                <w:webHidden/>
              </w:rPr>
              <w:fldChar w:fldCharType="end"/>
            </w:r>
          </w:hyperlink>
        </w:p>
        <w:p w14:paraId="3651D1AF" w14:textId="1C14E784" w:rsidR="004710B5" w:rsidRDefault="009560B3">
          <w:pPr>
            <w:pStyle w:val="TOC3"/>
            <w:rPr>
              <w:rFonts w:asciiTheme="minorHAnsi" w:eastAsiaTheme="minorEastAsia" w:hAnsiTheme="minorHAnsi" w:cstheme="minorBidi"/>
              <w:noProof/>
              <w:sz w:val="22"/>
              <w:lang w:val="it-CH" w:eastAsia="it-CH"/>
            </w:rPr>
          </w:pPr>
          <w:hyperlink w:anchor="_Toc94462451" w:history="1">
            <w:r w:rsidR="004710B5" w:rsidRPr="00C01D68">
              <w:rPr>
                <w:rStyle w:val="Hyperlink"/>
                <w:noProof/>
              </w:rPr>
              <w:t>5.2.3</w:t>
            </w:r>
            <w:r w:rsidR="004710B5">
              <w:rPr>
                <w:rFonts w:asciiTheme="minorHAnsi" w:eastAsiaTheme="minorEastAsia" w:hAnsiTheme="minorHAnsi" w:cstheme="minorBidi"/>
                <w:noProof/>
                <w:sz w:val="22"/>
                <w:lang w:val="it-CH" w:eastAsia="it-CH"/>
              </w:rPr>
              <w:tab/>
            </w:r>
            <w:r w:rsidR="004710B5" w:rsidRPr="00C01D68">
              <w:rPr>
                <w:rStyle w:val="Hyperlink"/>
                <w:noProof/>
              </w:rPr>
              <w:t>Errore iniziale</w:t>
            </w:r>
            <w:r w:rsidR="004710B5">
              <w:rPr>
                <w:noProof/>
                <w:webHidden/>
              </w:rPr>
              <w:tab/>
            </w:r>
            <w:r w:rsidR="004710B5">
              <w:rPr>
                <w:noProof/>
                <w:webHidden/>
              </w:rPr>
              <w:fldChar w:fldCharType="begin"/>
            </w:r>
            <w:r w:rsidR="004710B5">
              <w:rPr>
                <w:noProof/>
                <w:webHidden/>
              </w:rPr>
              <w:instrText xml:space="preserve"> PAGEREF _Toc94462451 \h </w:instrText>
            </w:r>
            <w:r w:rsidR="004710B5">
              <w:rPr>
                <w:noProof/>
                <w:webHidden/>
              </w:rPr>
            </w:r>
            <w:r w:rsidR="004710B5">
              <w:rPr>
                <w:noProof/>
                <w:webHidden/>
              </w:rPr>
              <w:fldChar w:fldCharType="separate"/>
            </w:r>
            <w:r w:rsidR="004710B5">
              <w:rPr>
                <w:noProof/>
                <w:webHidden/>
              </w:rPr>
              <w:t>26</w:t>
            </w:r>
            <w:r w:rsidR="004710B5">
              <w:rPr>
                <w:noProof/>
                <w:webHidden/>
              </w:rPr>
              <w:fldChar w:fldCharType="end"/>
            </w:r>
          </w:hyperlink>
        </w:p>
        <w:p w14:paraId="7BE5F7DE" w14:textId="0AD0C410" w:rsidR="004710B5" w:rsidRDefault="009560B3">
          <w:pPr>
            <w:pStyle w:val="TOC3"/>
            <w:rPr>
              <w:rFonts w:asciiTheme="minorHAnsi" w:eastAsiaTheme="minorEastAsia" w:hAnsiTheme="minorHAnsi" w:cstheme="minorBidi"/>
              <w:noProof/>
              <w:sz w:val="22"/>
              <w:lang w:val="it-CH" w:eastAsia="it-CH"/>
            </w:rPr>
          </w:pPr>
          <w:hyperlink w:anchor="_Toc94462452" w:history="1">
            <w:r w:rsidR="004710B5" w:rsidRPr="00C01D68">
              <w:rPr>
                <w:rStyle w:val="Hyperlink"/>
                <w:noProof/>
              </w:rPr>
              <w:t>5.2.4</w:t>
            </w:r>
            <w:r w:rsidR="004710B5">
              <w:rPr>
                <w:rFonts w:asciiTheme="minorHAnsi" w:eastAsiaTheme="minorEastAsia" w:hAnsiTheme="minorHAnsi" w:cstheme="minorBidi"/>
                <w:noProof/>
                <w:sz w:val="22"/>
                <w:lang w:val="it-CH" w:eastAsia="it-CH"/>
              </w:rPr>
              <w:tab/>
            </w:r>
            <w:r w:rsidR="004710B5" w:rsidRPr="00C01D68">
              <w:rPr>
                <w:rStyle w:val="Hyperlink"/>
                <w:noProof/>
              </w:rPr>
              <w:t>Automazione delle immagini mostrate</w:t>
            </w:r>
            <w:r w:rsidR="004710B5">
              <w:rPr>
                <w:noProof/>
                <w:webHidden/>
              </w:rPr>
              <w:tab/>
            </w:r>
            <w:r w:rsidR="004710B5">
              <w:rPr>
                <w:noProof/>
                <w:webHidden/>
              </w:rPr>
              <w:fldChar w:fldCharType="begin"/>
            </w:r>
            <w:r w:rsidR="004710B5">
              <w:rPr>
                <w:noProof/>
                <w:webHidden/>
              </w:rPr>
              <w:instrText xml:space="preserve"> PAGEREF _Toc94462452 \h </w:instrText>
            </w:r>
            <w:r w:rsidR="004710B5">
              <w:rPr>
                <w:noProof/>
                <w:webHidden/>
              </w:rPr>
            </w:r>
            <w:r w:rsidR="004710B5">
              <w:rPr>
                <w:noProof/>
                <w:webHidden/>
              </w:rPr>
              <w:fldChar w:fldCharType="separate"/>
            </w:r>
            <w:r w:rsidR="004710B5">
              <w:rPr>
                <w:noProof/>
                <w:webHidden/>
              </w:rPr>
              <w:t>26</w:t>
            </w:r>
            <w:r w:rsidR="004710B5">
              <w:rPr>
                <w:noProof/>
                <w:webHidden/>
              </w:rPr>
              <w:fldChar w:fldCharType="end"/>
            </w:r>
          </w:hyperlink>
        </w:p>
        <w:p w14:paraId="406302EC" w14:textId="7A84726B" w:rsidR="004710B5" w:rsidRDefault="009560B3">
          <w:pPr>
            <w:pStyle w:val="TOC3"/>
            <w:rPr>
              <w:rFonts w:asciiTheme="minorHAnsi" w:eastAsiaTheme="minorEastAsia" w:hAnsiTheme="minorHAnsi" w:cstheme="minorBidi"/>
              <w:noProof/>
              <w:sz w:val="22"/>
              <w:lang w:val="it-CH" w:eastAsia="it-CH"/>
            </w:rPr>
          </w:pPr>
          <w:hyperlink w:anchor="_Toc94462453" w:history="1">
            <w:r w:rsidR="004710B5" w:rsidRPr="00C01D68">
              <w:rPr>
                <w:rStyle w:val="Hyperlink"/>
                <w:noProof/>
              </w:rPr>
              <w:t>5.2.5</w:t>
            </w:r>
            <w:r w:rsidR="004710B5">
              <w:rPr>
                <w:rFonts w:asciiTheme="minorHAnsi" w:eastAsiaTheme="minorEastAsia" w:hAnsiTheme="minorHAnsi" w:cstheme="minorBidi"/>
                <w:noProof/>
                <w:sz w:val="22"/>
                <w:lang w:val="it-CH" w:eastAsia="it-CH"/>
              </w:rPr>
              <w:tab/>
            </w:r>
            <w:r w:rsidR="004710B5" w:rsidRPr="00C01D68">
              <w:rPr>
                <w:rStyle w:val="Hyperlink"/>
                <w:noProof/>
              </w:rPr>
              <w:t>Chiusura delle tab</w:t>
            </w:r>
            <w:r w:rsidR="004710B5">
              <w:rPr>
                <w:noProof/>
                <w:webHidden/>
              </w:rPr>
              <w:tab/>
            </w:r>
            <w:r w:rsidR="004710B5">
              <w:rPr>
                <w:noProof/>
                <w:webHidden/>
              </w:rPr>
              <w:fldChar w:fldCharType="begin"/>
            </w:r>
            <w:r w:rsidR="004710B5">
              <w:rPr>
                <w:noProof/>
                <w:webHidden/>
              </w:rPr>
              <w:instrText xml:space="preserve"> PAGEREF _Toc94462453 \h </w:instrText>
            </w:r>
            <w:r w:rsidR="004710B5">
              <w:rPr>
                <w:noProof/>
                <w:webHidden/>
              </w:rPr>
            </w:r>
            <w:r w:rsidR="004710B5">
              <w:rPr>
                <w:noProof/>
                <w:webHidden/>
              </w:rPr>
              <w:fldChar w:fldCharType="separate"/>
            </w:r>
            <w:r w:rsidR="004710B5">
              <w:rPr>
                <w:noProof/>
                <w:webHidden/>
              </w:rPr>
              <w:t>27</w:t>
            </w:r>
            <w:r w:rsidR="004710B5">
              <w:rPr>
                <w:noProof/>
                <w:webHidden/>
              </w:rPr>
              <w:fldChar w:fldCharType="end"/>
            </w:r>
          </w:hyperlink>
        </w:p>
        <w:p w14:paraId="3173FA91" w14:textId="4803F85B" w:rsidR="004710B5" w:rsidRDefault="009560B3">
          <w:pPr>
            <w:pStyle w:val="TOC3"/>
            <w:rPr>
              <w:rFonts w:asciiTheme="minorHAnsi" w:eastAsiaTheme="minorEastAsia" w:hAnsiTheme="minorHAnsi" w:cstheme="minorBidi"/>
              <w:noProof/>
              <w:sz w:val="22"/>
              <w:lang w:val="it-CH" w:eastAsia="it-CH"/>
            </w:rPr>
          </w:pPr>
          <w:hyperlink w:anchor="_Toc94462454" w:history="1">
            <w:r w:rsidR="004710B5" w:rsidRPr="00C01D68">
              <w:rPr>
                <w:rStyle w:val="Hyperlink"/>
                <w:noProof/>
              </w:rPr>
              <w:t>5.2.6</w:t>
            </w:r>
            <w:r w:rsidR="004710B5">
              <w:rPr>
                <w:rFonts w:asciiTheme="minorHAnsi" w:eastAsiaTheme="minorEastAsia" w:hAnsiTheme="minorHAnsi" w:cstheme="minorBidi"/>
                <w:noProof/>
                <w:sz w:val="22"/>
                <w:lang w:val="it-CH" w:eastAsia="it-CH"/>
              </w:rPr>
              <w:tab/>
            </w:r>
            <w:r w:rsidR="004710B5" w:rsidRPr="00C01D68">
              <w:rPr>
                <w:rStyle w:val="Hyperlink"/>
                <w:noProof/>
              </w:rPr>
              <w:t>Refactoring limitato sullo user-control</w:t>
            </w:r>
            <w:r w:rsidR="004710B5">
              <w:rPr>
                <w:noProof/>
                <w:webHidden/>
              </w:rPr>
              <w:tab/>
            </w:r>
            <w:r w:rsidR="004710B5">
              <w:rPr>
                <w:noProof/>
                <w:webHidden/>
              </w:rPr>
              <w:fldChar w:fldCharType="begin"/>
            </w:r>
            <w:r w:rsidR="004710B5">
              <w:rPr>
                <w:noProof/>
                <w:webHidden/>
              </w:rPr>
              <w:instrText xml:space="preserve"> PAGEREF _Toc94462454 \h </w:instrText>
            </w:r>
            <w:r w:rsidR="004710B5">
              <w:rPr>
                <w:noProof/>
                <w:webHidden/>
              </w:rPr>
            </w:r>
            <w:r w:rsidR="004710B5">
              <w:rPr>
                <w:noProof/>
                <w:webHidden/>
              </w:rPr>
              <w:fldChar w:fldCharType="separate"/>
            </w:r>
            <w:r w:rsidR="004710B5">
              <w:rPr>
                <w:noProof/>
                <w:webHidden/>
              </w:rPr>
              <w:t>30</w:t>
            </w:r>
            <w:r w:rsidR="004710B5">
              <w:rPr>
                <w:noProof/>
                <w:webHidden/>
              </w:rPr>
              <w:fldChar w:fldCharType="end"/>
            </w:r>
          </w:hyperlink>
        </w:p>
        <w:p w14:paraId="4960568E" w14:textId="568674AF" w:rsidR="004710B5" w:rsidRDefault="009560B3">
          <w:pPr>
            <w:pStyle w:val="TOC3"/>
            <w:rPr>
              <w:rFonts w:asciiTheme="minorHAnsi" w:eastAsiaTheme="minorEastAsia" w:hAnsiTheme="minorHAnsi" w:cstheme="minorBidi"/>
              <w:noProof/>
              <w:sz w:val="22"/>
              <w:lang w:val="it-CH" w:eastAsia="it-CH"/>
            </w:rPr>
          </w:pPr>
          <w:hyperlink w:anchor="_Toc94462455" w:history="1">
            <w:r w:rsidR="004710B5" w:rsidRPr="00C01D68">
              <w:rPr>
                <w:rStyle w:val="Hyperlink"/>
                <w:noProof/>
              </w:rPr>
              <w:t>5.2.7</w:t>
            </w:r>
            <w:r w:rsidR="004710B5">
              <w:rPr>
                <w:rFonts w:asciiTheme="minorHAnsi" w:eastAsiaTheme="minorEastAsia" w:hAnsiTheme="minorHAnsi" w:cstheme="minorBidi"/>
                <w:noProof/>
                <w:sz w:val="22"/>
                <w:lang w:val="it-CH" w:eastAsia="it-CH"/>
              </w:rPr>
              <w:tab/>
            </w:r>
            <w:r w:rsidR="004710B5" w:rsidRPr="00C01D68">
              <w:rPr>
                <w:rStyle w:val="Hyperlink"/>
                <w:noProof/>
              </w:rPr>
              <w:t>Impossibilità di separare fisicamente file xaml e relativo cs</w:t>
            </w:r>
            <w:r w:rsidR="004710B5">
              <w:rPr>
                <w:noProof/>
                <w:webHidden/>
              </w:rPr>
              <w:tab/>
            </w:r>
            <w:r w:rsidR="004710B5">
              <w:rPr>
                <w:noProof/>
                <w:webHidden/>
              </w:rPr>
              <w:fldChar w:fldCharType="begin"/>
            </w:r>
            <w:r w:rsidR="004710B5">
              <w:rPr>
                <w:noProof/>
                <w:webHidden/>
              </w:rPr>
              <w:instrText xml:space="preserve"> PAGEREF _Toc94462455 \h </w:instrText>
            </w:r>
            <w:r w:rsidR="004710B5">
              <w:rPr>
                <w:noProof/>
                <w:webHidden/>
              </w:rPr>
            </w:r>
            <w:r w:rsidR="004710B5">
              <w:rPr>
                <w:noProof/>
                <w:webHidden/>
              </w:rPr>
              <w:fldChar w:fldCharType="separate"/>
            </w:r>
            <w:r w:rsidR="004710B5">
              <w:rPr>
                <w:noProof/>
                <w:webHidden/>
              </w:rPr>
              <w:t>31</w:t>
            </w:r>
            <w:r w:rsidR="004710B5">
              <w:rPr>
                <w:noProof/>
                <w:webHidden/>
              </w:rPr>
              <w:fldChar w:fldCharType="end"/>
            </w:r>
          </w:hyperlink>
        </w:p>
        <w:p w14:paraId="0FE5632D" w14:textId="380DCDB9" w:rsidR="004710B5" w:rsidRDefault="009560B3">
          <w:pPr>
            <w:pStyle w:val="TOC2"/>
            <w:rPr>
              <w:rFonts w:asciiTheme="minorHAnsi" w:eastAsiaTheme="minorEastAsia" w:hAnsiTheme="minorHAnsi" w:cstheme="minorBidi"/>
              <w:bCs w:val="0"/>
              <w:sz w:val="22"/>
              <w:lang w:val="it-CH" w:eastAsia="it-CH"/>
            </w:rPr>
          </w:pPr>
          <w:hyperlink w:anchor="_Toc94462456" w:history="1">
            <w:r w:rsidR="004710B5" w:rsidRPr="00C01D68">
              <w:rPr>
                <w:rStyle w:val="Hyperlink"/>
              </w:rPr>
              <w:t>5.3</w:t>
            </w:r>
            <w:r w:rsidR="004710B5">
              <w:rPr>
                <w:rFonts w:asciiTheme="minorHAnsi" w:eastAsiaTheme="minorEastAsia" w:hAnsiTheme="minorHAnsi" w:cstheme="minorBidi"/>
                <w:bCs w:val="0"/>
                <w:sz w:val="22"/>
                <w:lang w:val="it-CH" w:eastAsia="it-CH"/>
              </w:rPr>
              <w:tab/>
            </w:r>
            <w:r w:rsidR="004710B5" w:rsidRPr="00C01D68">
              <w:rPr>
                <w:rStyle w:val="Hyperlink"/>
              </w:rPr>
              <w:t>Sviluppi futuri</w:t>
            </w:r>
            <w:r w:rsidR="004710B5">
              <w:rPr>
                <w:webHidden/>
              </w:rPr>
              <w:tab/>
            </w:r>
            <w:r w:rsidR="004710B5">
              <w:rPr>
                <w:webHidden/>
              </w:rPr>
              <w:fldChar w:fldCharType="begin"/>
            </w:r>
            <w:r w:rsidR="004710B5">
              <w:rPr>
                <w:webHidden/>
              </w:rPr>
              <w:instrText xml:space="preserve"> PAGEREF _Toc94462456 \h </w:instrText>
            </w:r>
            <w:r w:rsidR="004710B5">
              <w:rPr>
                <w:webHidden/>
              </w:rPr>
            </w:r>
            <w:r w:rsidR="004710B5">
              <w:rPr>
                <w:webHidden/>
              </w:rPr>
              <w:fldChar w:fldCharType="separate"/>
            </w:r>
            <w:r w:rsidR="004710B5">
              <w:rPr>
                <w:webHidden/>
              </w:rPr>
              <w:t>31</w:t>
            </w:r>
            <w:r w:rsidR="004710B5">
              <w:rPr>
                <w:webHidden/>
              </w:rPr>
              <w:fldChar w:fldCharType="end"/>
            </w:r>
          </w:hyperlink>
        </w:p>
        <w:p w14:paraId="6E1A63CD" w14:textId="40FA219F" w:rsidR="004710B5" w:rsidRDefault="009560B3">
          <w:pPr>
            <w:pStyle w:val="TOC3"/>
            <w:rPr>
              <w:rFonts w:asciiTheme="minorHAnsi" w:eastAsiaTheme="minorEastAsia" w:hAnsiTheme="minorHAnsi" w:cstheme="minorBidi"/>
              <w:noProof/>
              <w:sz w:val="22"/>
              <w:lang w:val="it-CH" w:eastAsia="it-CH"/>
            </w:rPr>
          </w:pPr>
          <w:hyperlink w:anchor="_Toc94462457" w:history="1">
            <w:r w:rsidR="004710B5" w:rsidRPr="00C01D68">
              <w:rPr>
                <w:rStyle w:val="Hyperlink"/>
                <w:noProof/>
              </w:rPr>
              <w:t>5.3.1</w:t>
            </w:r>
            <w:r w:rsidR="004710B5">
              <w:rPr>
                <w:rFonts w:asciiTheme="minorHAnsi" w:eastAsiaTheme="minorEastAsia" w:hAnsiTheme="minorHAnsi" w:cstheme="minorBidi"/>
                <w:noProof/>
                <w:sz w:val="22"/>
                <w:lang w:val="it-CH" w:eastAsia="it-CH"/>
              </w:rPr>
              <w:tab/>
            </w:r>
            <w:r w:rsidR="004710B5" w:rsidRPr="00C01D68">
              <w:rPr>
                <w:rStyle w:val="Hyperlink"/>
                <w:noProof/>
              </w:rPr>
              <w:t>Parte online e collegamento al database</w:t>
            </w:r>
            <w:r w:rsidR="004710B5">
              <w:rPr>
                <w:noProof/>
                <w:webHidden/>
              </w:rPr>
              <w:tab/>
            </w:r>
            <w:r w:rsidR="004710B5">
              <w:rPr>
                <w:noProof/>
                <w:webHidden/>
              </w:rPr>
              <w:fldChar w:fldCharType="begin"/>
            </w:r>
            <w:r w:rsidR="004710B5">
              <w:rPr>
                <w:noProof/>
                <w:webHidden/>
              </w:rPr>
              <w:instrText xml:space="preserve"> PAGEREF _Toc94462457 \h </w:instrText>
            </w:r>
            <w:r w:rsidR="004710B5">
              <w:rPr>
                <w:noProof/>
                <w:webHidden/>
              </w:rPr>
            </w:r>
            <w:r w:rsidR="004710B5">
              <w:rPr>
                <w:noProof/>
                <w:webHidden/>
              </w:rPr>
              <w:fldChar w:fldCharType="separate"/>
            </w:r>
            <w:r w:rsidR="004710B5">
              <w:rPr>
                <w:noProof/>
                <w:webHidden/>
              </w:rPr>
              <w:t>31</w:t>
            </w:r>
            <w:r w:rsidR="004710B5">
              <w:rPr>
                <w:noProof/>
                <w:webHidden/>
              </w:rPr>
              <w:fldChar w:fldCharType="end"/>
            </w:r>
          </w:hyperlink>
        </w:p>
        <w:p w14:paraId="0573A0FE" w14:textId="20542DF7" w:rsidR="004710B5" w:rsidRDefault="009560B3">
          <w:pPr>
            <w:pStyle w:val="TOC3"/>
            <w:rPr>
              <w:rFonts w:asciiTheme="minorHAnsi" w:eastAsiaTheme="minorEastAsia" w:hAnsiTheme="minorHAnsi" w:cstheme="minorBidi"/>
              <w:noProof/>
              <w:sz w:val="22"/>
              <w:lang w:val="it-CH" w:eastAsia="it-CH"/>
            </w:rPr>
          </w:pPr>
          <w:hyperlink w:anchor="_Toc94462458" w:history="1">
            <w:r w:rsidR="004710B5" w:rsidRPr="00C01D68">
              <w:rPr>
                <w:rStyle w:val="Hyperlink"/>
                <w:noProof/>
              </w:rPr>
              <w:t>5.3.2</w:t>
            </w:r>
            <w:r w:rsidR="004710B5">
              <w:rPr>
                <w:rFonts w:asciiTheme="minorHAnsi" w:eastAsiaTheme="minorEastAsia" w:hAnsiTheme="minorHAnsi" w:cstheme="minorBidi"/>
                <w:noProof/>
                <w:sz w:val="22"/>
                <w:lang w:val="it-CH" w:eastAsia="it-CH"/>
              </w:rPr>
              <w:tab/>
            </w:r>
            <w:r w:rsidR="004710B5" w:rsidRPr="00C01D68">
              <w:rPr>
                <w:rStyle w:val="Hyperlink"/>
                <w:noProof/>
              </w:rPr>
              <w:t>Gestione del click sullo slider</w:t>
            </w:r>
            <w:r w:rsidR="004710B5">
              <w:rPr>
                <w:noProof/>
                <w:webHidden/>
              </w:rPr>
              <w:tab/>
            </w:r>
            <w:r w:rsidR="004710B5">
              <w:rPr>
                <w:noProof/>
                <w:webHidden/>
              </w:rPr>
              <w:fldChar w:fldCharType="begin"/>
            </w:r>
            <w:r w:rsidR="004710B5">
              <w:rPr>
                <w:noProof/>
                <w:webHidden/>
              </w:rPr>
              <w:instrText xml:space="preserve"> PAGEREF _Toc94462458 \h </w:instrText>
            </w:r>
            <w:r w:rsidR="004710B5">
              <w:rPr>
                <w:noProof/>
                <w:webHidden/>
              </w:rPr>
            </w:r>
            <w:r w:rsidR="004710B5">
              <w:rPr>
                <w:noProof/>
                <w:webHidden/>
              </w:rPr>
              <w:fldChar w:fldCharType="separate"/>
            </w:r>
            <w:r w:rsidR="004710B5">
              <w:rPr>
                <w:noProof/>
                <w:webHidden/>
              </w:rPr>
              <w:t>31</w:t>
            </w:r>
            <w:r w:rsidR="004710B5">
              <w:rPr>
                <w:noProof/>
                <w:webHidden/>
              </w:rPr>
              <w:fldChar w:fldCharType="end"/>
            </w:r>
          </w:hyperlink>
        </w:p>
        <w:p w14:paraId="3FF3EAF1" w14:textId="7956982A" w:rsidR="004710B5" w:rsidRDefault="009560B3">
          <w:pPr>
            <w:pStyle w:val="TOC3"/>
            <w:rPr>
              <w:rFonts w:asciiTheme="minorHAnsi" w:eastAsiaTheme="minorEastAsia" w:hAnsiTheme="minorHAnsi" w:cstheme="minorBidi"/>
              <w:noProof/>
              <w:sz w:val="22"/>
              <w:lang w:val="it-CH" w:eastAsia="it-CH"/>
            </w:rPr>
          </w:pPr>
          <w:hyperlink w:anchor="_Toc94462459" w:history="1">
            <w:r w:rsidR="004710B5" w:rsidRPr="00C01D68">
              <w:rPr>
                <w:rStyle w:val="Hyperlink"/>
                <w:noProof/>
              </w:rPr>
              <w:t>5.3.3</w:t>
            </w:r>
            <w:r w:rsidR="004710B5">
              <w:rPr>
                <w:rFonts w:asciiTheme="minorHAnsi" w:eastAsiaTheme="minorEastAsia" w:hAnsiTheme="minorHAnsi" w:cstheme="minorBidi"/>
                <w:noProof/>
                <w:sz w:val="22"/>
                <w:lang w:val="it-CH" w:eastAsia="it-CH"/>
              </w:rPr>
              <w:tab/>
            </w:r>
            <w:r w:rsidR="004710B5" w:rsidRPr="00C01D68">
              <w:rPr>
                <w:rStyle w:val="Hyperlink"/>
                <w:noProof/>
              </w:rPr>
              <w:t>I dictionary</w:t>
            </w:r>
            <w:r w:rsidR="004710B5">
              <w:rPr>
                <w:noProof/>
                <w:webHidden/>
              </w:rPr>
              <w:tab/>
            </w:r>
            <w:r w:rsidR="004710B5">
              <w:rPr>
                <w:noProof/>
                <w:webHidden/>
              </w:rPr>
              <w:fldChar w:fldCharType="begin"/>
            </w:r>
            <w:r w:rsidR="004710B5">
              <w:rPr>
                <w:noProof/>
                <w:webHidden/>
              </w:rPr>
              <w:instrText xml:space="preserve"> PAGEREF _Toc94462459 \h </w:instrText>
            </w:r>
            <w:r w:rsidR="004710B5">
              <w:rPr>
                <w:noProof/>
                <w:webHidden/>
              </w:rPr>
            </w:r>
            <w:r w:rsidR="004710B5">
              <w:rPr>
                <w:noProof/>
                <w:webHidden/>
              </w:rPr>
              <w:fldChar w:fldCharType="separate"/>
            </w:r>
            <w:r w:rsidR="004710B5">
              <w:rPr>
                <w:noProof/>
                <w:webHidden/>
              </w:rPr>
              <w:t>32</w:t>
            </w:r>
            <w:r w:rsidR="004710B5">
              <w:rPr>
                <w:noProof/>
                <w:webHidden/>
              </w:rPr>
              <w:fldChar w:fldCharType="end"/>
            </w:r>
          </w:hyperlink>
        </w:p>
        <w:p w14:paraId="0B890203" w14:textId="71F46B3F" w:rsidR="004710B5" w:rsidRDefault="009560B3">
          <w:pPr>
            <w:pStyle w:val="TOC3"/>
            <w:rPr>
              <w:rFonts w:asciiTheme="minorHAnsi" w:eastAsiaTheme="minorEastAsia" w:hAnsiTheme="minorHAnsi" w:cstheme="minorBidi"/>
              <w:noProof/>
              <w:sz w:val="22"/>
              <w:lang w:val="it-CH" w:eastAsia="it-CH"/>
            </w:rPr>
          </w:pPr>
          <w:hyperlink w:anchor="_Toc94462460" w:history="1">
            <w:r w:rsidR="004710B5" w:rsidRPr="00C01D68">
              <w:rPr>
                <w:rStyle w:val="Hyperlink"/>
                <w:noProof/>
              </w:rPr>
              <w:t>5.3.4</w:t>
            </w:r>
            <w:r w:rsidR="004710B5">
              <w:rPr>
                <w:rFonts w:asciiTheme="minorHAnsi" w:eastAsiaTheme="minorEastAsia" w:hAnsiTheme="minorHAnsi" w:cstheme="minorBidi"/>
                <w:noProof/>
                <w:sz w:val="22"/>
                <w:lang w:val="it-CH" w:eastAsia="it-CH"/>
              </w:rPr>
              <w:tab/>
            </w:r>
            <w:r w:rsidR="004710B5" w:rsidRPr="00C01D68">
              <w:rPr>
                <w:rStyle w:val="Hyperlink"/>
                <w:noProof/>
              </w:rPr>
              <w:t>Spostamento tab</w:t>
            </w:r>
            <w:r w:rsidR="004710B5">
              <w:rPr>
                <w:noProof/>
                <w:webHidden/>
              </w:rPr>
              <w:tab/>
            </w:r>
            <w:r w:rsidR="004710B5">
              <w:rPr>
                <w:noProof/>
                <w:webHidden/>
              </w:rPr>
              <w:fldChar w:fldCharType="begin"/>
            </w:r>
            <w:r w:rsidR="004710B5">
              <w:rPr>
                <w:noProof/>
                <w:webHidden/>
              </w:rPr>
              <w:instrText xml:space="preserve"> PAGEREF _Toc94462460 \h </w:instrText>
            </w:r>
            <w:r w:rsidR="004710B5">
              <w:rPr>
                <w:noProof/>
                <w:webHidden/>
              </w:rPr>
            </w:r>
            <w:r w:rsidR="004710B5">
              <w:rPr>
                <w:noProof/>
                <w:webHidden/>
              </w:rPr>
              <w:fldChar w:fldCharType="separate"/>
            </w:r>
            <w:r w:rsidR="004710B5">
              <w:rPr>
                <w:noProof/>
                <w:webHidden/>
              </w:rPr>
              <w:t>32</w:t>
            </w:r>
            <w:r w:rsidR="004710B5">
              <w:rPr>
                <w:noProof/>
                <w:webHidden/>
              </w:rPr>
              <w:fldChar w:fldCharType="end"/>
            </w:r>
          </w:hyperlink>
        </w:p>
        <w:p w14:paraId="221ED421" w14:textId="7E028390" w:rsidR="004710B5" w:rsidRDefault="009560B3">
          <w:pPr>
            <w:pStyle w:val="TOC3"/>
            <w:rPr>
              <w:rFonts w:asciiTheme="minorHAnsi" w:eastAsiaTheme="minorEastAsia" w:hAnsiTheme="minorHAnsi" w:cstheme="minorBidi"/>
              <w:noProof/>
              <w:sz w:val="22"/>
              <w:lang w:val="it-CH" w:eastAsia="it-CH"/>
            </w:rPr>
          </w:pPr>
          <w:hyperlink w:anchor="_Toc94462461" w:history="1">
            <w:r w:rsidR="004710B5" w:rsidRPr="00C01D68">
              <w:rPr>
                <w:rStyle w:val="Hyperlink"/>
                <w:noProof/>
              </w:rPr>
              <w:t>5.3.5</w:t>
            </w:r>
            <w:r w:rsidR="004710B5">
              <w:rPr>
                <w:rFonts w:asciiTheme="minorHAnsi" w:eastAsiaTheme="minorEastAsia" w:hAnsiTheme="minorHAnsi" w:cstheme="minorBidi"/>
                <w:noProof/>
                <w:sz w:val="22"/>
                <w:lang w:val="it-CH" w:eastAsia="it-CH"/>
              </w:rPr>
              <w:tab/>
            </w:r>
            <w:r w:rsidR="004710B5" w:rsidRPr="00C01D68">
              <w:rPr>
                <w:rStyle w:val="Hyperlink"/>
                <w:noProof/>
              </w:rPr>
              <w:t>File di configurazione per i device</w:t>
            </w:r>
            <w:r w:rsidR="004710B5">
              <w:rPr>
                <w:noProof/>
                <w:webHidden/>
              </w:rPr>
              <w:tab/>
            </w:r>
            <w:r w:rsidR="004710B5">
              <w:rPr>
                <w:noProof/>
                <w:webHidden/>
              </w:rPr>
              <w:fldChar w:fldCharType="begin"/>
            </w:r>
            <w:r w:rsidR="004710B5">
              <w:rPr>
                <w:noProof/>
                <w:webHidden/>
              </w:rPr>
              <w:instrText xml:space="preserve"> PAGEREF _Toc94462461 \h </w:instrText>
            </w:r>
            <w:r w:rsidR="004710B5">
              <w:rPr>
                <w:noProof/>
                <w:webHidden/>
              </w:rPr>
            </w:r>
            <w:r w:rsidR="004710B5">
              <w:rPr>
                <w:noProof/>
                <w:webHidden/>
              </w:rPr>
              <w:fldChar w:fldCharType="separate"/>
            </w:r>
            <w:r w:rsidR="004710B5">
              <w:rPr>
                <w:noProof/>
                <w:webHidden/>
              </w:rPr>
              <w:t>32</w:t>
            </w:r>
            <w:r w:rsidR="004710B5">
              <w:rPr>
                <w:noProof/>
                <w:webHidden/>
              </w:rPr>
              <w:fldChar w:fldCharType="end"/>
            </w:r>
          </w:hyperlink>
        </w:p>
        <w:p w14:paraId="13BCC1D2" w14:textId="6664B7E3" w:rsidR="004710B5" w:rsidRDefault="009560B3">
          <w:pPr>
            <w:pStyle w:val="TOC3"/>
            <w:rPr>
              <w:rFonts w:asciiTheme="minorHAnsi" w:eastAsiaTheme="minorEastAsia" w:hAnsiTheme="minorHAnsi" w:cstheme="minorBidi"/>
              <w:noProof/>
              <w:sz w:val="22"/>
              <w:lang w:val="it-CH" w:eastAsia="it-CH"/>
            </w:rPr>
          </w:pPr>
          <w:hyperlink w:anchor="_Toc94462462" w:history="1">
            <w:r w:rsidR="004710B5" w:rsidRPr="00C01D68">
              <w:rPr>
                <w:rStyle w:val="Hyperlink"/>
                <w:noProof/>
              </w:rPr>
              <w:t>5.3.6</w:t>
            </w:r>
            <w:r w:rsidR="004710B5">
              <w:rPr>
                <w:rFonts w:asciiTheme="minorHAnsi" w:eastAsiaTheme="minorEastAsia" w:hAnsiTheme="minorHAnsi" w:cstheme="minorBidi"/>
                <w:noProof/>
                <w:sz w:val="22"/>
                <w:lang w:val="it-CH" w:eastAsia="it-CH"/>
              </w:rPr>
              <w:tab/>
            </w:r>
            <w:r w:rsidR="004710B5" w:rsidRPr="00C01D68">
              <w:rPr>
                <w:rStyle w:val="Hyperlink"/>
                <w:noProof/>
              </w:rPr>
              <w:t>Refactoring</w:t>
            </w:r>
            <w:r w:rsidR="004710B5">
              <w:rPr>
                <w:noProof/>
                <w:webHidden/>
              </w:rPr>
              <w:tab/>
            </w:r>
            <w:r w:rsidR="004710B5">
              <w:rPr>
                <w:noProof/>
                <w:webHidden/>
              </w:rPr>
              <w:fldChar w:fldCharType="begin"/>
            </w:r>
            <w:r w:rsidR="004710B5">
              <w:rPr>
                <w:noProof/>
                <w:webHidden/>
              </w:rPr>
              <w:instrText xml:space="preserve"> PAGEREF _Toc94462462 \h </w:instrText>
            </w:r>
            <w:r w:rsidR="004710B5">
              <w:rPr>
                <w:noProof/>
                <w:webHidden/>
              </w:rPr>
            </w:r>
            <w:r w:rsidR="004710B5">
              <w:rPr>
                <w:noProof/>
                <w:webHidden/>
              </w:rPr>
              <w:fldChar w:fldCharType="separate"/>
            </w:r>
            <w:r w:rsidR="004710B5">
              <w:rPr>
                <w:noProof/>
                <w:webHidden/>
              </w:rPr>
              <w:t>32</w:t>
            </w:r>
            <w:r w:rsidR="004710B5">
              <w:rPr>
                <w:noProof/>
                <w:webHidden/>
              </w:rPr>
              <w:fldChar w:fldCharType="end"/>
            </w:r>
          </w:hyperlink>
        </w:p>
        <w:p w14:paraId="4B6441DF" w14:textId="74FB2CEE" w:rsidR="004710B5" w:rsidRDefault="009560B3">
          <w:pPr>
            <w:pStyle w:val="TOC2"/>
            <w:rPr>
              <w:rFonts w:asciiTheme="minorHAnsi" w:eastAsiaTheme="minorEastAsia" w:hAnsiTheme="minorHAnsi" w:cstheme="minorBidi"/>
              <w:bCs w:val="0"/>
              <w:sz w:val="22"/>
              <w:lang w:val="it-CH" w:eastAsia="it-CH"/>
            </w:rPr>
          </w:pPr>
          <w:hyperlink w:anchor="_Toc94462463" w:history="1">
            <w:r w:rsidR="004710B5" w:rsidRPr="00C01D68">
              <w:rPr>
                <w:rStyle w:val="Hyperlink"/>
              </w:rPr>
              <w:t>5.4</w:t>
            </w:r>
            <w:r w:rsidR="004710B5">
              <w:rPr>
                <w:rFonts w:asciiTheme="minorHAnsi" w:eastAsiaTheme="minorEastAsia" w:hAnsiTheme="minorHAnsi" w:cstheme="minorBidi"/>
                <w:bCs w:val="0"/>
                <w:sz w:val="22"/>
                <w:lang w:val="it-CH" w:eastAsia="it-CH"/>
              </w:rPr>
              <w:tab/>
            </w:r>
            <w:r w:rsidR="004710B5" w:rsidRPr="00C01D68">
              <w:rPr>
                <w:rStyle w:val="Hyperlink"/>
              </w:rPr>
              <w:t>Manuale d’uso</w:t>
            </w:r>
            <w:r w:rsidR="004710B5">
              <w:rPr>
                <w:webHidden/>
              </w:rPr>
              <w:tab/>
            </w:r>
            <w:r w:rsidR="004710B5">
              <w:rPr>
                <w:webHidden/>
              </w:rPr>
              <w:fldChar w:fldCharType="begin"/>
            </w:r>
            <w:r w:rsidR="004710B5">
              <w:rPr>
                <w:webHidden/>
              </w:rPr>
              <w:instrText xml:space="preserve"> PAGEREF _Toc94462463 \h </w:instrText>
            </w:r>
            <w:r w:rsidR="004710B5">
              <w:rPr>
                <w:webHidden/>
              </w:rPr>
            </w:r>
            <w:r w:rsidR="004710B5">
              <w:rPr>
                <w:webHidden/>
              </w:rPr>
              <w:fldChar w:fldCharType="separate"/>
            </w:r>
            <w:r w:rsidR="004710B5">
              <w:rPr>
                <w:webHidden/>
              </w:rPr>
              <w:t>32</w:t>
            </w:r>
            <w:r w:rsidR="004710B5">
              <w:rPr>
                <w:webHidden/>
              </w:rPr>
              <w:fldChar w:fldCharType="end"/>
            </w:r>
          </w:hyperlink>
        </w:p>
        <w:p w14:paraId="603FE4C5" w14:textId="17A4AA34" w:rsidR="004710B5" w:rsidRDefault="009560B3">
          <w:pPr>
            <w:pStyle w:val="TOC1"/>
            <w:rPr>
              <w:rFonts w:asciiTheme="minorHAnsi" w:eastAsiaTheme="minorEastAsia" w:hAnsiTheme="minorHAnsi" w:cstheme="minorBidi"/>
              <w:bCs w:val="0"/>
              <w:noProof/>
              <w:sz w:val="22"/>
              <w:u w:val="none"/>
              <w:lang w:val="it-CH" w:eastAsia="it-CH"/>
            </w:rPr>
          </w:pPr>
          <w:hyperlink w:anchor="_Toc94462464" w:history="1">
            <w:r w:rsidR="004710B5" w:rsidRPr="00C01D68">
              <w:rPr>
                <w:rStyle w:val="Hyperlink"/>
                <w:noProof/>
              </w:rPr>
              <w:t>6</w:t>
            </w:r>
            <w:r w:rsidR="004710B5">
              <w:rPr>
                <w:rFonts w:asciiTheme="minorHAnsi" w:eastAsiaTheme="minorEastAsia" w:hAnsiTheme="minorHAnsi" w:cstheme="minorBidi"/>
                <w:bCs w:val="0"/>
                <w:noProof/>
                <w:sz w:val="22"/>
                <w:u w:val="none"/>
                <w:lang w:val="it-CH" w:eastAsia="it-CH"/>
              </w:rPr>
              <w:tab/>
            </w:r>
            <w:r w:rsidR="004710B5" w:rsidRPr="00C01D68">
              <w:rPr>
                <w:rStyle w:val="Hyperlink"/>
                <w:noProof/>
              </w:rPr>
              <w:t>Conclusioni</w:t>
            </w:r>
            <w:r w:rsidR="004710B5">
              <w:rPr>
                <w:noProof/>
                <w:webHidden/>
              </w:rPr>
              <w:tab/>
            </w:r>
            <w:r w:rsidR="004710B5">
              <w:rPr>
                <w:noProof/>
                <w:webHidden/>
              </w:rPr>
              <w:fldChar w:fldCharType="begin"/>
            </w:r>
            <w:r w:rsidR="004710B5">
              <w:rPr>
                <w:noProof/>
                <w:webHidden/>
              </w:rPr>
              <w:instrText xml:space="preserve"> PAGEREF _Toc94462464 \h </w:instrText>
            </w:r>
            <w:r w:rsidR="004710B5">
              <w:rPr>
                <w:noProof/>
                <w:webHidden/>
              </w:rPr>
            </w:r>
            <w:r w:rsidR="004710B5">
              <w:rPr>
                <w:noProof/>
                <w:webHidden/>
              </w:rPr>
              <w:fldChar w:fldCharType="separate"/>
            </w:r>
            <w:r w:rsidR="004710B5">
              <w:rPr>
                <w:noProof/>
                <w:webHidden/>
              </w:rPr>
              <w:t>33</w:t>
            </w:r>
            <w:r w:rsidR="004710B5">
              <w:rPr>
                <w:noProof/>
                <w:webHidden/>
              </w:rPr>
              <w:fldChar w:fldCharType="end"/>
            </w:r>
          </w:hyperlink>
        </w:p>
        <w:p w14:paraId="0E3854D4" w14:textId="2765F77F" w:rsidR="004710B5" w:rsidRDefault="009560B3">
          <w:pPr>
            <w:pStyle w:val="TOC1"/>
            <w:rPr>
              <w:rFonts w:asciiTheme="minorHAnsi" w:eastAsiaTheme="minorEastAsia" w:hAnsiTheme="minorHAnsi" w:cstheme="minorBidi"/>
              <w:bCs w:val="0"/>
              <w:noProof/>
              <w:sz w:val="22"/>
              <w:u w:val="none"/>
              <w:lang w:val="it-CH" w:eastAsia="it-CH"/>
            </w:rPr>
          </w:pPr>
          <w:hyperlink w:anchor="_Toc94462465" w:history="1">
            <w:r w:rsidR="004710B5" w:rsidRPr="00C01D68">
              <w:rPr>
                <w:rStyle w:val="Hyperlink"/>
                <w:noProof/>
              </w:rPr>
              <w:t>7</w:t>
            </w:r>
            <w:r w:rsidR="004710B5">
              <w:rPr>
                <w:rFonts w:asciiTheme="minorHAnsi" w:eastAsiaTheme="minorEastAsia" w:hAnsiTheme="minorHAnsi" w:cstheme="minorBidi"/>
                <w:bCs w:val="0"/>
                <w:noProof/>
                <w:sz w:val="22"/>
                <w:u w:val="none"/>
                <w:lang w:val="it-CH" w:eastAsia="it-CH"/>
              </w:rPr>
              <w:tab/>
            </w:r>
            <w:r w:rsidR="004710B5" w:rsidRPr="00C01D68">
              <w:rPr>
                <w:rStyle w:val="Hyperlink"/>
                <w:noProof/>
              </w:rPr>
              <w:t>Fonti</w:t>
            </w:r>
            <w:r w:rsidR="004710B5">
              <w:rPr>
                <w:noProof/>
                <w:webHidden/>
              </w:rPr>
              <w:tab/>
            </w:r>
            <w:r w:rsidR="004710B5">
              <w:rPr>
                <w:noProof/>
                <w:webHidden/>
              </w:rPr>
              <w:fldChar w:fldCharType="begin"/>
            </w:r>
            <w:r w:rsidR="004710B5">
              <w:rPr>
                <w:noProof/>
                <w:webHidden/>
              </w:rPr>
              <w:instrText xml:space="preserve"> PAGEREF _Toc94462465 \h </w:instrText>
            </w:r>
            <w:r w:rsidR="004710B5">
              <w:rPr>
                <w:noProof/>
                <w:webHidden/>
              </w:rPr>
            </w:r>
            <w:r w:rsidR="004710B5">
              <w:rPr>
                <w:noProof/>
                <w:webHidden/>
              </w:rPr>
              <w:fldChar w:fldCharType="separate"/>
            </w:r>
            <w:r w:rsidR="004710B5">
              <w:rPr>
                <w:noProof/>
                <w:webHidden/>
              </w:rPr>
              <w:t>36</w:t>
            </w:r>
            <w:r w:rsidR="004710B5">
              <w:rPr>
                <w:noProof/>
                <w:webHidden/>
              </w:rPr>
              <w:fldChar w:fldCharType="end"/>
            </w:r>
          </w:hyperlink>
        </w:p>
        <w:p w14:paraId="221AF4C7" w14:textId="2C72F363" w:rsidR="004710B5" w:rsidRDefault="009560B3">
          <w:pPr>
            <w:pStyle w:val="TOC2"/>
            <w:rPr>
              <w:rFonts w:asciiTheme="minorHAnsi" w:eastAsiaTheme="minorEastAsia" w:hAnsiTheme="minorHAnsi" w:cstheme="minorBidi"/>
              <w:bCs w:val="0"/>
              <w:sz w:val="22"/>
              <w:lang w:val="it-CH" w:eastAsia="it-CH"/>
            </w:rPr>
          </w:pPr>
          <w:hyperlink w:anchor="_Toc94462466" w:history="1">
            <w:r w:rsidR="004710B5" w:rsidRPr="00C01D68">
              <w:rPr>
                <w:rStyle w:val="Hyperlink"/>
              </w:rPr>
              <w:t>7.1</w:t>
            </w:r>
            <w:r w:rsidR="004710B5">
              <w:rPr>
                <w:rFonts w:asciiTheme="minorHAnsi" w:eastAsiaTheme="minorEastAsia" w:hAnsiTheme="minorHAnsi" w:cstheme="minorBidi"/>
                <w:bCs w:val="0"/>
                <w:sz w:val="22"/>
                <w:lang w:val="it-CH" w:eastAsia="it-CH"/>
              </w:rPr>
              <w:tab/>
            </w:r>
            <w:r w:rsidR="004710B5" w:rsidRPr="00C01D68">
              <w:rPr>
                <w:rStyle w:val="Hyperlink"/>
              </w:rPr>
              <w:t>Bibliografia</w:t>
            </w:r>
            <w:r w:rsidR="004710B5">
              <w:rPr>
                <w:webHidden/>
              </w:rPr>
              <w:tab/>
            </w:r>
            <w:r w:rsidR="004710B5">
              <w:rPr>
                <w:webHidden/>
              </w:rPr>
              <w:fldChar w:fldCharType="begin"/>
            </w:r>
            <w:r w:rsidR="004710B5">
              <w:rPr>
                <w:webHidden/>
              </w:rPr>
              <w:instrText xml:space="preserve"> PAGEREF _Toc94462466 \h </w:instrText>
            </w:r>
            <w:r w:rsidR="004710B5">
              <w:rPr>
                <w:webHidden/>
              </w:rPr>
            </w:r>
            <w:r w:rsidR="004710B5">
              <w:rPr>
                <w:webHidden/>
              </w:rPr>
              <w:fldChar w:fldCharType="separate"/>
            </w:r>
            <w:r w:rsidR="004710B5">
              <w:rPr>
                <w:webHidden/>
              </w:rPr>
              <w:t>36</w:t>
            </w:r>
            <w:r w:rsidR="004710B5">
              <w:rPr>
                <w:webHidden/>
              </w:rPr>
              <w:fldChar w:fldCharType="end"/>
            </w:r>
          </w:hyperlink>
        </w:p>
        <w:p w14:paraId="7F2D2CC3" w14:textId="55B68D3D" w:rsidR="004710B5" w:rsidRDefault="009560B3">
          <w:pPr>
            <w:pStyle w:val="TOC2"/>
            <w:rPr>
              <w:rFonts w:asciiTheme="minorHAnsi" w:eastAsiaTheme="minorEastAsia" w:hAnsiTheme="minorHAnsi" w:cstheme="minorBidi"/>
              <w:bCs w:val="0"/>
              <w:sz w:val="22"/>
              <w:lang w:val="it-CH" w:eastAsia="it-CH"/>
            </w:rPr>
          </w:pPr>
          <w:hyperlink w:anchor="_Toc94462467" w:history="1">
            <w:r w:rsidR="004710B5" w:rsidRPr="00C01D68">
              <w:rPr>
                <w:rStyle w:val="Hyperlink"/>
              </w:rPr>
              <w:t>7.2</w:t>
            </w:r>
            <w:r w:rsidR="004710B5">
              <w:rPr>
                <w:rFonts w:asciiTheme="minorHAnsi" w:eastAsiaTheme="minorEastAsia" w:hAnsiTheme="minorHAnsi" w:cstheme="minorBidi"/>
                <w:bCs w:val="0"/>
                <w:sz w:val="22"/>
                <w:lang w:val="it-CH" w:eastAsia="it-CH"/>
              </w:rPr>
              <w:tab/>
            </w:r>
            <w:r w:rsidR="004710B5" w:rsidRPr="00C01D68">
              <w:rPr>
                <w:rStyle w:val="Hyperlink"/>
              </w:rPr>
              <w:t>Sitografia</w:t>
            </w:r>
            <w:r w:rsidR="004710B5">
              <w:rPr>
                <w:webHidden/>
              </w:rPr>
              <w:tab/>
            </w:r>
            <w:r w:rsidR="004710B5">
              <w:rPr>
                <w:webHidden/>
              </w:rPr>
              <w:fldChar w:fldCharType="begin"/>
            </w:r>
            <w:r w:rsidR="004710B5">
              <w:rPr>
                <w:webHidden/>
              </w:rPr>
              <w:instrText xml:space="preserve"> PAGEREF _Toc94462467 \h </w:instrText>
            </w:r>
            <w:r w:rsidR="004710B5">
              <w:rPr>
                <w:webHidden/>
              </w:rPr>
            </w:r>
            <w:r w:rsidR="004710B5">
              <w:rPr>
                <w:webHidden/>
              </w:rPr>
              <w:fldChar w:fldCharType="separate"/>
            </w:r>
            <w:r w:rsidR="004710B5">
              <w:rPr>
                <w:webHidden/>
              </w:rPr>
              <w:t>36</w:t>
            </w:r>
            <w:r w:rsidR="004710B5">
              <w:rPr>
                <w:webHidden/>
              </w:rPr>
              <w:fldChar w:fldCharType="end"/>
            </w:r>
          </w:hyperlink>
        </w:p>
        <w:p w14:paraId="031B3712" w14:textId="460F31BD" w:rsidR="004710B5" w:rsidRDefault="009560B3">
          <w:pPr>
            <w:pStyle w:val="TOC3"/>
            <w:rPr>
              <w:rFonts w:asciiTheme="minorHAnsi" w:eastAsiaTheme="minorEastAsia" w:hAnsiTheme="minorHAnsi" w:cstheme="minorBidi"/>
              <w:noProof/>
              <w:sz w:val="22"/>
              <w:lang w:val="it-CH" w:eastAsia="it-CH"/>
            </w:rPr>
          </w:pPr>
          <w:hyperlink w:anchor="_Toc94462468" w:history="1">
            <w:r w:rsidR="004710B5" w:rsidRPr="00C01D68">
              <w:rPr>
                <w:rStyle w:val="Hyperlink"/>
                <w:noProof/>
              </w:rPr>
              <w:t>7.2.1</w:t>
            </w:r>
            <w:r w:rsidR="004710B5">
              <w:rPr>
                <w:rFonts w:asciiTheme="minorHAnsi" w:eastAsiaTheme="minorEastAsia" w:hAnsiTheme="minorHAnsi" w:cstheme="minorBidi"/>
                <w:noProof/>
                <w:sz w:val="22"/>
                <w:lang w:val="it-CH" w:eastAsia="it-CH"/>
              </w:rPr>
              <w:tab/>
            </w:r>
            <w:r w:rsidR="004710B5" w:rsidRPr="00C01D68">
              <w:rPr>
                <w:rStyle w:val="Hyperlink"/>
                <w:noProof/>
              </w:rPr>
              <w:t>Pagine</w:t>
            </w:r>
            <w:r w:rsidR="004710B5">
              <w:rPr>
                <w:noProof/>
                <w:webHidden/>
              </w:rPr>
              <w:tab/>
            </w:r>
            <w:r w:rsidR="004710B5">
              <w:rPr>
                <w:noProof/>
                <w:webHidden/>
              </w:rPr>
              <w:fldChar w:fldCharType="begin"/>
            </w:r>
            <w:r w:rsidR="004710B5">
              <w:rPr>
                <w:noProof/>
                <w:webHidden/>
              </w:rPr>
              <w:instrText xml:space="preserve"> PAGEREF _Toc94462468 \h </w:instrText>
            </w:r>
            <w:r w:rsidR="004710B5">
              <w:rPr>
                <w:noProof/>
                <w:webHidden/>
              </w:rPr>
            </w:r>
            <w:r w:rsidR="004710B5">
              <w:rPr>
                <w:noProof/>
                <w:webHidden/>
              </w:rPr>
              <w:fldChar w:fldCharType="separate"/>
            </w:r>
            <w:r w:rsidR="004710B5">
              <w:rPr>
                <w:noProof/>
                <w:webHidden/>
              </w:rPr>
              <w:t>36</w:t>
            </w:r>
            <w:r w:rsidR="004710B5">
              <w:rPr>
                <w:noProof/>
                <w:webHidden/>
              </w:rPr>
              <w:fldChar w:fldCharType="end"/>
            </w:r>
          </w:hyperlink>
        </w:p>
        <w:p w14:paraId="461C5553" w14:textId="355D068D" w:rsidR="004710B5" w:rsidRDefault="009560B3">
          <w:pPr>
            <w:pStyle w:val="TOC3"/>
            <w:rPr>
              <w:rFonts w:asciiTheme="minorHAnsi" w:eastAsiaTheme="minorEastAsia" w:hAnsiTheme="minorHAnsi" w:cstheme="minorBidi"/>
              <w:noProof/>
              <w:sz w:val="22"/>
              <w:lang w:val="it-CH" w:eastAsia="it-CH"/>
            </w:rPr>
          </w:pPr>
          <w:hyperlink w:anchor="_Toc94462469" w:history="1">
            <w:r w:rsidR="004710B5" w:rsidRPr="00C01D68">
              <w:rPr>
                <w:rStyle w:val="Hyperlink"/>
                <w:noProof/>
              </w:rPr>
              <w:t>7.2.2</w:t>
            </w:r>
            <w:r w:rsidR="004710B5">
              <w:rPr>
                <w:rFonts w:asciiTheme="minorHAnsi" w:eastAsiaTheme="minorEastAsia" w:hAnsiTheme="minorHAnsi" w:cstheme="minorBidi"/>
                <w:noProof/>
                <w:sz w:val="22"/>
                <w:lang w:val="it-CH" w:eastAsia="it-CH"/>
              </w:rPr>
              <w:tab/>
            </w:r>
            <w:r w:rsidR="004710B5" w:rsidRPr="00C01D68">
              <w:rPr>
                <w:rStyle w:val="Hyperlink"/>
                <w:noProof/>
              </w:rPr>
              <w:t>Immagini</w:t>
            </w:r>
            <w:r w:rsidR="004710B5">
              <w:rPr>
                <w:noProof/>
                <w:webHidden/>
              </w:rPr>
              <w:tab/>
            </w:r>
            <w:r w:rsidR="004710B5">
              <w:rPr>
                <w:noProof/>
                <w:webHidden/>
              </w:rPr>
              <w:fldChar w:fldCharType="begin"/>
            </w:r>
            <w:r w:rsidR="004710B5">
              <w:rPr>
                <w:noProof/>
                <w:webHidden/>
              </w:rPr>
              <w:instrText xml:space="preserve"> PAGEREF _Toc94462469 \h </w:instrText>
            </w:r>
            <w:r w:rsidR="004710B5">
              <w:rPr>
                <w:noProof/>
                <w:webHidden/>
              </w:rPr>
            </w:r>
            <w:r w:rsidR="004710B5">
              <w:rPr>
                <w:noProof/>
                <w:webHidden/>
              </w:rPr>
              <w:fldChar w:fldCharType="separate"/>
            </w:r>
            <w:r w:rsidR="004710B5">
              <w:rPr>
                <w:noProof/>
                <w:webHidden/>
              </w:rPr>
              <w:t>37</w:t>
            </w:r>
            <w:r w:rsidR="004710B5">
              <w:rPr>
                <w:noProof/>
                <w:webHidden/>
              </w:rPr>
              <w:fldChar w:fldCharType="end"/>
            </w:r>
          </w:hyperlink>
        </w:p>
        <w:p w14:paraId="5961C8A3" w14:textId="48023C4D" w:rsidR="00173D4F" w:rsidRDefault="00173D4F">
          <w:r>
            <w:rPr>
              <w:b/>
              <w:bCs/>
              <w:lang w:val="it-IT"/>
            </w:rPr>
            <w:fldChar w:fldCharType="end"/>
          </w:r>
        </w:p>
      </w:sdtContent>
    </w:sdt>
    <w:p w14:paraId="57BC1AE4" w14:textId="77777777" w:rsidR="000366F1" w:rsidRPr="00334869" w:rsidRDefault="000366F1" w:rsidP="000366F1">
      <w:pPr>
        <w:tabs>
          <w:tab w:val="left" w:pos="851"/>
          <w:tab w:val="right" w:pos="8222"/>
        </w:tabs>
        <w:autoSpaceDE w:val="0"/>
        <w:autoSpaceDN w:val="0"/>
        <w:adjustRightInd w:val="0"/>
        <w:rPr>
          <w:rFonts w:ascii="Arial" w:hAnsi="Arial" w:cs="Arial"/>
          <w:sz w:val="36"/>
          <w:szCs w:val="36"/>
        </w:rPr>
      </w:pPr>
    </w:p>
    <w:p w14:paraId="66606EF3" w14:textId="77777777" w:rsidR="000366F1" w:rsidRDefault="000366F1" w:rsidP="009727D2">
      <w:pPr>
        <w:rPr>
          <w:rFonts w:ascii="Arial" w:hAnsi="Arial"/>
          <w:noProof/>
          <w:sz w:val="36"/>
          <w:szCs w:val="16"/>
        </w:rPr>
      </w:pPr>
      <w:r>
        <w:br w:type="page"/>
      </w:r>
    </w:p>
    <w:p w14:paraId="1C8D3D1E" w14:textId="52219BFF" w:rsidR="000366F1" w:rsidRDefault="000366F1" w:rsidP="000366F1">
      <w:pPr>
        <w:rPr>
          <w:rFonts w:ascii="Arial" w:hAnsi="Arial" w:cs="Arial"/>
          <w:sz w:val="36"/>
          <w:szCs w:val="36"/>
        </w:rPr>
      </w:pPr>
      <w:r w:rsidRPr="002E5793">
        <w:rPr>
          <w:rFonts w:ascii="Arial" w:hAnsi="Arial" w:cs="Arial"/>
          <w:sz w:val="36"/>
          <w:szCs w:val="36"/>
        </w:rPr>
        <w:lastRenderedPageBreak/>
        <w:t>Indice delle figure</w:t>
      </w:r>
    </w:p>
    <w:p w14:paraId="716E5D65" w14:textId="77777777" w:rsidR="000366F1" w:rsidRDefault="000366F1" w:rsidP="000366F1">
      <w:pPr>
        <w:pStyle w:val="NoSpacing"/>
        <w:rPr>
          <w:lang w:val="it-CH"/>
        </w:rPr>
      </w:pPr>
    </w:p>
    <w:p w14:paraId="45A33097" w14:textId="6D471D09" w:rsidR="004710B5" w:rsidRDefault="00A36449">
      <w:pPr>
        <w:pStyle w:val="TableofFigures"/>
        <w:tabs>
          <w:tab w:val="right" w:leader="dot" w:pos="9055"/>
        </w:tabs>
        <w:rPr>
          <w:rFonts w:asciiTheme="minorHAnsi" w:eastAsiaTheme="minorEastAsia" w:hAnsiTheme="minorHAnsi" w:cstheme="minorBidi"/>
          <w:noProof/>
          <w:sz w:val="22"/>
          <w:szCs w:val="22"/>
          <w:lang w:eastAsia="it-CH"/>
        </w:rPr>
      </w:pPr>
      <w:r>
        <w:fldChar w:fldCharType="begin"/>
      </w:r>
      <w:r>
        <w:instrText xml:space="preserve"> TOC \c "Figura" </w:instrText>
      </w:r>
      <w:r>
        <w:fldChar w:fldCharType="separate"/>
      </w:r>
      <w:r w:rsidR="004710B5">
        <w:rPr>
          <w:noProof/>
        </w:rPr>
        <w:t>Figura 1: model-view controller</w:t>
      </w:r>
      <w:r w:rsidR="004710B5">
        <w:rPr>
          <w:noProof/>
        </w:rPr>
        <w:tab/>
      </w:r>
      <w:r w:rsidR="004710B5">
        <w:rPr>
          <w:noProof/>
        </w:rPr>
        <w:fldChar w:fldCharType="begin"/>
      </w:r>
      <w:r w:rsidR="004710B5">
        <w:rPr>
          <w:noProof/>
        </w:rPr>
        <w:instrText xml:space="preserve"> PAGEREF _Toc94462470 \h </w:instrText>
      </w:r>
      <w:r w:rsidR="004710B5">
        <w:rPr>
          <w:noProof/>
        </w:rPr>
      </w:r>
      <w:r w:rsidR="004710B5">
        <w:rPr>
          <w:noProof/>
        </w:rPr>
        <w:fldChar w:fldCharType="separate"/>
      </w:r>
      <w:r w:rsidR="004710B5">
        <w:rPr>
          <w:noProof/>
        </w:rPr>
        <w:t>9</w:t>
      </w:r>
      <w:r w:rsidR="004710B5">
        <w:rPr>
          <w:noProof/>
        </w:rPr>
        <w:fldChar w:fldCharType="end"/>
      </w:r>
    </w:p>
    <w:p w14:paraId="208BDE2F" w14:textId="706B4099" w:rsidR="004710B5" w:rsidRDefault="004710B5">
      <w:pPr>
        <w:pStyle w:val="TableofFigures"/>
        <w:tabs>
          <w:tab w:val="right" w:leader="dot" w:pos="9055"/>
        </w:tabs>
        <w:rPr>
          <w:rFonts w:asciiTheme="minorHAnsi" w:eastAsiaTheme="minorEastAsia" w:hAnsiTheme="minorHAnsi" w:cstheme="minorBidi"/>
          <w:noProof/>
          <w:sz w:val="22"/>
          <w:szCs w:val="22"/>
          <w:lang w:eastAsia="it-CH"/>
        </w:rPr>
      </w:pPr>
      <w:r>
        <w:rPr>
          <w:noProof/>
        </w:rPr>
        <w:t>Figura 2: casi d'uso, legenda</w:t>
      </w:r>
      <w:r>
        <w:rPr>
          <w:noProof/>
        </w:rPr>
        <w:tab/>
      </w:r>
      <w:r>
        <w:rPr>
          <w:noProof/>
        </w:rPr>
        <w:fldChar w:fldCharType="begin"/>
      </w:r>
      <w:r>
        <w:rPr>
          <w:noProof/>
        </w:rPr>
        <w:instrText xml:space="preserve"> PAGEREF _Toc94462471 \h </w:instrText>
      </w:r>
      <w:r>
        <w:rPr>
          <w:noProof/>
        </w:rPr>
      </w:r>
      <w:r>
        <w:rPr>
          <w:noProof/>
        </w:rPr>
        <w:fldChar w:fldCharType="separate"/>
      </w:r>
      <w:r>
        <w:rPr>
          <w:noProof/>
        </w:rPr>
        <w:t>11</w:t>
      </w:r>
      <w:r>
        <w:rPr>
          <w:noProof/>
        </w:rPr>
        <w:fldChar w:fldCharType="end"/>
      </w:r>
    </w:p>
    <w:p w14:paraId="30D775EF" w14:textId="45C1C93E" w:rsidR="004710B5" w:rsidRDefault="004710B5">
      <w:pPr>
        <w:pStyle w:val="TableofFigures"/>
        <w:tabs>
          <w:tab w:val="right" w:leader="dot" w:pos="9055"/>
        </w:tabs>
        <w:rPr>
          <w:rFonts w:asciiTheme="minorHAnsi" w:eastAsiaTheme="minorEastAsia" w:hAnsiTheme="minorHAnsi" w:cstheme="minorBidi"/>
          <w:noProof/>
          <w:sz w:val="22"/>
          <w:szCs w:val="22"/>
          <w:lang w:eastAsia="it-CH"/>
        </w:rPr>
      </w:pPr>
      <w:r>
        <w:rPr>
          <w:noProof/>
        </w:rPr>
        <w:t>Figura 3: caso d'uso, manage experiment</w:t>
      </w:r>
      <w:r>
        <w:rPr>
          <w:noProof/>
        </w:rPr>
        <w:tab/>
      </w:r>
      <w:r>
        <w:rPr>
          <w:noProof/>
        </w:rPr>
        <w:fldChar w:fldCharType="begin"/>
      </w:r>
      <w:r>
        <w:rPr>
          <w:noProof/>
        </w:rPr>
        <w:instrText xml:space="preserve"> PAGEREF _Toc94462472 \h </w:instrText>
      </w:r>
      <w:r>
        <w:rPr>
          <w:noProof/>
        </w:rPr>
      </w:r>
      <w:r>
        <w:rPr>
          <w:noProof/>
        </w:rPr>
        <w:fldChar w:fldCharType="separate"/>
      </w:r>
      <w:r>
        <w:rPr>
          <w:noProof/>
        </w:rPr>
        <w:t>11</w:t>
      </w:r>
      <w:r>
        <w:rPr>
          <w:noProof/>
        </w:rPr>
        <w:fldChar w:fldCharType="end"/>
      </w:r>
    </w:p>
    <w:p w14:paraId="54D428E4" w14:textId="7B2D4E16" w:rsidR="004710B5" w:rsidRDefault="004710B5">
      <w:pPr>
        <w:pStyle w:val="TableofFigures"/>
        <w:tabs>
          <w:tab w:val="right" w:leader="dot" w:pos="9055"/>
        </w:tabs>
        <w:rPr>
          <w:rFonts w:asciiTheme="minorHAnsi" w:eastAsiaTheme="minorEastAsia" w:hAnsiTheme="minorHAnsi" w:cstheme="minorBidi"/>
          <w:noProof/>
          <w:sz w:val="22"/>
          <w:szCs w:val="22"/>
          <w:lang w:eastAsia="it-CH"/>
        </w:rPr>
      </w:pPr>
      <w:r>
        <w:rPr>
          <w:noProof/>
        </w:rPr>
        <w:t>Figura 4: caso d'uso, manage deposition</w:t>
      </w:r>
      <w:r>
        <w:rPr>
          <w:noProof/>
        </w:rPr>
        <w:tab/>
      </w:r>
      <w:r>
        <w:rPr>
          <w:noProof/>
        </w:rPr>
        <w:fldChar w:fldCharType="begin"/>
      </w:r>
      <w:r>
        <w:rPr>
          <w:noProof/>
        </w:rPr>
        <w:instrText xml:space="preserve"> PAGEREF _Toc94462473 \h </w:instrText>
      </w:r>
      <w:r>
        <w:rPr>
          <w:noProof/>
        </w:rPr>
      </w:r>
      <w:r>
        <w:rPr>
          <w:noProof/>
        </w:rPr>
        <w:fldChar w:fldCharType="separate"/>
      </w:r>
      <w:r>
        <w:rPr>
          <w:noProof/>
        </w:rPr>
        <w:t>12</w:t>
      </w:r>
      <w:r>
        <w:rPr>
          <w:noProof/>
        </w:rPr>
        <w:fldChar w:fldCharType="end"/>
      </w:r>
    </w:p>
    <w:p w14:paraId="6A318F36" w14:textId="76483A05" w:rsidR="004710B5" w:rsidRDefault="004710B5">
      <w:pPr>
        <w:pStyle w:val="TableofFigures"/>
        <w:tabs>
          <w:tab w:val="right" w:leader="dot" w:pos="9055"/>
        </w:tabs>
        <w:rPr>
          <w:rFonts w:asciiTheme="minorHAnsi" w:eastAsiaTheme="minorEastAsia" w:hAnsiTheme="minorHAnsi" w:cstheme="minorBidi"/>
          <w:noProof/>
          <w:sz w:val="22"/>
          <w:szCs w:val="22"/>
          <w:lang w:eastAsia="it-CH"/>
        </w:rPr>
      </w:pPr>
      <w:r>
        <w:rPr>
          <w:noProof/>
        </w:rPr>
        <w:t>Figura 5: caso d'uso, select component setup</w:t>
      </w:r>
      <w:r>
        <w:rPr>
          <w:noProof/>
        </w:rPr>
        <w:tab/>
      </w:r>
      <w:r>
        <w:rPr>
          <w:noProof/>
        </w:rPr>
        <w:fldChar w:fldCharType="begin"/>
      </w:r>
      <w:r>
        <w:rPr>
          <w:noProof/>
        </w:rPr>
        <w:instrText xml:space="preserve"> PAGEREF _Toc94462474 \h </w:instrText>
      </w:r>
      <w:r>
        <w:rPr>
          <w:noProof/>
        </w:rPr>
      </w:r>
      <w:r>
        <w:rPr>
          <w:noProof/>
        </w:rPr>
        <w:fldChar w:fldCharType="separate"/>
      </w:r>
      <w:r>
        <w:rPr>
          <w:noProof/>
        </w:rPr>
        <w:t>12</w:t>
      </w:r>
      <w:r>
        <w:rPr>
          <w:noProof/>
        </w:rPr>
        <w:fldChar w:fldCharType="end"/>
      </w:r>
    </w:p>
    <w:p w14:paraId="0A500966" w14:textId="0498F813" w:rsidR="004710B5" w:rsidRDefault="004710B5">
      <w:pPr>
        <w:pStyle w:val="TableofFigures"/>
        <w:tabs>
          <w:tab w:val="right" w:leader="dot" w:pos="9055"/>
        </w:tabs>
        <w:rPr>
          <w:rFonts w:asciiTheme="minorHAnsi" w:eastAsiaTheme="minorEastAsia" w:hAnsiTheme="minorHAnsi" w:cstheme="minorBidi"/>
          <w:noProof/>
          <w:sz w:val="22"/>
          <w:szCs w:val="22"/>
          <w:lang w:eastAsia="it-CH"/>
        </w:rPr>
      </w:pPr>
      <w:r>
        <w:rPr>
          <w:noProof/>
        </w:rPr>
        <w:t>Figura 6: caso d'uso, manage device setup</w:t>
      </w:r>
      <w:r>
        <w:rPr>
          <w:noProof/>
        </w:rPr>
        <w:tab/>
      </w:r>
      <w:r>
        <w:rPr>
          <w:noProof/>
        </w:rPr>
        <w:fldChar w:fldCharType="begin"/>
      </w:r>
      <w:r>
        <w:rPr>
          <w:noProof/>
        </w:rPr>
        <w:instrText xml:space="preserve"> PAGEREF _Toc94462475 \h </w:instrText>
      </w:r>
      <w:r>
        <w:rPr>
          <w:noProof/>
        </w:rPr>
      </w:r>
      <w:r>
        <w:rPr>
          <w:noProof/>
        </w:rPr>
        <w:fldChar w:fldCharType="separate"/>
      </w:r>
      <w:r>
        <w:rPr>
          <w:noProof/>
        </w:rPr>
        <w:t>13</w:t>
      </w:r>
      <w:r>
        <w:rPr>
          <w:noProof/>
        </w:rPr>
        <w:fldChar w:fldCharType="end"/>
      </w:r>
    </w:p>
    <w:p w14:paraId="3B854E6B" w14:textId="4363B330" w:rsidR="004710B5" w:rsidRDefault="004710B5">
      <w:pPr>
        <w:pStyle w:val="TableofFigures"/>
        <w:tabs>
          <w:tab w:val="right" w:leader="dot" w:pos="9055"/>
        </w:tabs>
        <w:rPr>
          <w:rFonts w:asciiTheme="minorHAnsi" w:eastAsiaTheme="minorEastAsia" w:hAnsiTheme="minorHAnsi" w:cstheme="minorBidi"/>
          <w:noProof/>
          <w:sz w:val="22"/>
          <w:szCs w:val="22"/>
          <w:lang w:eastAsia="it-CH"/>
        </w:rPr>
      </w:pPr>
      <w:r>
        <w:rPr>
          <w:noProof/>
        </w:rPr>
        <w:t>Figura 7: caso d'uso, export file from DB</w:t>
      </w:r>
      <w:r>
        <w:rPr>
          <w:noProof/>
        </w:rPr>
        <w:tab/>
      </w:r>
      <w:r>
        <w:rPr>
          <w:noProof/>
        </w:rPr>
        <w:fldChar w:fldCharType="begin"/>
      </w:r>
      <w:r>
        <w:rPr>
          <w:noProof/>
        </w:rPr>
        <w:instrText xml:space="preserve"> PAGEREF _Toc94462476 \h </w:instrText>
      </w:r>
      <w:r>
        <w:rPr>
          <w:noProof/>
        </w:rPr>
      </w:r>
      <w:r>
        <w:rPr>
          <w:noProof/>
        </w:rPr>
        <w:fldChar w:fldCharType="separate"/>
      </w:r>
      <w:r>
        <w:rPr>
          <w:noProof/>
        </w:rPr>
        <w:t>13</w:t>
      </w:r>
      <w:r>
        <w:rPr>
          <w:noProof/>
        </w:rPr>
        <w:fldChar w:fldCharType="end"/>
      </w:r>
    </w:p>
    <w:p w14:paraId="041E39D7" w14:textId="155FB93A" w:rsidR="004710B5" w:rsidRDefault="004710B5">
      <w:pPr>
        <w:pStyle w:val="TableofFigures"/>
        <w:tabs>
          <w:tab w:val="right" w:leader="dot" w:pos="9055"/>
        </w:tabs>
        <w:rPr>
          <w:rFonts w:asciiTheme="minorHAnsi" w:eastAsiaTheme="minorEastAsia" w:hAnsiTheme="minorHAnsi" w:cstheme="minorBidi"/>
          <w:noProof/>
          <w:sz w:val="22"/>
          <w:szCs w:val="22"/>
          <w:lang w:eastAsia="it-CH"/>
        </w:rPr>
      </w:pPr>
      <w:r>
        <w:rPr>
          <w:noProof/>
        </w:rPr>
        <w:t>Figura 8: caso d'uso, view acquired data</w:t>
      </w:r>
      <w:r>
        <w:rPr>
          <w:noProof/>
        </w:rPr>
        <w:tab/>
      </w:r>
      <w:r>
        <w:rPr>
          <w:noProof/>
        </w:rPr>
        <w:fldChar w:fldCharType="begin"/>
      </w:r>
      <w:r>
        <w:rPr>
          <w:noProof/>
        </w:rPr>
        <w:instrText xml:space="preserve"> PAGEREF _Toc94462477 \h </w:instrText>
      </w:r>
      <w:r>
        <w:rPr>
          <w:noProof/>
        </w:rPr>
      </w:r>
      <w:r>
        <w:rPr>
          <w:noProof/>
        </w:rPr>
        <w:fldChar w:fldCharType="separate"/>
      </w:r>
      <w:r>
        <w:rPr>
          <w:noProof/>
        </w:rPr>
        <w:t>14</w:t>
      </w:r>
      <w:r>
        <w:rPr>
          <w:noProof/>
        </w:rPr>
        <w:fldChar w:fldCharType="end"/>
      </w:r>
    </w:p>
    <w:p w14:paraId="169D8DDA" w14:textId="6550F0CC" w:rsidR="004710B5" w:rsidRDefault="004710B5">
      <w:pPr>
        <w:pStyle w:val="TableofFigures"/>
        <w:tabs>
          <w:tab w:val="right" w:leader="dot" w:pos="9055"/>
        </w:tabs>
        <w:rPr>
          <w:rFonts w:asciiTheme="minorHAnsi" w:eastAsiaTheme="minorEastAsia" w:hAnsiTheme="minorHAnsi" w:cstheme="minorBidi"/>
          <w:noProof/>
          <w:sz w:val="22"/>
          <w:szCs w:val="22"/>
          <w:lang w:eastAsia="it-CH"/>
        </w:rPr>
      </w:pPr>
      <w:r>
        <w:rPr>
          <w:noProof/>
        </w:rPr>
        <w:t>Figura 9: caso d'uso, start data acquisition</w:t>
      </w:r>
      <w:r>
        <w:rPr>
          <w:noProof/>
        </w:rPr>
        <w:tab/>
      </w:r>
      <w:r>
        <w:rPr>
          <w:noProof/>
        </w:rPr>
        <w:fldChar w:fldCharType="begin"/>
      </w:r>
      <w:r>
        <w:rPr>
          <w:noProof/>
        </w:rPr>
        <w:instrText xml:space="preserve"> PAGEREF _Toc94462478 \h </w:instrText>
      </w:r>
      <w:r>
        <w:rPr>
          <w:noProof/>
        </w:rPr>
      </w:r>
      <w:r>
        <w:rPr>
          <w:noProof/>
        </w:rPr>
        <w:fldChar w:fldCharType="separate"/>
      </w:r>
      <w:r>
        <w:rPr>
          <w:noProof/>
        </w:rPr>
        <w:t>14</w:t>
      </w:r>
      <w:r>
        <w:rPr>
          <w:noProof/>
        </w:rPr>
        <w:fldChar w:fldCharType="end"/>
      </w:r>
    </w:p>
    <w:p w14:paraId="3557A622" w14:textId="1C62A5B4" w:rsidR="004710B5" w:rsidRDefault="004710B5">
      <w:pPr>
        <w:pStyle w:val="TableofFigures"/>
        <w:tabs>
          <w:tab w:val="right" w:leader="dot" w:pos="9055"/>
        </w:tabs>
        <w:rPr>
          <w:rFonts w:asciiTheme="minorHAnsi" w:eastAsiaTheme="minorEastAsia" w:hAnsiTheme="minorHAnsi" w:cstheme="minorBidi"/>
          <w:noProof/>
          <w:sz w:val="22"/>
          <w:szCs w:val="22"/>
          <w:lang w:eastAsia="it-CH"/>
        </w:rPr>
      </w:pPr>
      <w:r>
        <w:rPr>
          <w:noProof/>
        </w:rPr>
        <w:t>Figura 10: diagramma .NET 6</w:t>
      </w:r>
      <w:r>
        <w:rPr>
          <w:noProof/>
        </w:rPr>
        <w:tab/>
      </w:r>
      <w:r>
        <w:rPr>
          <w:noProof/>
        </w:rPr>
        <w:fldChar w:fldCharType="begin"/>
      </w:r>
      <w:r>
        <w:rPr>
          <w:noProof/>
        </w:rPr>
        <w:instrText xml:space="preserve"> PAGEREF _Toc94462479 \h </w:instrText>
      </w:r>
      <w:r>
        <w:rPr>
          <w:noProof/>
        </w:rPr>
      </w:r>
      <w:r>
        <w:rPr>
          <w:noProof/>
        </w:rPr>
        <w:fldChar w:fldCharType="separate"/>
      </w:r>
      <w:r>
        <w:rPr>
          <w:noProof/>
        </w:rPr>
        <w:t>18</w:t>
      </w:r>
      <w:r>
        <w:rPr>
          <w:noProof/>
        </w:rPr>
        <w:fldChar w:fldCharType="end"/>
      </w:r>
    </w:p>
    <w:p w14:paraId="7E8D3A31" w14:textId="7F1C38BB" w:rsidR="004710B5" w:rsidRDefault="004710B5">
      <w:pPr>
        <w:pStyle w:val="TableofFigures"/>
        <w:tabs>
          <w:tab w:val="right" w:leader="dot" w:pos="9055"/>
        </w:tabs>
        <w:rPr>
          <w:rFonts w:asciiTheme="minorHAnsi" w:eastAsiaTheme="minorEastAsia" w:hAnsiTheme="minorHAnsi" w:cstheme="minorBidi"/>
          <w:noProof/>
          <w:sz w:val="22"/>
          <w:szCs w:val="22"/>
          <w:lang w:eastAsia="it-CH"/>
        </w:rPr>
      </w:pPr>
      <w:r>
        <w:rPr>
          <w:noProof/>
        </w:rPr>
        <w:t>Figura 11: Mockup, presentazione finale del software</w:t>
      </w:r>
      <w:r>
        <w:rPr>
          <w:noProof/>
        </w:rPr>
        <w:tab/>
      </w:r>
      <w:r>
        <w:rPr>
          <w:noProof/>
        </w:rPr>
        <w:fldChar w:fldCharType="begin"/>
      </w:r>
      <w:r>
        <w:rPr>
          <w:noProof/>
        </w:rPr>
        <w:instrText xml:space="preserve"> PAGEREF _Toc94462480 \h </w:instrText>
      </w:r>
      <w:r>
        <w:rPr>
          <w:noProof/>
        </w:rPr>
      </w:r>
      <w:r>
        <w:rPr>
          <w:noProof/>
        </w:rPr>
        <w:fldChar w:fldCharType="separate"/>
      </w:r>
      <w:r>
        <w:rPr>
          <w:noProof/>
        </w:rPr>
        <w:t>21</w:t>
      </w:r>
      <w:r>
        <w:rPr>
          <w:noProof/>
        </w:rPr>
        <w:fldChar w:fldCharType="end"/>
      </w:r>
    </w:p>
    <w:p w14:paraId="0AFE73D3" w14:textId="21E69CFE" w:rsidR="004710B5" w:rsidRDefault="004710B5">
      <w:pPr>
        <w:pStyle w:val="TableofFigures"/>
        <w:tabs>
          <w:tab w:val="right" w:leader="dot" w:pos="9055"/>
        </w:tabs>
        <w:rPr>
          <w:rFonts w:asciiTheme="minorHAnsi" w:eastAsiaTheme="minorEastAsia" w:hAnsiTheme="minorHAnsi" w:cstheme="minorBidi"/>
          <w:noProof/>
          <w:sz w:val="22"/>
          <w:szCs w:val="22"/>
          <w:lang w:eastAsia="it-CH"/>
        </w:rPr>
      </w:pPr>
      <w:r>
        <w:rPr>
          <w:noProof/>
        </w:rPr>
        <w:t>Figura 12: Mockup, user-control relativo alla parte online</w:t>
      </w:r>
      <w:r>
        <w:rPr>
          <w:noProof/>
        </w:rPr>
        <w:tab/>
      </w:r>
      <w:r>
        <w:rPr>
          <w:noProof/>
        </w:rPr>
        <w:fldChar w:fldCharType="begin"/>
      </w:r>
      <w:r>
        <w:rPr>
          <w:noProof/>
        </w:rPr>
        <w:instrText xml:space="preserve"> PAGEREF _Toc94462481 \h </w:instrText>
      </w:r>
      <w:r>
        <w:rPr>
          <w:noProof/>
        </w:rPr>
      </w:r>
      <w:r>
        <w:rPr>
          <w:noProof/>
        </w:rPr>
        <w:fldChar w:fldCharType="separate"/>
      </w:r>
      <w:r>
        <w:rPr>
          <w:noProof/>
        </w:rPr>
        <w:t>21</w:t>
      </w:r>
      <w:r>
        <w:rPr>
          <w:noProof/>
        </w:rPr>
        <w:fldChar w:fldCharType="end"/>
      </w:r>
    </w:p>
    <w:p w14:paraId="5EAE093E" w14:textId="17733DC3" w:rsidR="004710B5" w:rsidRDefault="004710B5">
      <w:pPr>
        <w:pStyle w:val="TableofFigures"/>
        <w:tabs>
          <w:tab w:val="right" w:leader="dot" w:pos="9055"/>
        </w:tabs>
        <w:rPr>
          <w:rFonts w:asciiTheme="minorHAnsi" w:eastAsiaTheme="minorEastAsia" w:hAnsiTheme="minorHAnsi" w:cstheme="minorBidi"/>
          <w:noProof/>
          <w:sz w:val="22"/>
          <w:szCs w:val="22"/>
          <w:lang w:eastAsia="it-CH"/>
        </w:rPr>
      </w:pPr>
      <w:r>
        <w:rPr>
          <w:noProof/>
        </w:rPr>
        <w:t>Figura 13: Mockup, parte online, creazione di un esperimento</w:t>
      </w:r>
      <w:r>
        <w:rPr>
          <w:noProof/>
        </w:rPr>
        <w:tab/>
      </w:r>
      <w:r>
        <w:rPr>
          <w:noProof/>
        </w:rPr>
        <w:fldChar w:fldCharType="begin"/>
      </w:r>
      <w:r>
        <w:rPr>
          <w:noProof/>
        </w:rPr>
        <w:instrText xml:space="preserve"> PAGEREF _Toc94462482 \h </w:instrText>
      </w:r>
      <w:r>
        <w:rPr>
          <w:noProof/>
        </w:rPr>
      </w:r>
      <w:r>
        <w:rPr>
          <w:noProof/>
        </w:rPr>
        <w:fldChar w:fldCharType="separate"/>
      </w:r>
      <w:r>
        <w:rPr>
          <w:noProof/>
        </w:rPr>
        <w:t>22</w:t>
      </w:r>
      <w:r>
        <w:rPr>
          <w:noProof/>
        </w:rPr>
        <w:fldChar w:fldCharType="end"/>
      </w:r>
    </w:p>
    <w:p w14:paraId="55A57414" w14:textId="0356690F" w:rsidR="004710B5" w:rsidRPr="009560B3" w:rsidRDefault="004710B5">
      <w:pPr>
        <w:pStyle w:val="TableofFigures"/>
        <w:tabs>
          <w:tab w:val="right" w:leader="dot" w:pos="9055"/>
        </w:tabs>
        <w:rPr>
          <w:rFonts w:asciiTheme="minorHAnsi" w:eastAsiaTheme="minorEastAsia" w:hAnsiTheme="minorHAnsi" w:cstheme="minorBidi"/>
          <w:noProof/>
          <w:sz w:val="22"/>
          <w:szCs w:val="22"/>
          <w:lang w:val="en-US" w:eastAsia="it-CH"/>
        </w:rPr>
      </w:pPr>
      <w:r w:rsidRPr="009560B3">
        <w:rPr>
          <w:noProof/>
          <w:lang w:val="en-US"/>
        </w:rPr>
        <w:t>Figura 14: Ground Control</w:t>
      </w:r>
      <w:r w:rsidRPr="009560B3">
        <w:rPr>
          <w:noProof/>
          <w:lang w:val="en-US"/>
        </w:rPr>
        <w:tab/>
      </w:r>
      <w:r>
        <w:rPr>
          <w:noProof/>
        </w:rPr>
        <w:fldChar w:fldCharType="begin"/>
      </w:r>
      <w:r w:rsidRPr="009560B3">
        <w:rPr>
          <w:noProof/>
          <w:lang w:val="en-US"/>
        </w:rPr>
        <w:instrText xml:space="preserve"> PAGEREF _Toc94462483 \h </w:instrText>
      </w:r>
      <w:r>
        <w:rPr>
          <w:noProof/>
        </w:rPr>
      </w:r>
      <w:r>
        <w:rPr>
          <w:noProof/>
        </w:rPr>
        <w:fldChar w:fldCharType="separate"/>
      </w:r>
      <w:r w:rsidRPr="009560B3">
        <w:rPr>
          <w:noProof/>
          <w:lang w:val="en-US"/>
        </w:rPr>
        <w:t>23</w:t>
      </w:r>
      <w:r>
        <w:rPr>
          <w:noProof/>
        </w:rPr>
        <w:fldChar w:fldCharType="end"/>
      </w:r>
    </w:p>
    <w:p w14:paraId="4762F3F7" w14:textId="79E906CC" w:rsidR="004710B5" w:rsidRPr="009560B3" w:rsidRDefault="004710B5">
      <w:pPr>
        <w:pStyle w:val="TableofFigures"/>
        <w:tabs>
          <w:tab w:val="right" w:leader="dot" w:pos="9055"/>
        </w:tabs>
        <w:rPr>
          <w:rFonts w:asciiTheme="minorHAnsi" w:eastAsiaTheme="minorEastAsia" w:hAnsiTheme="minorHAnsi" w:cstheme="minorBidi"/>
          <w:noProof/>
          <w:sz w:val="22"/>
          <w:szCs w:val="22"/>
          <w:lang w:val="en-US" w:eastAsia="it-CH"/>
        </w:rPr>
      </w:pPr>
      <w:r w:rsidRPr="009560B3">
        <w:rPr>
          <w:noProof/>
          <w:lang w:val="en-US"/>
        </w:rPr>
        <w:t>Figura 15: BinarySearch, CNC</w:t>
      </w:r>
      <w:r w:rsidRPr="009560B3">
        <w:rPr>
          <w:noProof/>
          <w:lang w:val="en-US"/>
        </w:rPr>
        <w:tab/>
      </w:r>
      <w:r>
        <w:rPr>
          <w:noProof/>
        </w:rPr>
        <w:fldChar w:fldCharType="begin"/>
      </w:r>
      <w:r w:rsidRPr="009560B3">
        <w:rPr>
          <w:noProof/>
          <w:lang w:val="en-US"/>
        </w:rPr>
        <w:instrText xml:space="preserve"> PAGEREF _Toc94462484 \h </w:instrText>
      </w:r>
      <w:r>
        <w:rPr>
          <w:noProof/>
        </w:rPr>
      </w:r>
      <w:r>
        <w:rPr>
          <w:noProof/>
        </w:rPr>
        <w:fldChar w:fldCharType="separate"/>
      </w:r>
      <w:r w:rsidRPr="009560B3">
        <w:rPr>
          <w:noProof/>
          <w:lang w:val="en-US"/>
        </w:rPr>
        <w:t>25</w:t>
      </w:r>
      <w:r>
        <w:rPr>
          <w:noProof/>
        </w:rPr>
        <w:fldChar w:fldCharType="end"/>
      </w:r>
    </w:p>
    <w:p w14:paraId="3A361642" w14:textId="03A2D5AE" w:rsidR="004710B5" w:rsidRDefault="004710B5">
      <w:pPr>
        <w:pStyle w:val="TableofFigures"/>
        <w:tabs>
          <w:tab w:val="right" w:leader="dot" w:pos="9055"/>
        </w:tabs>
        <w:rPr>
          <w:rFonts w:asciiTheme="minorHAnsi" w:eastAsiaTheme="minorEastAsia" w:hAnsiTheme="minorHAnsi" w:cstheme="minorBidi"/>
          <w:noProof/>
          <w:sz w:val="22"/>
          <w:szCs w:val="22"/>
          <w:lang w:eastAsia="it-CH"/>
        </w:rPr>
      </w:pPr>
      <w:r>
        <w:rPr>
          <w:noProof/>
        </w:rPr>
        <w:t>Figura 16: CloseableTab, eventi</w:t>
      </w:r>
      <w:r>
        <w:rPr>
          <w:noProof/>
        </w:rPr>
        <w:tab/>
      </w:r>
      <w:r>
        <w:rPr>
          <w:noProof/>
        </w:rPr>
        <w:fldChar w:fldCharType="begin"/>
      </w:r>
      <w:r>
        <w:rPr>
          <w:noProof/>
        </w:rPr>
        <w:instrText xml:space="preserve"> PAGEREF _Toc94462485 \h </w:instrText>
      </w:r>
      <w:r>
        <w:rPr>
          <w:noProof/>
        </w:rPr>
      </w:r>
      <w:r>
        <w:rPr>
          <w:noProof/>
        </w:rPr>
        <w:fldChar w:fldCharType="separate"/>
      </w:r>
      <w:r>
        <w:rPr>
          <w:noProof/>
        </w:rPr>
        <w:t>29</w:t>
      </w:r>
      <w:r>
        <w:rPr>
          <w:noProof/>
        </w:rPr>
        <w:fldChar w:fldCharType="end"/>
      </w:r>
    </w:p>
    <w:p w14:paraId="4800BF69" w14:textId="17AFE3BC" w:rsidR="004710B5" w:rsidRDefault="004710B5">
      <w:pPr>
        <w:pStyle w:val="TableofFigures"/>
        <w:tabs>
          <w:tab w:val="right" w:leader="dot" w:pos="9055"/>
        </w:tabs>
        <w:rPr>
          <w:rFonts w:asciiTheme="minorHAnsi" w:eastAsiaTheme="minorEastAsia" w:hAnsiTheme="minorHAnsi" w:cstheme="minorBidi"/>
          <w:noProof/>
          <w:sz w:val="22"/>
          <w:szCs w:val="22"/>
          <w:lang w:eastAsia="it-CH"/>
        </w:rPr>
      </w:pPr>
      <w:r>
        <w:rPr>
          <w:noProof/>
        </w:rPr>
        <w:t>Figura 17: user control, albero del progetto</w:t>
      </w:r>
      <w:r>
        <w:rPr>
          <w:noProof/>
        </w:rPr>
        <w:tab/>
      </w:r>
      <w:r>
        <w:rPr>
          <w:noProof/>
        </w:rPr>
        <w:fldChar w:fldCharType="begin"/>
      </w:r>
      <w:r>
        <w:rPr>
          <w:noProof/>
        </w:rPr>
        <w:instrText xml:space="preserve"> PAGEREF _Toc94462486 \h </w:instrText>
      </w:r>
      <w:r>
        <w:rPr>
          <w:noProof/>
        </w:rPr>
      </w:r>
      <w:r>
        <w:rPr>
          <w:noProof/>
        </w:rPr>
        <w:fldChar w:fldCharType="separate"/>
      </w:r>
      <w:r>
        <w:rPr>
          <w:noProof/>
        </w:rPr>
        <w:t>31</w:t>
      </w:r>
      <w:r>
        <w:rPr>
          <w:noProof/>
        </w:rPr>
        <w:fldChar w:fldCharType="end"/>
      </w:r>
    </w:p>
    <w:p w14:paraId="3201E00E" w14:textId="5FBC0C63" w:rsidR="000366F1" w:rsidRDefault="00A36449" w:rsidP="000366F1">
      <w:pPr>
        <w:pStyle w:val="NoSpacing"/>
        <w:rPr>
          <w:lang w:val="it-CH"/>
        </w:rPr>
      </w:pPr>
      <w:r>
        <w:rPr>
          <w:lang w:val="it-CH"/>
        </w:rPr>
        <w:fldChar w:fldCharType="end"/>
      </w:r>
    </w:p>
    <w:p w14:paraId="0CFD5660" w14:textId="77777777" w:rsidR="000366F1" w:rsidRPr="002E5793" w:rsidRDefault="000366F1" w:rsidP="000366F1">
      <w:pPr>
        <w:pStyle w:val="NoSpacing"/>
        <w:rPr>
          <w:lang w:val="it-CH"/>
        </w:rPr>
      </w:pPr>
    </w:p>
    <w:p w14:paraId="6DE759D1" w14:textId="77777777" w:rsidR="000366F1" w:rsidRDefault="000366F1">
      <w:pPr>
        <w:spacing w:line="240" w:lineRule="auto"/>
      </w:pPr>
      <w:r>
        <w:br w:type="page"/>
      </w:r>
    </w:p>
    <w:p w14:paraId="5F6DA8ED" w14:textId="1A4E48C5" w:rsidR="000366F1" w:rsidRPr="002E5793" w:rsidRDefault="000366F1" w:rsidP="000366F1">
      <w:pPr>
        <w:rPr>
          <w:rFonts w:ascii="Arial" w:hAnsi="Arial" w:cs="Arial"/>
          <w:sz w:val="36"/>
          <w:szCs w:val="36"/>
        </w:rPr>
      </w:pPr>
      <w:r w:rsidRPr="002E5793">
        <w:rPr>
          <w:rFonts w:ascii="Arial" w:hAnsi="Arial" w:cs="Arial"/>
          <w:sz w:val="36"/>
          <w:szCs w:val="36"/>
        </w:rPr>
        <w:lastRenderedPageBreak/>
        <w:t>Indice delle tabelle</w:t>
      </w:r>
    </w:p>
    <w:p w14:paraId="0CF66BA2" w14:textId="77777777" w:rsidR="000366F1" w:rsidRDefault="000366F1" w:rsidP="000366F1">
      <w:pPr>
        <w:pStyle w:val="NoSpacing"/>
        <w:rPr>
          <w:lang w:val="it-CH"/>
        </w:rPr>
      </w:pPr>
    </w:p>
    <w:p w14:paraId="55566336" w14:textId="4C1E695A" w:rsidR="004710B5" w:rsidRDefault="0042159B">
      <w:pPr>
        <w:pStyle w:val="TableofFigures"/>
        <w:tabs>
          <w:tab w:val="right" w:leader="dot" w:pos="9055"/>
        </w:tabs>
        <w:rPr>
          <w:rFonts w:asciiTheme="minorHAnsi" w:eastAsiaTheme="minorEastAsia" w:hAnsiTheme="minorHAnsi" w:cstheme="minorBidi"/>
          <w:noProof/>
          <w:sz w:val="22"/>
          <w:szCs w:val="22"/>
          <w:lang w:eastAsia="it-CH"/>
        </w:rPr>
      </w:pPr>
      <w:r>
        <w:fldChar w:fldCharType="begin"/>
      </w:r>
      <w:r>
        <w:instrText xml:space="preserve"> TOC \c "Tabella" </w:instrText>
      </w:r>
      <w:r>
        <w:fldChar w:fldCharType="separate"/>
      </w:r>
      <w:r w:rsidR="004710B5">
        <w:rPr>
          <w:noProof/>
        </w:rPr>
        <w:t>Tabella 1: comparazione WPF e WinForms</w:t>
      </w:r>
      <w:r w:rsidR="004710B5">
        <w:rPr>
          <w:noProof/>
        </w:rPr>
        <w:tab/>
      </w:r>
      <w:r w:rsidR="004710B5">
        <w:rPr>
          <w:noProof/>
        </w:rPr>
        <w:fldChar w:fldCharType="begin"/>
      </w:r>
      <w:r w:rsidR="004710B5">
        <w:rPr>
          <w:noProof/>
        </w:rPr>
        <w:instrText xml:space="preserve"> PAGEREF _Toc94462487 \h </w:instrText>
      </w:r>
      <w:r w:rsidR="004710B5">
        <w:rPr>
          <w:noProof/>
        </w:rPr>
      </w:r>
      <w:r w:rsidR="004710B5">
        <w:rPr>
          <w:noProof/>
        </w:rPr>
        <w:fldChar w:fldCharType="separate"/>
      </w:r>
      <w:r w:rsidR="004710B5">
        <w:rPr>
          <w:noProof/>
        </w:rPr>
        <w:t>16</w:t>
      </w:r>
      <w:r w:rsidR="004710B5">
        <w:rPr>
          <w:noProof/>
        </w:rPr>
        <w:fldChar w:fldCharType="end"/>
      </w:r>
    </w:p>
    <w:p w14:paraId="648BF007" w14:textId="6E28F890" w:rsidR="000366F1" w:rsidRDefault="0042159B" w:rsidP="000366F1">
      <w:pPr>
        <w:pStyle w:val="NoSpacing"/>
        <w:rPr>
          <w:lang w:val="it-CH"/>
        </w:rPr>
      </w:pPr>
      <w:r>
        <w:rPr>
          <w:lang w:val="it-CH"/>
        </w:rPr>
        <w:fldChar w:fldCharType="end"/>
      </w:r>
    </w:p>
    <w:p w14:paraId="67843600" w14:textId="77777777" w:rsidR="000366F1" w:rsidRDefault="000366F1" w:rsidP="000366F1">
      <w:pPr>
        <w:pStyle w:val="NoSpacing"/>
        <w:rPr>
          <w:lang w:val="it-CH"/>
        </w:rPr>
      </w:pPr>
    </w:p>
    <w:p w14:paraId="561888B2" w14:textId="77777777" w:rsidR="000366F1" w:rsidRDefault="000366F1">
      <w:pPr>
        <w:spacing w:line="240" w:lineRule="auto"/>
      </w:pPr>
      <w:r>
        <w:br w:type="page"/>
      </w:r>
    </w:p>
    <w:p w14:paraId="064107AF" w14:textId="77777777" w:rsidR="000366F1" w:rsidRPr="002E5793" w:rsidRDefault="009727D2" w:rsidP="000366F1">
      <w:pPr>
        <w:rPr>
          <w:rFonts w:ascii="Arial" w:hAnsi="Arial" w:cs="Arial"/>
          <w:sz w:val="36"/>
          <w:szCs w:val="36"/>
        </w:rPr>
      </w:pPr>
      <w:r>
        <w:rPr>
          <w:rFonts w:ascii="Arial" w:hAnsi="Arial" w:cs="Arial"/>
          <w:sz w:val="36"/>
          <w:szCs w:val="36"/>
        </w:rPr>
        <w:lastRenderedPageBreak/>
        <w:t>Indice analitico (opzionale, per parole chiave</w:t>
      </w:r>
      <w:r w:rsidR="000366F1" w:rsidRPr="002E5793">
        <w:rPr>
          <w:rFonts w:ascii="Arial" w:hAnsi="Arial" w:cs="Arial"/>
          <w:sz w:val="36"/>
          <w:szCs w:val="36"/>
        </w:rPr>
        <w:t>)</w:t>
      </w:r>
    </w:p>
    <w:p w14:paraId="07D07116" w14:textId="77777777" w:rsidR="000366F1" w:rsidRDefault="000366F1" w:rsidP="000366F1">
      <w:pPr>
        <w:pStyle w:val="NoSpacing"/>
        <w:rPr>
          <w:lang w:val="it-CH"/>
        </w:rPr>
      </w:pPr>
    </w:p>
    <w:p w14:paraId="628F086C" w14:textId="77777777" w:rsidR="000366F1" w:rsidRDefault="000366F1" w:rsidP="000366F1">
      <w:pPr>
        <w:pStyle w:val="NoSpacing"/>
        <w:rPr>
          <w:lang w:val="it-CH"/>
        </w:rPr>
      </w:pPr>
    </w:p>
    <w:p w14:paraId="2442F040" w14:textId="77777777" w:rsidR="000366F1" w:rsidRDefault="000366F1" w:rsidP="000366F1">
      <w:pPr>
        <w:pStyle w:val="NoSpacing"/>
        <w:rPr>
          <w:lang w:val="it-CH"/>
        </w:rPr>
      </w:pPr>
    </w:p>
    <w:p w14:paraId="370798FF" w14:textId="77777777" w:rsidR="000366F1" w:rsidRDefault="000366F1">
      <w:pPr>
        <w:spacing w:line="240" w:lineRule="auto"/>
      </w:pPr>
      <w:r>
        <w:br w:type="page"/>
      </w:r>
    </w:p>
    <w:p w14:paraId="39854EFF" w14:textId="77777777" w:rsidR="000366F1" w:rsidRPr="002E5793" w:rsidRDefault="000366F1" w:rsidP="000366F1">
      <w:pPr>
        <w:pStyle w:val="SUPSITestoArial10"/>
        <w:rPr>
          <w:sz w:val="36"/>
          <w:szCs w:val="36"/>
        </w:rPr>
      </w:pPr>
      <w:r w:rsidRPr="002E5793">
        <w:rPr>
          <w:sz w:val="36"/>
          <w:szCs w:val="36"/>
        </w:rPr>
        <w:lastRenderedPageBreak/>
        <w:t xml:space="preserve">Riassunto / </w:t>
      </w:r>
      <w:proofErr w:type="spellStart"/>
      <w:r w:rsidRPr="002E5793">
        <w:rPr>
          <w:sz w:val="36"/>
          <w:szCs w:val="36"/>
        </w:rPr>
        <w:t>Abstract</w:t>
      </w:r>
      <w:proofErr w:type="spellEnd"/>
    </w:p>
    <w:p w14:paraId="7459BB0F" w14:textId="66940D5F" w:rsidR="00640FAA" w:rsidRDefault="00640FAA" w:rsidP="000366F1">
      <w:pPr>
        <w:pStyle w:val="SUPSITestoArial10"/>
        <w:rPr>
          <w:ins w:id="0" w:author="install" w:date="2022-02-02T10:18:00Z"/>
          <w:rFonts w:cs="Arial"/>
          <w:szCs w:val="20"/>
        </w:rPr>
      </w:pPr>
      <w:ins w:id="1" w:author="install" w:date="2022-02-02T10:12:00Z">
        <w:r w:rsidRPr="0043459F">
          <w:rPr>
            <w:rFonts w:cs="Arial"/>
            <w:szCs w:val="20"/>
          </w:rPr>
          <w:t xml:space="preserve">Il progetto di ricerca “Ground Control” del fondo nazionale svizzero si </w:t>
        </w:r>
        <w:r>
          <w:rPr>
            <w:rFonts w:cs="Arial"/>
            <w:szCs w:val="20"/>
          </w:rPr>
          <w:t xml:space="preserve">è </w:t>
        </w:r>
        <w:r w:rsidRPr="0043459F">
          <w:rPr>
            <w:rFonts w:cs="Arial"/>
            <w:szCs w:val="20"/>
          </w:rPr>
          <w:t>occupa</w:t>
        </w:r>
        <w:r>
          <w:rPr>
            <w:rFonts w:cs="Arial"/>
            <w:szCs w:val="20"/>
          </w:rPr>
          <w:t xml:space="preserve">to </w:t>
        </w:r>
        <w:r w:rsidRPr="0043459F">
          <w:rPr>
            <w:rFonts w:cs="Arial"/>
            <w:szCs w:val="20"/>
          </w:rPr>
          <w:t>di analizzare i parametri del processo di deposizione</w:t>
        </w:r>
        <w:r>
          <w:rPr>
            <w:rFonts w:cs="Arial"/>
            <w:szCs w:val="20"/>
          </w:rPr>
          <w:t xml:space="preserve"> di metalli</w:t>
        </w:r>
      </w:ins>
      <w:ins w:id="2" w:author="install" w:date="2022-02-02T10:16:00Z">
        <w:r>
          <w:rPr>
            <w:rFonts w:cs="Arial"/>
            <w:szCs w:val="20"/>
          </w:rPr>
          <w:t xml:space="preserve"> speciali</w:t>
        </w:r>
      </w:ins>
      <w:ins w:id="3" w:author="install" w:date="2022-02-02T10:12:00Z">
        <w:r w:rsidRPr="0043459F">
          <w:rPr>
            <w:rFonts w:cs="Arial"/>
            <w:szCs w:val="20"/>
          </w:rPr>
          <w:t xml:space="preserve"> (stampanti 3D) e di ottimizzarne il controllo. Per </w:t>
        </w:r>
      </w:ins>
      <w:ins w:id="4" w:author="install" w:date="2022-02-02T14:24:00Z">
        <w:r w:rsidR="008D44C2">
          <w:rPr>
            <w:rFonts w:cs="Arial"/>
            <w:szCs w:val="20"/>
          </w:rPr>
          <w:t xml:space="preserve">acquisire </w:t>
        </w:r>
      </w:ins>
      <w:ins w:id="5" w:author="install" w:date="2022-02-02T10:12:00Z">
        <w:r>
          <w:rPr>
            <w:rFonts w:cs="Arial"/>
            <w:szCs w:val="20"/>
          </w:rPr>
          <w:t>i dati del</w:t>
        </w:r>
        <w:r w:rsidRPr="0043459F">
          <w:rPr>
            <w:rFonts w:cs="Arial"/>
            <w:szCs w:val="20"/>
          </w:rPr>
          <w:t xml:space="preserve"> processo</w:t>
        </w:r>
      </w:ins>
      <w:ins w:id="6" w:author="install" w:date="2022-02-02T10:13:00Z">
        <w:r>
          <w:rPr>
            <w:rFonts w:cs="Arial"/>
            <w:szCs w:val="20"/>
          </w:rPr>
          <w:t xml:space="preserve"> di deposizione</w:t>
        </w:r>
      </w:ins>
      <w:ins w:id="7" w:author="install" w:date="2022-02-02T10:12:00Z">
        <w:r w:rsidRPr="0043459F">
          <w:rPr>
            <w:rFonts w:cs="Arial"/>
            <w:szCs w:val="20"/>
          </w:rPr>
          <w:t xml:space="preserve"> vengono utilizzate telecamere </w:t>
        </w:r>
        <w:proofErr w:type="spellStart"/>
        <w:r w:rsidRPr="0043459F">
          <w:rPr>
            <w:rFonts w:cs="Arial"/>
            <w:szCs w:val="20"/>
          </w:rPr>
          <w:t>imaging</w:t>
        </w:r>
        <w:proofErr w:type="spellEnd"/>
        <w:r w:rsidRPr="0043459F">
          <w:rPr>
            <w:rFonts w:cs="Arial"/>
            <w:szCs w:val="20"/>
          </w:rPr>
          <w:t xml:space="preserve"> e termiche</w:t>
        </w:r>
      </w:ins>
      <w:ins w:id="8" w:author="install" w:date="2022-02-02T10:17:00Z">
        <w:r>
          <w:rPr>
            <w:rFonts w:cs="Arial"/>
            <w:szCs w:val="20"/>
          </w:rPr>
          <w:t xml:space="preserve"> che forniscono immagini</w:t>
        </w:r>
      </w:ins>
      <w:ins w:id="9" w:author="install" w:date="2022-02-02T10:12:00Z">
        <w:r w:rsidRPr="0043459F">
          <w:rPr>
            <w:rFonts w:cs="Arial"/>
            <w:szCs w:val="20"/>
          </w:rPr>
          <w:t>, pirometri</w:t>
        </w:r>
      </w:ins>
      <w:ins w:id="10" w:author="install" w:date="2022-02-02T10:16:00Z">
        <w:r>
          <w:rPr>
            <w:rFonts w:cs="Arial"/>
            <w:szCs w:val="20"/>
          </w:rPr>
          <w:t xml:space="preserve"> per misura</w:t>
        </w:r>
      </w:ins>
      <w:ins w:id="11" w:author="install" w:date="2022-02-02T10:17:00Z">
        <w:r>
          <w:rPr>
            <w:rFonts w:cs="Arial"/>
            <w:szCs w:val="20"/>
          </w:rPr>
          <w:t>re</w:t>
        </w:r>
      </w:ins>
      <w:ins w:id="12" w:author="install" w:date="2022-02-02T10:16:00Z">
        <w:r>
          <w:rPr>
            <w:rFonts w:cs="Arial"/>
            <w:szCs w:val="20"/>
          </w:rPr>
          <w:t xml:space="preserve"> temperatur</w:t>
        </w:r>
      </w:ins>
      <w:ins w:id="13" w:author="install" w:date="2022-02-02T10:17:00Z">
        <w:r>
          <w:rPr>
            <w:rFonts w:cs="Arial"/>
            <w:szCs w:val="20"/>
          </w:rPr>
          <w:t>e</w:t>
        </w:r>
      </w:ins>
      <w:ins w:id="14" w:author="install" w:date="2022-02-02T10:12:00Z">
        <w:r w:rsidRPr="0043459F">
          <w:rPr>
            <w:rFonts w:cs="Arial"/>
            <w:szCs w:val="20"/>
          </w:rPr>
          <w:t>, e macchin</w:t>
        </w:r>
      </w:ins>
      <w:ins w:id="15" w:author="install" w:date="2022-02-02T10:17:00Z">
        <w:r>
          <w:rPr>
            <w:rFonts w:cs="Arial"/>
            <w:szCs w:val="20"/>
          </w:rPr>
          <w:t>e</w:t>
        </w:r>
      </w:ins>
      <w:ins w:id="16" w:author="install" w:date="2022-02-02T10:18:00Z">
        <w:r>
          <w:rPr>
            <w:rFonts w:cs="Arial"/>
            <w:szCs w:val="20"/>
          </w:rPr>
          <w:t xml:space="preserve"> </w:t>
        </w:r>
      </w:ins>
      <w:ins w:id="17" w:author="install" w:date="2022-02-02T10:12:00Z">
        <w:r w:rsidRPr="0043459F">
          <w:rPr>
            <w:rFonts w:cs="Arial"/>
            <w:szCs w:val="20"/>
          </w:rPr>
          <w:t>CN</w:t>
        </w:r>
      </w:ins>
      <w:ins w:id="18" w:author="install" w:date="2022-02-02T10:18:00Z">
        <w:r>
          <w:rPr>
            <w:rFonts w:cs="Arial"/>
            <w:szCs w:val="20"/>
          </w:rPr>
          <w:t xml:space="preserve"> che forniscono </w:t>
        </w:r>
      </w:ins>
      <w:ins w:id="19" w:author="install" w:date="2022-02-02T10:21:00Z">
        <w:r>
          <w:rPr>
            <w:rFonts w:cs="Arial"/>
            <w:szCs w:val="20"/>
          </w:rPr>
          <w:t xml:space="preserve">i dati della </w:t>
        </w:r>
      </w:ins>
      <w:ins w:id="20" w:author="install" w:date="2022-02-02T10:18:00Z">
        <w:r>
          <w:rPr>
            <w:rFonts w:cs="Arial"/>
            <w:szCs w:val="20"/>
          </w:rPr>
          <w:t>macchina</w:t>
        </w:r>
      </w:ins>
      <w:ins w:id="21" w:author="install" w:date="2022-02-02T10:21:00Z">
        <w:r>
          <w:rPr>
            <w:rFonts w:cs="Arial"/>
            <w:szCs w:val="20"/>
          </w:rPr>
          <w:t xml:space="preserve"> (posizioni dei motori, potenza laser, </w:t>
        </w:r>
        <w:proofErr w:type="spellStart"/>
        <w:r>
          <w:rPr>
            <w:rFonts w:cs="Arial"/>
            <w:szCs w:val="20"/>
          </w:rPr>
          <w:t>ecc</w:t>
        </w:r>
        <w:proofErr w:type="spellEnd"/>
        <w:r>
          <w:rPr>
            <w:rFonts w:cs="Arial"/>
            <w:szCs w:val="20"/>
          </w:rPr>
          <w:t>)</w:t>
        </w:r>
      </w:ins>
      <w:ins w:id="22" w:author="install" w:date="2022-02-02T10:12:00Z">
        <w:r w:rsidRPr="0043459F">
          <w:rPr>
            <w:rFonts w:cs="Arial"/>
            <w:szCs w:val="20"/>
          </w:rPr>
          <w:t xml:space="preserve">. </w:t>
        </w:r>
      </w:ins>
    </w:p>
    <w:p w14:paraId="032BE849" w14:textId="590195B3" w:rsidR="00B97FA6" w:rsidRDefault="00640FAA" w:rsidP="000366F1">
      <w:pPr>
        <w:pStyle w:val="SUPSITestoArial10"/>
        <w:rPr>
          <w:ins w:id="23" w:author="install" w:date="2022-02-02T10:24:00Z"/>
          <w:rFonts w:cs="Arial"/>
          <w:szCs w:val="20"/>
        </w:rPr>
      </w:pPr>
      <w:ins w:id="24" w:author="install" w:date="2022-02-02T10:19:00Z">
        <w:r>
          <w:rPr>
            <w:rFonts w:cs="Arial"/>
            <w:szCs w:val="20"/>
          </w:rPr>
          <w:t xml:space="preserve">L’obiettivo del progetto di semestre è stato di sviluppare un </w:t>
        </w:r>
      </w:ins>
      <w:ins w:id="25" w:author="install" w:date="2022-02-02T14:23:00Z">
        <w:r w:rsidR="008D44C2">
          <w:rPr>
            <w:rFonts w:cs="Arial"/>
            <w:szCs w:val="20"/>
          </w:rPr>
          <w:t xml:space="preserve">nuovo </w:t>
        </w:r>
      </w:ins>
      <w:ins w:id="26" w:author="install" w:date="2022-02-02T10:19:00Z">
        <w:r>
          <w:rPr>
            <w:rFonts w:cs="Arial"/>
            <w:szCs w:val="20"/>
          </w:rPr>
          <w:t>applicativo desktop in grado di visualizzare in modo organizzato</w:t>
        </w:r>
      </w:ins>
      <w:ins w:id="27" w:author="install" w:date="2022-02-02T14:24:00Z">
        <w:r w:rsidR="008D44C2">
          <w:rPr>
            <w:rFonts w:cs="Arial"/>
            <w:szCs w:val="20"/>
          </w:rPr>
          <w:t xml:space="preserve"> </w:t>
        </w:r>
        <w:r w:rsidR="008D44C2">
          <w:rPr>
            <w:rFonts w:cs="Arial"/>
            <w:szCs w:val="20"/>
          </w:rPr>
          <w:t xml:space="preserve">i dati </w:t>
        </w:r>
      </w:ins>
      <w:ins w:id="28" w:author="install" w:date="2022-02-02T14:25:00Z">
        <w:r w:rsidR="008D44C2">
          <w:rPr>
            <w:rFonts w:cs="Arial"/>
            <w:szCs w:val="20"/>
          </w:rPr>
          <w:t>acquisiti</w:t>
        </w:r>
      </w:ins>
      <w:ins w:id="29" w:author="install" w:date="2022-02-02T10:19:00Z">
        <w:r>
          <w:rPr>
            <w:rFonts w:cs="Arial"/>
            <w:szCs w:val="20"/>
          </w:rPr>
          <w:t>.</w:t>
        </w:r>
      </w:ins>
      <w:ins w:id="30" w:author="install" w:date="2022-02-02T10:20:00Z">
        <w:r>
          <w:rPr>
            <w:rFonts w:cs="Arial"/>
            <w:szCs w:val="20"/>
          </w:rPr>
          <w:t xml:space="preserve"> I</w:t>
        </w:r>
        <w:r w:rsidR="008D44C2">
          <w:rPr>
            <w:rFonts w:cs="Arial"/>
            <w:szCs w:val="20"/>
          </w:rPr>
          <w:t xml:space="preserve"> dati vengono</w:t>
        </w:r>
        <w:r>
          <w:rPr>
            <w:rFonts w:cs="Arial"/>
            <w:szCs w:val="20"/>
          </w:rPr>
          <w:t xml:space="preserve"> </w:t>
        </w:r>
      </w:ins>
      <w:ins w:id="31" w:author="install" w:date="2022-02-02T14:25:00Z">
        <w:r w:rsidR="008D44C2">
          <w:rPr>
            <w:rFonts w:cs="Arial"/>
            <w:szCs w:val="20"/>
          </w:rPr>
          <w:t xml:space="preserve">acquisiti da un altro applicativo, ed organizzati </w:t>
        </w:r>
      </w:ins>
      <w:ins w:id="32" w:author="install" w:date="2022-02-02T10:20:00Z">
        <w:r>
          <w:rPr>
            <w:rFonts w:cs="Arial"/>
            <w:szCs w:val="20"/>
          </w:rPr>
          <w:t>per “</w:t>
        </w:r>
        <w:proofErr w:type="spellStart"/>
        <w:r>
          <w:rPr>
            <w:rFonts w:cs="Arial"/>
            <w:szCs w:val="20"/>
          </w:rPr>
          <w:t>experiment</w:t>
        </w:r>
        <w:proofErr w:type="spellEnd"/>
        <w:r>
          <w:rPr>
            <w:rFonts w:cs="Arial"/>
            <w:szCs w:val="20"/>
          </w:rPr>
          <w:t xml:space="preserve">”, il quale </w:t>
        </w:r>
        <w:proofErr w:type="spellStart"/>
        <w:r>
          <w:rPr>
            <w:rFonts w:cs="Arial"/>
            <w:szCs w:val="20"/>
          </w:rPr>
          <w:t>puo’</w:t>
        </w:r>
        <w:proofErr w:type="spellEnd"/>
        <w:r>
          <w:rPr>
            <w:rFonts w:cs="Arial"/>
            <w:szCs w:val="20"/>
          </w:rPr>
          <w:t xml:space="preserve"> contenere una o </w:t>
        </w:r>
        <w:proofErr w:type="spellStart"/>
        <w:r>
          <w:rPr>
            <w:rFonts w:cs="Arial"/>
            <w:szCs w:val="20"/>
          </w:rPr>
          <w:t>piu’</w:t>
        </w:r>
        <w:proofErr w:type="spellEnd"/>
        <w:r>
          <w:rPr>
            <w:rFonts w:cs="Arial"/>
            <w:szCs w:val="20"/>
          </w:rPr>
          <w:t xml:space="preserve"> “deposizioni”</w:t>
        </w:r>
      </w:ins>
      <w:ins w:id="33" w:author="install" w:date="2022-02-02T10:23:00Z">
        <w:r w:rsidR="00B97FA6">
          <w:rPr>
            <w:rFonts w:cs="Arial"/>
            <w:szCs w:val="20"/>
          </w:rPr>
          <w:t xml:space="preserve"> (stampe 3D)</w:t>
        </w:r>
      </w:ins>
      <w:ins w:id="34" w:author="install" w:date="2022-02-02T10:20:00Z">
        <w:r>
          <w:rPr>
            <w:rFonts w:cs="Arial"/>
            <w:szCs w:val="20"/>
          </w:rPr>
          <w:t>, che a loro volta contengono i dati (immagini,</w:t>
        </w:r>
      </w:ins>
      <w:ins w:id="35" w:author="install" w:date="2022-02-02T10:21:00Z">
        <w:r>
          <w:rPr>
            <w:rFonts w:cs="Arial"/>
            <w:szCs w:val="20"/>
          </w:rPr>
          <w:t xml:space="preserve"> temperature, dati della macchina CN)</w:t>
        </w:r>
      </w:ins>
      <w:ins w:id="36" w:author="install" w:date="2022-02-02T10:23:00Z">
        <w:r w:rsidR="00B97FA6">
          <w:rPr>
            <w:rFonts w:cs="Arial"/>
            <w:szCs w:val="20"/>
          </w:rPr>
          <w:t xml:space="preserve">. </w:t>
        </w:r>
      </w:ins>
    </w:p>
    <w:p w14:paraId="11E34477" w14:textId="417E330B" w:rsidR="00640FAA" w:rsidRDefault="00B97FA6" w:rsidP="000366F1">
      <w:pPr>
        <w:pStyle w:val="SUPSITestoArial10"/>
        <w:rPr>
          <w:ins w:id="37" w:author="install" w:date="2022-02-02T10:19:00Z"/>
          <w:rFonts w:cs="Arial"/>
          <w:szCs w:val="20"/>
        </w:rPr>
      </w:pPr>
      <w:ins w:id="38" w:author="install" w:date="2022-02-02T10:25:00Z">
        <w:r>
          <w:rPr>
            <w:rFonts w:cs="Arial"/>
            <w:szCs w:val="20"/>
          </w:rPr>
          <w:t>Utilizzan</w:t>
        </w:r>
        <w:r w:rsidR="008D44C2">
          <w:rPr>
            <w:rFonts w:cs="Arial"/>
            <w:szCs w:val="20"/>
          </w:rPr>
          <w:t xml:space="preserve">do il nuovo </w:t>
        </w:r>
        <w:r>
          <w:rPr>
            <w:rFonts w:cs="Arial"/>
            <w:szCs w:val="20"/>
          </w:rPr>
          <w:t xml:space="preserve">applicativo </w:t>
        </w:r>
      </w:ins>
      <w:ins w:id="39" w:author="install" w:date="2022-02-02T14:23:00Z">
        <w:r w:rsidR="008D44C2">
          <w:rPr>
            <w:rFonts w:cs="Arial"/>
            <w:szCs w:val="20"/>
          </w:rPr>
          <w:t>in modalità offline</w:t>
        </w:r>
      </w:ins>
      <w:ins w:id="40" w:author="install" w:date="2022-02-02T10:25:00Z">
        <w:r>
          <w:rPr>
            <w:rFonts w:cs="Arial"/>
            <w:szCs w:val="20"/>
          </w:rPr>
          <w:t>, l</w:t>
        </w:r>
      </w:ins>
      <w:ins w:id="41" w:author="install" w:date="2022-02-02T10:23:00Z">
        <w:r>
          <w:rPr>
            <w:rFonts w:cs="Arial"/>
            <w:szCs w:val="20"/>
          </w:rPr>
          <w:t xml:space="preserve">’utilizzatore deve </w:t>
        </w:r>
      </w:ins>
      <w:ins w:id="42" w:author="install" w:date="2022-02-02T10:25:00Z">
        <w:r>
          <w:rPr>
            <w:rFonts w:cs="Arial"/>
            <w:szCs w:val="20"/>
          </w:rPr>
          <w:t>poter</w:t>
        </w:r>
      </w:ins>
      <w:ins w:id="43" w:author="install" w:date="2022-02-02T10:23:00Z">
        <w:r>
          <w:rPr>
            <w:rFonts w:cs="Arial"/>
            <w:szCs w:val="20"/>
          </w:rPr>
          <w:t xml:space="preserve"> </w:t>
        </w:r>
      </w:ins>
      <w:ins w:id="44" w:author="install" w:date="2022-02-02T14:20:00Z">
        <w:r w:rsidR="008D44C2">
          <w:rPr>
            <w:rFonts w:cs="Arial"/>
            <w:szCs w:val="20"/>
          </w:rPr>
          <w:t xml:space="preserve">selezionare ed </w:t>
        </w:r>
      </w:ins>
      <w:ins w:id="45" w:author="install" w:date="2022-02-02T10:23:00Z">
        <w:r>
          <w:rPr>
            <w:rFonts w:cs="Arial"/>
            <w:szCs w:val="20"/>
          </w:rPr>
          <w:t xml:space="preserve">aprire uno o </w:t>
        </w:r>
        <w:proofErr w:type="spellStart"/>
        <w:r>
          <w:rPr>
            <w:rFonts w:cs="Arial"/>
            <w:szCs w:val="20"/>
          </w:rPr>
          <w:t>piu</w:t>
        </w:r>
      </w:ins>
      <w:ins w:id="46" w:author="install" w:date="2022-02-02T10:24:00Z">
        <w:r>
          <w:rPr>
            <w:rFonts w:cs="Arial"/>
            <w:szCs w:val="20"/>
          </w:rPr>
          <w:t>’</w:t>
        </w:r>
        <w:proofErr w:type="spellEnd"/>
        <w:r>
          <w:rPr>
            <w:rFonts w:cs="Arial"/>
            <w:szCs w:val="20"/>
          </w:rPr>
          <w:t xml:space="preserve"> “</w:t>
        </w:r>
        <w:proofErr w:type="spellStart"/>
        <w:r>
          <w:rPr>
            <w:rFonts w:cs="Arial"/>
            <w:szCs w:val="20"/>
          </w:rPr>
          <w:t>experiment</w:t>
        </w:r>
        <w:proofErr w:type="spellEnd"/>
        <w:r>
          <w:rPr>
            <w:rFonts w:cs="Arial"/>
            <w:szCs w:val="20"/>
          </w:rPr>
          <w:t>” o “</w:t>
        </w:r>
        <w:proofErr w:type="spellStart"/>
        <w:r>
          <w:rPr>
            <w:rFonts w:cs="Arial"/>
            <w:szCs w:val="20"/>
          </w:rPr>
          <w:t>deposition</w:t>
        </w:r>
        <w:proofErr w:type="spellEnd"/>
        <w:r>
          <w:rPr>
            <w:rFonts w:cs="Arial"/>
            <w:szCs w:val="20"/>
          </w:rPr>
          <w:t>”, e visualizzare e paragonare i dati</w:t>
        </w:r>
      </w:ins>
      <w:ins w:id="47" w:author="install" w:date="2022-02-02T14:22:00Z">
        <w:r w:rsidR="008D44C2">
          <w:rPr>
            <w:rFonts w:cs="Arial"/>
            <w:szCs w:val="20"/>
          </w:rPr>
          <w:t>, o esportarli in formato compresso</w:t>
        </w:r>
      </w:ins>
      <w:ins w:id="48" w:author="install" w:date="2022-02-02T10:24:00Z">
        <w:r>
          <w:rPr>
            <w:rFonts w:cs="Arial"/>
            <w:szCs w:val="20"/>
          </w:rPr>
          <w:t>.</w:t>
        </w:r>
      </w:ins>
      <w:ins w:id="49" w:author="install" w:date="2022-02-02T10:30:00Z">
        <w:r w:rsidR="00FE2F1F">
          <w:rPr>
            <w:rFonts w:cs="Arial"/>
            <w:szCs w:val="20"/>
          </w:rPr>
          <w:t xml:space="preserve"> Deve essere possibile cancellare </w:t>
        </w:r>
      </w:ins>
      <w:ins w:id="50" w:author="install" w:date="2022-02-02T14:21:00Z">
        <w:r w:rsidR="008D44C2">
          <w:rPr>
            <w:rFonts w:cs="Arial"/>
            <w:szCs w:val="20"/>
          </w:rPr>
          <w:t xml:space="preserve">sia </w:t>
        </w:r>
      </w:ins>
      <w:ins w:id="51" w:author="install" w:date="2022-02-02T10:30:00Z">
        <w:r w:rsidR="00FE2F1F">
          <w:rPr>
            <w:rFonts w:cs="Arial"/>
            <w:szCs w:val="20"/>
          </w:rPr>
          <w:t xml:space="preserve">esperimenti </w:t>
        </w:r>
      </w:ins>
      <w:ins w:id="52" w:author="install" w:date="2022-02-02T14:21:00Z">
        <w:r w:rsidR="008D44C2">
          <w:rPr>
            <w:rFonts w:cs="Arial"/>
            <w:szCs w:val="20"/>
          </w:rPr>
          <w:t>ch</w:t>
        </w:r>
      </w:ins>
      <w:ins w:id="53" w:author="install" w:date="2022-02-02T10:30:00Z">
        <w:r w:rsidR="00FE2F1F">
          <w:rPr>
            <w:rFonts w:cs="Arial"/>
            <w:szCs w:val="20"/>
          </w:rPr>
          <w:t>e deposizioni</w:t>
        </w:r>
      </w:ins>
      <w:ins w:id="54" w:author="install" w:date="2022-02-02T14:20:00Z">
        <w:r w:rsidR="008D44C2">
          <w:rPr>
            <w:rFonts w:cs="Arial"/>
            <w:szCs w:val="20"/>
          </w:rPr>
          <w:t xml:space="preserve">, ed aggiungere commenti ed immagini del provino </w:t>
        </w:r>
      </w:ins>
      <w:ins w:id="55" w:author="install" w:date="2022-02-02T14:27:00Z">
        <w:r w:rsidR="008D44C2">
          <w:rPr>
            <w:rFonts w:cs="Arial"/>
            <w:szCs w:val="20"/>
          </w:rPr>
          <w:t xml:space="preserve">3D </w:t>
        </w:r>
      </w:ins>
      <w:ins w:id="56" w:author="install" w:date="2022-02-02T14:20:00Z">
        <w:r w:rsidR="008D44C2">
          <w:rPr>
            <w:rFonts w:cs="Arial"/>
            <w:szCs w:val="20"/>
          </w:rPr>
          <w:t>stampato</w:t>
        </w:r>
      </w:ins>
      <w:ins w:id="57" w:author="install" w:date="2022-02-02T14:16:00Z">
        <w:r w:rsidR="00BD4BEF">
          <w:rPr>
            <w:rFonts w:cs="Arial"/>
            <w:szCs w:val="20"/>
          </w:rPr>
          <w:t>.</w:t>
        </w:r>
      </w:ins>
      <w:ins w:id="58" w:author="install" w:date="2022-02-02T14:21:00Z">
        <w:r w:rsidR="008D44C2">
          <w:rPr>
            <w:rFonts w:cs="Arial"/>
            <w:szCs w:val="20"/>
          </w:rPr>
          <w:t xml:space="preserve"> </w:t>
        </w:r>
      </w:ins>
    </w:p>
    <w:p w14:paraId="26F064BF" w14:textId="007294D5" w:rsidR="00640FAA" w:rsidRDefault="00B97FA6" w:rsidP="000366F1">
      <w:pPr>
        <w:pStyle w:val="SUPSITestoArial10"/>
        <w:rPr>
          <w:ins w:id="59" w:author="install" w:date="2022-02-02T10:18:00Z"/>
          <w:rFonts w:cs="Arial"/>
          <w:szCs w:val="20"/>
        </w:rPr>
      </w:pPr>
      <w:ins w:id="60" w:author="install" w:date="2022-02-02T10:26:00Z">
        <w:r>
          <w:rPr>
            <w:rFonts w:cs="Arial"/>
            <w:szCs w:val="20"/>
          </w:rPr>
          <w:t>In modalità online, l’operatore deve poter</w:t>
        </w:r>
      </w:ins>
      <w:ins w:id="61" w:author="install" w:date="2022-02-02T14:30:00Z">
        <w:r w:rsidR="00E933F4">
          <w:rPr>
            <w:rFonts w:cs="Arial"/>
            <w:szCs w:val="20"/>
          </w:rPr>
          <w:t xml:space="preserve"> creare ed</w:t>
        </w:r>
      </w:ins>
      <w:ins w:id="62" w:author="install" w:date="2022-02-02T10:26:00Z">
        <w:r>
          <w:rPr>
            <w:rFonts w:cs="Arial"/>
            <w:szCs w:val="20"/>
          </w:rPr>
          <w:t xml:space="preserve"> associare ad ogni</w:t>
        </w:r>
      </w:ins>
      <w:ins w:id="63" w:author="install" w:date="2022-02-02T10:27:00Z">
        <w:r>
          <w:rPr>
            <w:rFonts w:cs="Arial"/>
            <w:szCs w:val="20"/>
          </w:rPr>
          <w:t xml:space="preserve"> </w:t>
        </w:r>
        <w:proofErr w:type="spellStart"/>
        <w:r>
          <w:rPr>
            <w:rFonts w:cs="Arial"/>
            <w:szCs w:val="20"/>
          </w:rPr>
          <w:t>experiment</w:t>
        </w:r>
        <w:proofErr w:type="spellEnd"/>
        <w:r>
          <w:rPr>
            <w:rFonts w:cs="Arial"/>
            <w:szCs w:val="20"/>
          </w:rPr>
          <w:t xml:space="preserve"> un insieme di </w:t>
        </w:r>
        <w:proofErr w:type="spellStart"/>
        <w:r>
          <w:rPr>
            <w:rFonts w:cs="Arial"/>
            <w:szCs w:val="20"/>
          </w:rPr>
          <w:t>setup</w:t>
        </w:r>
      </w:ins>
      <w:ins w:id="64" w:author="install" w:date="2022-02-02T14:27:00Z">
        <w:r w:rsidR="008D44C2">
          <w:rPr>
            <w:rFonts w:cs="Arial"/>
            <w:szCs w:val="20"/>
          </w:rPr>
          <w:t>s</w:t>
        </w:r>
      </w:ins>
      <w:proofErr w:type="spellEnd"/>
      <w:ins w:id="65" w:author="install" w:date="2022-02-02T14:28:00Z">
        <w:r w:rsidR="008D44C2">
          <w:rPr>
            <w:rFonts w:cs="Arial"/>
            <w:szCs w:val="20"/>
          </w:rPr>
          <w:t xml:space="preserve">, in cui ogni </w:t>
        </w:r>
        <w:proofErr w:type="spellStart"/>
        <w:r w:rsidR="008D44C2">
          <w:rPr>
            <w:rFonts w:cs="Arial"/>
            <w:szCs w:val="20"/>
          </w:rPr>
          <w:t>device</w:t>
        </w:r>
        <w:proofErr w:type="spellEnd"/>
        <w:r w:rsidR="008D44C2">
          <w:rPr>
            <w:rFonts w:cs="Arial"/>
            <w:szCs w:val="20"/>
          </w:rPr>
          <w:t xml:space="preserve"> ha il proprio setup. </w:t>
        </w:r>
      </w:ins>
      <w:ins w:id="66" w:author="install" w:date="2022-02-02T14:29:00Z">
        <w:r w:rsidR="008D44C2">
          <w:rPr>
            <w:rFonts w:cs="Arial"/>
            <w:szCs w:val="20"/>
          </w:rPr>
          <w:t xml:space="preserve">Le </w:t>
        </w:r>
        <w:proofErr w:type="spellStart"/>
        <w:r w:rsidR="008D44C2">
          <w:rPr>
            <w:rFonts w:cs="Arial"/>
            <w:szCs w:val="20"/>
          </w:rPr>
          <w:t>devices</w:t>
        </w:r>
        <w:proofErr w:type="spellEnd"/>
        <w:r w:rsidR="008D44C2">
          <w:rPr>
            <w:rFonts w:cs="Arial"/>
            <w:szCs w:val="20"/>
          </w:rPr>
          <w:t xml:space="preserve"> utilizzate sono le seguenti: </w:t>
        </w:r>
      </w:ins>
      <w:ins w:id="67" w:author="install" w:date="2022-02-02T10:28:00Z">
        <w:r>
          <w:rPr>
            <w:rFonts w:cs="Arial"/>
            <w:szCs w:val="20"/>
          </w:rPr>
          <w:t>telecamere, pirometri</w:t>
        </w:r>
      </w:ins>
      <w:ins w:id="68" w:author="install" w:date="2022-02-02T14:29:00Z">
        <w:r w:rsidR="00E933F4">
          <w:rPr>
            <w:rFonts w:cs="Arial"/>
            <w:szCs w:val="20"/>
          </w:rPr>
          <w:t xml:space="preserve">, versione di database e di software, </w:t>
        </w:r>
        <w:proofErr w:type="spellStart"/>
        <w:r w:rsidR="00E933F4">
          <w:rPr>
            <w:rFonts w:cs="Arial"/>
            <w:szCs w:val="20"/>
          </w:rPr>
          <w:t>GCode</w:t>
        </w:r>
        <w:proofErr w:type="spellEnd"/>
        <w:r w:rsidR="00E933F4">
          <w:rPr>
            <w:rFonts w:cs="Arial"/>
            <w:szCs w:val="20"/>
          </w:rPr>
          <w:t xml:space="preserve"> </w:t>
        </w:r>
      </w:ins>
      <w:ins w:id="69" w:author="install" w:date="2022-02-02T14:30:00Z">
        <w:r w:rsidR="00E933F4">
          <w:rPr>
            <w:rFonts w:cs="Arial"/>
            <w:szCs w:val="20"/>
          </w:rPr>
          <w:t>per la macchina CN, tipo di macchina CN</w:t>
        </w:r>
      </w:ins>
      <w:ins w:id="70" w:author="install" w:date="2022-02-02T10:28:00Z">
        <w:r>
          <w:rPr>
            <w:rFonts w:cs="Arial"/>
            <w:szCs w:val="20"/>
          </w:rPr>
          <w:t>.</w:t>
        </w:r>
      </w:ins>
    </w:p>
    <w:p w14:paraId="00771709" w14:textId="77777777" w:rsidR="008D44C2" w:rsidRPr="002E5793" w:rsidRDefault="008D44C2" w:rsidP="000366F1">
      <w:pPr>
        <w:pStyle w:val="SUPSITestoArial10"/>
      </w:pPr>
    </w:p>
    <w:p w14:paraId="54F08326" w14:textId="77777777" w:rsidR="000366F1" w:rsidRPr="000F048C" w:rsidRDefault="000366F1" w:rsidP="000366F1">
      <w:pPr>
        <w:pStyle w:val="SUPSITestoArial10"/>
      </w:pPr>
      <w:r w:rsidRPr="000F048C">
        <w:t>In versione italiana e inglese, max. 1 pagina per versione, senza figure.</w:t>
      </w:r>
    </w:p>
    <w:p w14:paraId="29E437A0" w14:textId="77777777" w:rsidR="000366F1" w:rsidRPr="000F048C" w:rsidRDefault="000366F1" w:rsidP="000366F1">
      <w:pPr>
        <w:pStyle w:val="SUPSITestoArial10"/>
      </w:pPr>
      <w:r w:rsidRPr="000F048C">
        <w:t>Il testo inglese va eventualmente fatto rivedere da un esperto di lingua inglese.</w:t>
      </w:r>
    </w:p>
    <w:p w14:paraId="3336C167" w14:textId="77777777" w:rsidR="000366F1" w:rsidRPr="000F048C" w:rsidRDefault="000366F1" w:rsidP="000366F1">
      <w:pPr>
        <w:pStyle w:val="SUPSITestoArial10"/>
      </w:pPr>
      <w:r w:rsidRPr="000F048C">
        <w:t>Il riassunto deve dare un’informazione sintetica sul progetto, cioè dire in cosa consiste e quanto è stato realizzato, in modo che il lettore possa farsene rapidamente un’idea e decidere quindi se sia il caso di approfondire l’argomento nelle pagine successive.</w:t>
      </w:r>
    </w:p>
    <w:p w14:paraId="56A662CF" w14:textId="77777777" w:rsidR="000366F1" w:rsidRPr="000F048C" w:rsidRDefault="000366F1" w:rsidP="000366F1">
      <w:pPr>
        <w:pStyle w:val="SUPSITestoArial10"/>
      </w:pPr>
    </w:p>
    <w:p w14:paraId="48298999" w14:textId="77777777" w:rsidR="000366F1" w:rsidRPr="000F048C" w:rsidRDefault="00880126" w:rsidP="000366F1">
      <w:pPr>
        <w:pStyle w:val="BodyTextIndent"/>
        <w:spacing w:after="0"/>
        <w:rPr>
          <w:rFonts w:ascii="Arial" w:hAnsi="Arial" w:cs="Arial"/>
          <w:sz w:val="20"/>
          <w:szCs w:val="20"/>
        </w:rPr>
      </w:pPr>
      <w:r>
        <w:rPr>
          <w:rFonts w:ascii="Arial" w:hAnsi="Arial" w:cs="Arial"/>
          <w:sz w:val="20"/>
          <w:szCs w:val="20"/>
        </w:rPr>
        <w:t>È</w:t>
      </w:r>
      <w:r w:rsidR="000366F1" w:rsidRPr="000F048C">
        <w:rPr>
          <w:rFonts w:ascii="Arial" w:hAnsi="Arial" w:cs="Arial"/>
          <w:sz w:val="20"/>
          <w:szCs w:val="20"/>
        </w:rPr>
        <w:t xml:space="preserve"> </w:t>
      </w:r>
      <w:proofErr w:type="spellStart"/>
      <w:r w:rsidR="000366F1" w:rsidRPr="000F048C">
        <w:rPr>
          <w:rFonts w:ascii="Arial" w:hAnsi="Arial" w:cs="Arial"/>
          <w:sz w:val="20"/>
          <w:szCs w:val="20"/>
        </w:rPr>
        <w:t>quindi</w:t>
      </w:r>
      <w:proofErr w:type="spellEnd"/>
      <w:r w:rsidR="000366F1" w:rsidRPr="000F048C">
        <w:rPr>
          <w:rFonts w:ascii="Arial" w:hAnsi="Arial" w:cs="Arial"/>
          <w:sz w:val="20"/>
          <w:szCs w:val="20"/>
        </w:rPr>
        <w:t xml:space="preserve"> </w:t>
      </w:r>
      <w:proofErr w:type="spellStart"/>
      <w:r w:rsidR="000366F1" w:rsidRPr="000F048C">
        <w:rPr>
          <w:rFonts w:ascii="Arial" w:hAnsi="Arial" w:cs="Arial"/>
          <w:b/>
          <w:sz w:val="20"/>
          <w:szCs w:val="20"/>
        </w:rPr>
        <w:t>importante</w:t>
      </w:r>
      <w:proofErr w:type="spellEnd"/>
      <w:r w:rsidR="000366F1" w:rsidRPr="000F048C">
        <w:rPr>
          <w:rFonts w:ascii="Arial" w:hAnsi="Arial" w:cs="Arial"/>
          <w:sz w:val="20"/>
          <w:szCs w:val="20"/>
        </w:rPr>
        <w:t>:</w:t>
      </w:r>
    </w:p>
    <w:p w14:paraId="7C9089B8" w14:textId="77777777" w:rsidR="000366F1" w:rsidRPr="000F048C" w:rsidRDefault="000366F1" w:rsidP="000366F1">
      <w:pPr>
        <w:numPr>
          <w:ilvl w:val="0"/>
          <w:numId w:val="35"/>
        </w:numPr>
        <w:tabs>
          <w:tab w:val="clear" w:pos="740"/>
        </w:tabs>
        <w:spacing w:line="320" w:lineRule="atLeast"/>
        <w:ind w:left="426" w:hanging="284"/>
        <w:jc w:val="both"/>
        <w:rPr>
          <w:rFonts w:ascii="Arial" w:hAnsi="Arial" w:cs="Arial"/>
          <w:sz w:val="20"/>
          <w:szCs w:val="20"/>
        </w:rPr>
      </w:pPr>
      <w:r w:rsidRPr="000F048C">
        <w:rPr>
          <w:rFonts w:ascii="Arial" w:hAnsi="Arial" w:cs="Arial"/>
          <w:sz w:val="20"/>
          <w:szCs w:val="20"/>
        </w:rPr>
        <w:t>Catturare l’attenzione del lettore con un testo di sintesi efficace.</w:t>
      </w:r>
    </w:p>
    <w:p w14:paraId="50006190" w14:textId="77777777" w:rsidR="000366F1" w:rsidRPr="000F048C" w:rsidRDefault="000366F1" w:rsidP="000366F1">
      <w:pPr>
        <w:numPr>
          <w:ilvl w:val="0"/>
          <w:numId w:val="35"/>
        </w:numPr>
        <w:tabs>
          <w:tab w:val="clear" w:pos="740"/>
        </w:tabs>
        <w:spacing w:line="320" w:lineRule="atLeast"/>
        <w:ind w:left="426" w:hanging="284"/>
        <w:jc w:val="both"/>
        <w:rPr>
          <w:rFonts w:ascii="Arial" w:hAnsi="Arial" w:cs="Arial"/>
          <w:sz w:val="20"/>
          <w:szCs w:val="20"/>
        </w:rPr>
      </w:pPr>
      <w:r w:rsidRPr="000F048C">
        <w:rPr>
          <w:rFonts w:ascii="Arial" w:hAnsi="Arial" w:cs="Arial"/>
          <w:sz w:val="20"/>
          <w:szCs w:val="20"/>
        </w:rPr>
        <w:t>Tralasciare aspetti di cronistoria o commenti sullo svolgimento del lavoro, che possono eventualmente essere inseriti in un rapporto separato.</w:t>
      </w:r>
    </w:p>
    <w:p w14:paraId="39ABA5C2" w14:textId="77777777" w:rsidR="000366F1" w:rsidRDefault="000366F1" w:rsidP="000366F1"/>
    <w:p w14:paraId="0902D228" w14:textId="77777777" w:rsidR="000366F1" w:rsidRDefault="000366F1" w:rsidP="000366F1"/>
    <w:p w14:paraId="4C44F15E" w14:textId="77777777" w:rsidR="000366F1" w:rsidRDefault="000366F1" w:rsidP="000366F1">
      <w:pPr>
        <w:pStyle w:val="NoSpacing"/>
        <w:rPr>
          <w:lang w:val="it-CH"/>
        </w:rPr>
      </w:pPr>
    </w:p>
    <w:p w14:paraId="0BEC7CC4" w14:textId="77777777" w:rsidR="000366F1" w:rsidRDefault="000366F1">
      <w:pPr>
        <w:spacing w:line="240" w:lineRule="auto"/>
      </w:pPr>
      <w:r>
        <w:br w:type="page"/>
      </w:r>
    </w:p>
    <w:p w14:paraId="0A7B27F9" w14:textId="77777777" w:rsidR="000366F1" w:rsidRPr="002E5793" w:rsidRDefault="009727D2" w:rsidP="000366F1">
      <w:pPr>
        <w:pStyle w:val="SUPSITestoArial10"/>
        <w:rPr>
          <w:sz w:val="36"/>
          <w:szCs w:val="36"/>
        </w:rPr>
      </w:pPr>
      <w:r>
        <w:rPr>
          <w:sz w:val="36"/>
          <w:szCs w:val="36"/>
        </w:rPr>
        <w:lastRenderedPageBreak/>
        <w:t>Progetto a</w:t>
      </w:r>
      <w:r w:rsidR="000366F1" w:rsidRPr="002E5793">
        <w:rPr>
          <w:sz w:val="36"/>
          <w:szCs w:val="36"/>
        </w:rPr>
        <w:t>ssegnato</w:t>
      </w:r>
    </w:p>
    <w:p w14:paraId="31B93AD9" w14:textId="77777777" w:rsidR="000366F1" w:rsidRDefault="000366F1" w:rsidP="000366F1">
      <w:pPr>
        <w:pStyle w:val="SUPSITestoArial10"/>
      </w:pPr>
    </w:p>
    <w:p w14:paraId="44ED9E24" w14:textId="00CEE5EB" w:rsidR="000366F1" w:rsidRPr="0043459F" w:rsidRDefault="0043459F" w:rsidP="00AF14B9">
      <w:pPr>
        <w:jc w:val="both"/>
        <w:rPr>
          <w:rFonts w:ascii="Arial" w:hAnsi="Arial" w:cs="Arial"/>
          <w:sz w:val="20"/>
          <w:szCs w:val="20"/>
        </w:rPr>
      </w:pPr>
      <w:commentRangeStart w:id="71"/>
      <w:r w:rsidRPr="0043459F">
        <w:rPr>
          <w:rFonts w:ascii="Arial" w:hAnsi="Arial" w:cs="Arial"/>
          <w:sz w:val="20"/>
          <w:szCs w:val="20"/>
        </w:rPr>
        <w:t>Il</w:t>
      </w:r>
      <w:commentRangeEnd w:id="71"/>
      <w:r w:rsidR="00C41247">
        <w:rPr>
          <w:rStyle w:val="CommentReference"/>
        </w:rPr>
        <w:commentReference w:id="71"/>
      </w:r>
      <w:r w:rsidRPr="0043459F">
        <w:rPr>
          <w:rFonts w:ascii="Arial" w:hAnsi="Arial" w:cs="Arial"/>
          <w:sz w:val="20"/>
          <w:szCs w:val="20"/>
        </w:rPr>
        <w:t xml:space="preserve"> progetto di ricerca “Ground Control” del fondo nazionale svizzero si occupa di analizzare i parametri del processo di deposizione del titanio (stampanti 3D) e di ottimizzarne il controllo. Per collezionare al meglio i dati di processo vengono utilizzate telecamere </w:t>
      </w:r>
      <w:proofErr w:type="spellStart"/>
      <w:r w:rsidRPr="0043459F">
        <w:rPr>
          <w:rFonts w:ascii="Arial" w:hAnsi="Arial" w:cs="Arial"/>
          <w:sz w:val="20"/>
          <w:szCs w:val="20"/>
        </w:rPr>
        <w:t>imaging</w:t>
      </w:r>
      <w:proofErr w:type="spellEnd"/>
      <w:r w:rsidRPr="0043459F">
        <w:rPr>
          <w:rFonts w:ascii="Arial" w:hAnsi="Arial" w:cs="Arial"/>
          <w:sz w:val="20"/>
          <w:szCs w:val="20"/>
        </w:rPr>
        <w:t xml:space="preserve"> e termiche, pirometri, e misure della macchina a controllo numerico “CN”. Nel corso del progetto, l’obiettivo della data </w:t>
      </w:r>
      <w:proofErr w:type="spellStart"/>
      <w:r w:rsidRPr="0043459F">
        <w:rPr>
          <w:rFonts w:ascii="Arial" w:hAnsi="Arial" w:cs="Arial"/>
          <w:sz w:val="20"/>
          <w:szCs w:val="20"/>
        </w:rPr>
        <w:t>collection</w:t>
      </w:r>
      <w:proofErr w:type="spellEnd"/>
      <w:r w:rsidRPr="0043459F">
        <w:rPr>
          <w:rFonts w:ascii="Arial" w:hAnsi="Arial" w:cs="Arial"/>
          <w:sz w:val="20"/>
          <w:szCs w:val="20"/>
        </w:rPr>
        <w:t xml:space="preserve"> è stato di scegliere le </w:t>
      </w:r>
      <w:proofErr w:type="spellStart"/>
      <w:r w:rsidRPr="0043459F">
        <w:rPr>
          <w:rFonts w:ascii="Arial" w:hAnsi="Arial" w:cs="Arial"/>
          <w:sz w:val="20"/>
          <w:szCs w:val="20"/>
        </w:rPr>
        <w:t>devices</w:t>
      </w:r>
      <w:proofErr w:type="spellEnd"/>
      <w:r w:rsidRPr="0043459F">
        <w:rPr>
          <w:rFonts w:ascii="Arial" w:hAnsi="Arial" w:cs="Arial"/>
          <w:sz w:val="20"/>
          <w:szCs w:val="20"/>
        </w:rPr>
        <w:t xml:space="preserve"> più adatte, integrarle nella macchina, interfacciarsi ad esse, e raccogliere i dati ed inserirli in un database relazionale </w:t>
      </w:r>
      <w:proofErr w:type="spellStart"/>
      <w:r w:rsidRPr="0043459F">
        <w:rPr>
          <w:rFonts w:ascii="Arial" w:hAnsi="Arial" w:cs="Arial"/>
          <w:sz w:val="20"/>
          <w:szCs w:val="20"/>
        </w:rPr>
        <w:t>MySQL</w:t>
      </w:r>
      <w:proofErr w:type="spellEnd"/>
      <w:r w:rsidRPr="0043459F">
        <w:rPr>
          <w:rFonts w:ascii="Arial" w:hAnsi="Arial" w:cs="Arial"/>
          <w:sz w:val="20"/>
          <w:szCs w:val="20"/>
        </w:rPr>
        <w:t xml:space="preserve"> (immagini, misure, protocolli, programmi, setup, </w:t>
      </w:r>
      <w:proofErr w:type="spellStart"/>
      <w:r w:rsidRPr="0043459F">
        <w:rPr>
          <w:rFonts w:ascii="Arial" w:hAnsi="Arial" w:cs="Arial"/>
          <w:sz w:val="20"/>
          <w:szCs w:val="20"/>
        </w:rPr>
        <w:t>ecc</w:t>
      </w:r>
      <w:proofErr w:type="spellEnd"/>
      <w:r w:rsidRPr="0043459F">
        <w:rPr>
          <w:rFonts w:ascii="Arial" w:hAnsi="Arial" w:cs="Arial"/>
          <w:sz w:val="20"/>
          <w:szCs w:val="20"/>
        </w:rPr>
        <w:t xml:space="preserve">). A questo scopo è stato sviluppato l’applicativo “Data Set Builder”, aggiungendo ed integrando on </w:t>
      </w:r>
      <w:proofErr w:type="spellStart"/>
      <w:r w:rsidRPr="0043459F">
        <w:rPr>
          <w:rFonts w:ascii="Arial" w:hAnsi="Arial" w:cs="Arial"/>
          <w:sz w:val="20"/>
          <w:szCs w:val="20"/>
        </w:rPr>
        <w:t>demand</w:t>
      </w:r>
      <w:proofErr w:type="spellEnd"/>
      <w:r w:rsidRPr="0043459F">
        <w:rPr>
          <w:rFonts w:ascii="Arial" w:hAnsi="Arial" w:cs="Arial"/>
          <w:sz w:val="20"/>
          <w:szCs w:val="20"/>
        </w:rPr>
        <w:t xml:space="preserve"> le diverse funzionalità che si rendevano necessarie fra cui la </w:t>
      </w:r>
      <w:proofErr w:type="spellStart"/>
      <w:r w:rsidRPr="0043459F">
        <w:rPr>
          <w:rFonts w:ascii="Arial" w:hAnsi="Arial" w:cs="Arial"/>
          <w:sz w:val="20"/>
          <w:szCs w:val="20"/>
        </w:rPr>
        <w:t>graphical</w:t>
      </w:r>
      <w:proofErr w:type="spellEnd"/>
      <w:r w:rsidRPr="0043459F">
        <w:rPr>
          <w:rFonts w:ascii="Arial" w:hAnsi="Arial" w:cs="Arial"/>
          <w:sz w:val="20"/>
          <w:szCs w:val="20"/>
        </w:rPr>
        <w:t xml:space="preserve"> </w:t>
      </w:r>
      <w:proofErr w:type="spellStart"/>
      <w:r w:rsidRPr="0043459F">
        <w:rPr>
          <w:rFonts w:ascii="Arial" w:hAnsi="Arial" w:cs="Arial"/>
          <w:sz w:val="20"/>
          <w:szCs w:val="20"/>
        </w:rPr>
        <w:t>user</w:t>
      </w:r>
      <w:proofErr w:type="spellEnd"/>
      <w:r w:rsidRPr="0043459F">
        <w:rPr>
          <w:rFonts w:ascii="Arial" w:hAnsi="Arial" w:cs="Arial"/>
          <w:sz w:val="20"/>
          <w:szCs w:val="20"/>
        </w:rPr>
        <w:t xml:space="preserve"> </w:t>
      </w:r>
      <w:proofErr w:type="spellStart"/>
      <w:r w:rsidRPr="0043459F">
        <w:rPr>
          <w:rFonts w:ascii="Arial" w:hAnsi="Arial" w:cs="Arial"/>
          <w:sz w:val="20"/>
          <w:szCs w:val="20"/>
        </w:rPr>
        <w:t>interface</w:t>
      </w:r>
      <w:proofErr w:type="spellEnd"/>
      <w:r w:rsidRPr="0043459F">
        <w:rPr>
          <w:rFonts w:ascii="Arial" w:hAnsi="Arial" w:cs="Arial"/>
          <w:sz w:val="20"/>
          <w:szCs w:val="20"/>
        </w:rPr>
        <w:t xml:space="preserve">. Questo progetto di semestre si pone l’obiettivo d’implementare un </w:t>
      </w:r>
      <w:proofErr w:type="spellStart"/>
      <w:r w:rsidRPr="0043459F">
        <w:rPr>
          <w:rFonts w:ascii="Arial" w:hAnsi="Arial" w:cs="Arial"/>
          <w:sz w:val="20"/>
          <w:szCs w:val="20"/>
        </w:rPr>
        <w:t>redesign</w:t>
      </w:r>
      <w:proofErr w:type="spellEnd"/>
      <w:r w:rsidRPr="0043459F">
        <w:rPr>
          <w:rFonts w:ascii="Arial" w:hAnsi="Arial" w:cs="Arial"/>
          <w:sz w:val="20"/>
          <w:szCs w:val="20"/>
        </w:rPr>
        <w:t xml:space="preserve"> dell’attuale GUI, la quale è stata sviluppata a spirale sulla base dei requisiti che nel corso del progetto si sono progressivamente delineati. Si richiede che la nuova GUI risulti completa, chiara e semplice da utilizzare, applicando le </w:t>
      </w:r>
      <w:proofErr w:type="spellStart"/>
      <w:r w:rsidRPr="0043459F">
        <w:rPr>
          <w:rFonts w:ascii="Arial" w:hAnsi="Arial" w:cs="Arial"/>
          <w:sz w:val="20"/>
          <w:szCs w:val="20"/>
        </w:rPr>
        <w:t>windows</w:t>
      </w:r>
      <w:proofErr w:type="spellEnd"/>
      <w:r w:rsidRPr="0043459F">
        <w:rPr>
          <w:rFonts w:ascii="Arial" w:hAnsi="Arial" w:cs="Arial"/>
          <w:sz w:val="20"/>
          <w:szCs w:val="20"/>
        </w:rPr>
        <w:t xml:space="preserve"> human </w:t>
      </w:r>
      <w:proofErr w:type="spellStart"/>
      <w:r w:rsidRPr="0043459F">
        <w:rPr>
          <w:rFonts w:ascii="Arial" w:hAnsi="Arial" w:cs="Arial"/>
          <w:sz w:val="20"/>
          <w:szCs w:val="20"/>
        </w:rPr>
        <w:t>interface</w:t>
      </w:r>
      <w:proofErr w:type="spellEnd"/>
      <w:r w:rsidRPr="0043459F">
        <w:rPr>
          <w:rFonts w:ascii="Arial" w:hAnsi="Arial" w:cs="Arial"/>
          <w:sz w:val="20"/>
          <w:szCs w:val="20"/>
        </w:rPr>
        <w:t xml:space="preserve"> </w:t>
      </w:r>
      <w:proofErr w:type="spellStart"/>
      <w:r w:rsidRPr="0043459F">
        <w:rPr>
          <w:rFonts w:ascii="Arial" w:hAnsi="Arial" w:cs="Arial"/>
          <w:sz w:val="20"/>
          <w:szCs w:val="20"/>
        </w:rPr>
        <w:t>guidelines</w:t>
      </w:r>
      <w:proofErr w:type="spellEnd"/>
      <w:r w:rsidRPr="0043459F">
        <w:rPr>
          <w:rFonts w:ascii="Arial" w:hAnsi="Arial" w:cs="Arial"/>
          <w:sz w:val="20"/>
          <w:szCs w:val="20"/>
        </w:rPr>
        <w:t xml:space="preserve">. Il compito principale della GUI è di permettere all’utente di scegliere e caricare la configurazione desiderata per ogni </w:t>
      </w:r>
      <w:proofErr w:type="spellStart"/>
      <w:r w:rsidRPr="0043459F">
        <w:rPr>
          <w:rFonts w:ascii="Arial" w:hAnsi="Arial" w:cs="Arial"/>
          <w:sz w:val="20"/>
          <w:szCs w:val="20"/>
        </w:rPr>
        <w:t>device</w:t>
      </w:r>
      <w:proofErr w:type="spellEnd"/>
      <w:r w:rsidRPr="0043459F">
        <w:rPr>
          <w:rFonts w:ascii="Arial" w:hAnsi="Arial" w:cs="Arial"/>
          <w:sz w:val="20"/>
          <w:szCs w:val="20"/>
        </w:rPr>
        <w:t xml:space="preserve"> (gran parte del codice è già stato sviluppato per questa parte), e di visualizzarne l’output online (questa è la parte più consistente). Si sottolinea l’orientamento industriale e produttivo del presente progetto.</w:t>
      </w:r>
    </w:p>
    <w:p w14:paraId="6AD8AE81" w14:textId="77777777" w:rsidR="000366F1" w:rsidRDefault="000366F1" w:rsidP="000366F1"/>
    <w:p w14:paraId="15AB8C7E" w14:textId="77777777" w:rsidR="000366F1" w:rsidRDefault="000366F1" w:rsidP="000366F1"/>
    <w:p w14:paraId="71397A8A" w14:textId="77777777" w:rsidR="000366F1" w:rsidRPr="000366F1" w:rsidRDefault="000366F1" w:rsidP="000366F1">
      <w:pPr>
        <w:pStyle w:val="NoSpacing"/>
      </w:pPr>
    </w:p>
    <w:p w14:paraId="42CDF14B" w14:textId="24B30C36" w:rsidR="000366F1" w:rsidRPr="006D59CC" w:rsidRDefault="000366F1" w:rsidP="00C94F2D">
      <w:pPr>
        <w:spacing w:line="240" w:lineRule="auto"/>
      </w:pPr>
      <w:r>
        <w:br w:type="page"/>
      </w:r>
    </w:p>
    <w:p w14:paraId="71AE9087" w14:textId="03E83D20" w:rsidR="000366F1" w:rsidRDefault="000366F1" w:rsidP="000366F1">
      <w:pPr>
        <w:pStyle w:val="NoSpacing"/>
      </w:pPr>
    </w:p>
    <w:p w14:paraId="6A7D4B18" w14:textId="583110D6" w:rsidR="00C94F2D" w:rsidRDefault="00C94F2D" w:rsidP="00C94F2D">
      <w:pPr>
        <w:pStyle w:val="Heading1"/>
        <w:numPr>
          <w:ilvl w:val="0"/>
          <w:numId w:val="40"/>
        </w:numPr>
      </w:pPr>
      <w:bookmarkStart w:id="72" w:name="_Toc94462432"/>
      <w:r>
        <w:t>Introduzione</w:t>
      </w:r>
      <w:bookmarkEnd w:id="72"/>
    </w:p>
    <w:p w14:paraId="4BFE3F71" w14:textId="2AE68213" w:rsidR="00BA40CA" w:rsidRDefault="00AE3717" w:rsidP="00AF14B9">
      <w:pPr>
        <w:jc w:val="both"/>
        <w:rPr>
          <w:rFonts w:ascii="Arial" w:hAnsi="Arial" w:cs="Arial"/>
          <w:sz w:val="20"/>
          <w:szCs w:val="20"/>
        </w:rPr>
      </w:pPr>
      <w:r>
        <w:rPr>
          <w:rFonts w:ascii="Arial" w:hAnsi="Arial" w:cs="Arial"/>
          <w:sz w:val="20"/>
          <w:szCs w:val="20"/>
        </w:rPr>
        <w:t xml:space="preserve">Lo scopo di questo progetto, come citato nella voce “Progetto assegnato” in questo documento, è creare un applicativo </w:t>
      </w:r>
      <w:r w:rsidR="004710B5">
        <w:rPr>
          <w:rFonts w:ascii="Arial" w:hAnsi="Arial" w:cs="Arial"/>
          <w:sz w:val="20"/>
          <w:szCs w:val="20"/>
        </w:rPr>
        <w:t xml:space="preserve">denominato “Ground Control” </w:t>
      </w:r>
      <w:r>
        <w:rPr>
          <w:rFonts w:ascii="Arial" w:hAnsi="Arial" w:cs="Arial"/>
          <w:sz w:val="20"/>
          <w:szCs w:val="20"/>
        </w:rPr>
        <w:t>che vada a gestire sia a</w:t>
      </w:r>
      <w:r w:rsidR="00E13886">
        <w:rPr>
          <w:rFonts w:ascii="Arial" w:hAnsi="Arial" w:cs="Arial"/>
          <w:sz w:val="20"/>
          <w:szCs w:val="20"/>
        </w:rPr>
        <w:t xml:space="preserve"> un</w:t>
      </w:r>
      <w:r>
        <w:rPr>
          <w:rFonts w:ascii="Arial" w:hAnsi="Arial" w:cs="Arial"/>
          <w:sz w:val="20"/>
          <w:szCs w:val="20"/>
        </w:rPr>
        <w:t xml:space="preserve"> livello</w:t>
      </w:r>
      <w:r w:rsidR="00E13886">
        <w:rPr>
          <w:rFonts w:ascii="Arial" w:hAnsi="Arial" w:cs="Arial"/>
          <w:sz w:val="20"/>
          <w:szCs w:val="20"/>
        </w:rPr>
        <w:t>, da noi definito,</w:t>
      </w:r>
      <w:r>
        <w:rPr>
          <w:rFonts w:ascii="Arial" w:hAnsi="Arial" w:cs="Arial"/>
          <w:sz w:val="20"/>
          <w:szCs w:val="20"/>
        </w:rPr>
        <w:t xml:space="preserve"> offline, consultazione dei dati già acquisiti, sia a livello online, creazione di un nuovo esperimento</w:t>
      </w:r>
      <w:r w:rsidR="00E13886">
        <w:rPr>
          <w:rFonts w:ascii="Arial" w:hAnsi="Arial" w:cs="Arial"/>
          <w:sz w:val="20"/>
          <w:szCs w:val="20"/>
        </w:rPr>
        <w:t xml:space="preserve"> (in seguito sarà spiegato meglio) con la relativa vista in tempo reale dei dati in acquisizione.</w:t>
      </w:r>
    </w:p>
    <w:p w14:paraId="1E6A5656" w14:textId="5A6A6B24" w:rsidR="00E13886" w:rsidRDefault="00E13886" w:rsidP="004B4032">
      <w:pPr>
        <w:rPr>
          <w:rFonts w:ascii="Arial" w:hAnsi="Arial" w:cs="Arial"/>
          <w:sz w:val="20"/>
          <w:szCs w:val="20"/>
        </w:rPr>
      </w:pPr>
      <w:r>
        <w:rPr>
          <w:rFonts w:ascii="Arial" w:hAnsi="Arial" w:cs="Arial"/>
          <w:sz w:val="20"/>
          <w:szCs w:val="20"/>
        </w:rPr>
        <w:t>Uno degli obiettivi è rendere l’interfaccia intuitiva e usabile dall’operatore che eseguirà la raccolta dati dei vari esperimenti sul macchinario; l’operatore è da considerare un’entità del ramo tecnico, ma non un informatico o sviluppatore software.</w:t>
      </w:r>
    </w:p>
    <w:p w14:paraId="3F9D1AEC" w14:textId="091E9738" w:rsidR="00F16C0A" w:rsidRDefault="00F16C0A" w:rsidP="004B4032">
      <w:pPr>
        <w:rPr>
          <w:rFonts w:ascii="Arial" w:hAnsi="Arial" w:cs="Arial"/>
          <w:sz w:val="20"/>
          <w:szCs w:val="20"/>
        </w:rPr>
      </w:pPr>
    </w:p>
    <w:p w14:paraId="759BFDC2" w14:textId="4292A186" w:rsidR="00F16C0A" w:rsidRDefault="00F16C0A" w:rsidP="00AF14B9">
      <w:pPr>
        <w:jc w:val="both"/>
        <w:rPr>
          <w:rFonts w:ascii="Arial" w:hAnsi="Arial" w:cs="Arial"/>
          <w:sz w:val="20"/>
          <w:szCs w:val="20"/>
        </w:rPr>
      </w:pPr>
      <w:r>
        <w:rPr>
          <w:rFonts w:ascii="Arial" w:hAnsi="Arial" w:cs="Arial"/>
          <w:sz w:val="20"/>
          <w:szCs w:val="20"/>
        </w:rPr>
        <w:t>Per realizzare l’interfaccia ci si orienta verso il pattern architetturale denominato Model-</w:t>
      </w:r>
      <w:proofErr w:type="spellStart"/>
      <w:r>
        <w:rPr>
          <w:rFonts w:ascii="Arial" w:hAnsi="Arial" w:cs="Arial"/>
          <w:sz w:val="20"/>
          <w:szCs w:val="20"/>
        </w:rPr>
        <w:t>View</w:t>
      </w:r>
      <w:proofErr w:type="spellEnd"/>
      <w:r>
        <w:rPr>
          <w:rFonts w:ascii="Arial" w:hAnsi="Arial" w:cs="Arial"/>
          <w:sz w:val="20"/>
          <w:szCs w:val="20"/>
        </w:rPr>
        <w:t xml:space="preserve"> Controller. Questo pattern, fondamentale anche nell’ambito web, implica l’uso di una parte di presentazione con la quale l’utente interagisce, l’interfaccia grafica </w:t>
      </w:r>
      <w:r w:rsidR="001B623F">
        <w:rPr>
          <w:rFonts w:ascii="Arial" w:hAnsi="Arial" w:cs="Arial"/>
          <w:sz w:val="20"/>
          <w:szCs w:val="20"/>
        </w:rPr>
        <w:t>con i relativi oggetti grafici. Interagendovi l’utente va a stimolare/scatenare una serie di eventi gestiti dalla parte logica/controllo del programma. Sulla base di questi stimoli essa va, se necessario, a consultare e a manipolare la parte di modello/dati contenente tutte le informazioni rilevanti dell’applicativo. Quando l’interrogazione dei dati è terminata, il controller li modifica se richiesto e restituisce</w:t>
      </w:r>
      <w:r w:rsidR="00F962EF">
        <w:rPr>
          <w:rFonts w:ascii="Arial" w:hAnsi="Arial" w:cs="Arial"/>
          <w:sz w:val="20"/>
          <w:szCs w:val="20"/>
        </w:rPr>
        <w:t xml:space="preserve"> la </w:t>
      </w:r>
      <w:proofErr w:type="spellStart"/>
      <w:r w:rsidR="00F962EF">
        <w:rPr>
          <w:rFonts w:ascii="Arial" w:hAnsi="Arial" w:cs="Arial"/>
          <w:sz w:val="20"/>
          <w:szCs w:val="20"/>
        </w:rPr>
        <w:t>view</w:t>
      </w:r>
      <w:proofErr w:type="spellEnd"/>
      <w:r w:rsidR="00F962EF">
        <w:rPr>
          <w:rFonts w:ascii="Arial" w:hAnsi="Arial" w:cs="Arial"/>
          <w:sz w:val="20"/>
          <w:szCs w:val="20"/>
        </w:rPr>
        <w:t>/presentazione aggiornata</w:t>
      </w:r>
      <w:r w:rsidR="001B623F">
        <w:rPr>
          <w:rFonts w:ascii="Arial" w:hAnsi="Arial" w:cs="Arial"/>
          <w:sz w:val="20"/>
          <w:szCs w:val="20"/>
        </w:rPr>
        <w:t xml:space="preserve"> all’utente tramite l’interfaccia grafica</w:t>
      </w:r>
      <w:r w:rsidR="00F962EF">
        <w:rPr>
          <w:rFonts w:ascii="Arial" w:hAnsi="Arial" w:cs="Arial"/>
          <w:sz w:val="20"/>
          <w:szCs w:val="20"/>
        </w:rPr>
        <w:t>.</w:t>
      </w:r>
    </w:p>
    <w:p w14:paraId="0E4B6288" w14:textId="77777777" w:rsidR="00CA5AB1" w:rsidRDefault="00CA5AB1" w:rsidP="004B4032">
      <w:pPr>
        <w:rPr>
          <w:rFonts w:ascii="Arial" w:hAnsi="Arial" w:cs="Arial"/>
          <w:sz w:val="20"/>
          <w:szCs w:val="20"/>
        </w:rPr>
      </w:pPr>
    </w:p>
    <w:p w14:paraId="2E32AA65" w14:textId="77777777" w:rsidR="00CA5AB1" w:rsidRDefault="00CA5AB1" w:rsidP="00CA5AB1">
      <w:pPr>
        <w:keepNext/>
        <w:jc w:val="center"/>
      </w:pPr>
      <w:r>
        <w:rPr>
          <w:noProof/>
          <w:lang w:eastAsia="it-CH"/>
        </w:rPr>
        <w:drawing>
          <wp:inline distT="0" distB="0" distL="0" distR="0" wp14:anchorId="195921A1" wp14:editId="0B6BD337">
            <wp:extent cx="2889849" cy="3160452"/>
            <wp:effectExtent l="0" t="0" r="6350" b="190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94208" cy="3165219"/>
                    </a:xfrm>
                    <a:prstGeom prst="rect">
                      <a:avLst/>
                    </a:prstGeom>
                    <a:noFill/>
                    <a:ln>
                      <a:noFill/>
                    </a:ln>
                  </pic:spPr>
                </pic:pic>
              </a:graphicData>
            </a:graphic>
          </wp:inline>
        </w:drawing>
      </w:r>
    </w:p>
    <w:p w14:paraId="14D3CF93" w14:textId="15EA3250" w:rsidR="00F962EF" w:rsidRDefault="00CA5AB1" w:rsidP="00CA5AB1">
      <w:pPr>
        <w:pStyle w:val="Caption"/>
        <w:jc w:val="center"/>
        <w:rPr>
          <w:rFonts w:ascii="Arial" w:hAnsi="Arial" w:cs="Arial"/>
        </w:rPr>
      </w:pPr>
      <w:bookmarkStart w:id="73" w:name="_Toc94462470"/>
      <w:r>
        <w:t xml:space="preserve">Figura </w:t>
      </w:r>
      <w:fldSimple w:instr=" SEQ Figura \* ARABIC ">
        <w:r w:rsidR="006F1EC3">
          <w:rPr>
            <w:noProof/>
          </w:rPr>
          <w:t>1</w:t>
        </w:r>
      </w:fldSimple>
      <w:r>
        <w:t>: model-</w:t>
      </w:r>
      <w:proofErr w:type="spellStart"/>
      <w:r>
        <w:t>view</w:t>
      </w:r>
      <w:proofErr w:type="spellEnd"/>
      <w:r>
        <w:t xml:space="preserve"> controller</w:t>
      </w:r>
      <w:bookmarkEnd w:id="73"/>
    </w:p>
    <w:p w14:paraId="106627C3" w14:textId="77777777" w:rsidR="00CA5AB1" w:rsidRDefault="00CA5AB1" w:rsidP="004B4032">
      <w:pPr>
        <w:rPr>
          <w:rFonts w:ascii="Arial" w:hAnsi="Arial" w:cs="Arial"/>
          <w:sz w:val="20"/>
          <w:szCs w:val="20"/>
        </w:rPr>
      </w:pPr>
    </w:p>
    <w:p w14:paraId="4D069A30" w14:textId="51C41C0A" w:rsidR="00F962EF" w:rsidRDefault="00F962EF" w:rsidP="00AF14B9">
      <w:pPr>
        <w:jc w:val="both"/>
        <w:rPr>
          <w:rFonts w:ascii="Arial" w:hAnsi="Arial" w:cs="Arial"/>
          <w:sz w:val="20"/>
          <w:szCs w:val="20"/>
        </w:rPr>
      </w:pPr>
      <w:r>
        <w:rPr>
          <w:rFonts w:ascii="Arial" w:hAnsi="Arial" w:cs="Arial"/>
          <w:sz w:val="20"/>
          <w:szCs w:val="20"/>
        </w:rPr>
        <w:t xml:space="preserve">Nel caso specifico di questo progetto, nella parte offline per esempio, l’utente desidera aprire i risultati di una certa deposizione contenuta in un dato esperimento. Al doppio click del mouse, è la parte di controllo della </w:t>
      </w:r>
      <w:proofErr w:type="spellStart"/>
      <w:r>
        <w:rPr>
          <w:rFonts w:ascii="Arial" w:hAnsi="Arial" w:cs="Arial"/>
          <w:sz w:val="20"/>
          <w:szCs w:val="20"/>
        </w:rPr>
        <w:t>view</w:t>
      </w:r>
      <w:proofErr w:type="spellEnd"/>
      <w:r>
        <w:rPr>
          <w:rFonts w:ascii="Arial" w:hAnsi="Arial" w:cs="Arial"/>
          <w:sz w:val="20"/>
          <w:szCs w:val="20"/>
        </w:rPr>
        <w:t xml:space="preserve"> che si occupa di andare a interrogare i modelli che ha a disposizione, istanziandone altri relativi agli specifici dati richiesti in quel momento. Al termine delle operazioni l’utente vede una presentazione aggiornata secondo i comandi che ha fornito.</w:t>
      </w:r>
    </w:p>
    <w:p w14:paraId="2B5AE6FF" w14:textId="77777777" w:rsidR="00CA5AB1" w:rsidRDefault="00CA5AB1" w:rsidP="004B4032">
      <w:pPr>
        <w:rPr>
          <w:rFonts w:ascii="Arial" w:hAnsi="Arial" w:cs="Arial"/>
          <w:sz w:val="20"/>
          <w:szCs w:val="20"/>
        </w:rPr>
      </w:pPr>
    </w:p>
    <w:p w14:paraId="111A0EB3" w14:textId="67A96537" w:rsidR="00F962EF" w:rsidRDefault="00F962EF" w:rsidP="00AF14B9">
      <w:pPr>
        <w:jc w:val="both"/>
        <w:rPr>
          <w:rFonts w:ascii="Arial" w:hAnsi="Arial" w:cs="Arial"/>
          <w:sz w:val="20"/>
          <w:szCs w:val="20"/>
        </w:rPr>
      </w:pPr>
      <w:r>
        <w:rPr>
          <w:rFonts w:ascii="Arial" w:hAnsi="Arial" w:cs="Arial"/>
          <w:sz w:val="20"/>
          <w:szCs w:val="20"/>
        </w:rPr>
        <w:t>Si è pocanzi citata anche l’usabilità</w:t>
      </w:r>
      <w:r w:rsidR="00626DCE">
        <w:rPr>
          <w:rFonts w:ascii="Arial" w:hAnsi="Arial" w:cs="Arial"/>
          <w:sz w:val="20"/>
          <w:szCs w:val="20"/>
        </w:rPr>
        <w:t>. Per il progetto bisogna</w:t>
      </w:r>
      <w:r>
        <w:rPr>
          <w:rFonts w:ascii="Arial" w:hAnsi="Arial" w:cs="Arial"/>
          <w:sz w:val="20"/>
          <w:szCs w:val="20"/>
        </w:rPr>
        <w:t xml:space="preserve"> naturalmente </w:t>
      </w:r>
      <w:r w:rsidR="00626DCE">
        <w:rPr>
          <w:rFonts w:ascii="Arial" w:hAnsi="Arial" w:cs="Arial"/>
          <w:sz w:val="20"/>
          <w:szCs w:val="20"/>
        </w:rPr>
        <w:t xml:space="preserve">attenersi agli standard degli applicativi software in generale, chiamati anche </w:t>
      </w:r>
      <w:proofErr w:type="spellStart"/>
      <w:r w:rsidR="00626DCE">
        <w:rPr>
          <w:rFonts w:ascii="Arial" w:hAnsi="Arial" w:cs="Arial"/>
          <w:sz w:val="20"/>
          <w:szCs w:val="20"/>
        </w:rPr>
        <w:t>Guidelines</w:t>
      </w:r>
      <w:proofErr w:type="spellEnd"/>
      <w:r w:rsidR="00626DCE">
        <w:rPr>
          <w:rFonts w:ascii="Arial" w:hAnsi="Arial" w:cs="Arial"/>
          <w:sz w:val="20"/>
          <w:szCs w:val="20"/>
        </w:rPr>
        <w:t xml:space="preserve"> viste nei precedenti corsi e di recente nel corso di “Applicazioni Web 1”.</w:t>
      </w:r>
    </w:p>
    <w:p w14:paraId="689CEA63" w14:textId="36761399" w:rsidR="00626DCE" w:rsidRDefault="00626DCE" w:rsidP="00AF14B9">
      <w:pPr>
        <w:jc w:val="both"/>
        <w:rPr>
          <w:rFonts w:ascii="Arial" w:hAnsi="Arial" w:cs="Arial"/>
          <w:sz w:val="20"/>
          <w:szCs w:val="20"/>
        </w:rPr>
      </w:pPr>
      <w:r>
        <w:rPr>
          <w:rFonts w:ascii="Arial" w:hAnsi="Arial" w:cs="Arial"/>
          <w:sz w:val="20"/>
          <w:szCs w:val="20"/>
        </w:rPr>
        <w:lastRenderedPageBreak/>
        <w:t>Sebbene non abbia mai impiegato questo software, un utente si aspetta alcuni comportamenti da parte sua: i nomi dei comandi devono rispecchiare la loro funzionalità (il comando “Aggiorna” dal menu degli esperimenti mi aggiorna la lista degli esperimenti, non l’intera interfaccia), e via dicendo.</w:t>
      </w:r>
    </w:p>
    <w:p w14:paraId="6ADA99BD" w14:textId="5F48DA99" w:rsidR="00474BB5" w:rsidRDefault="00474BB5" w:rsidP="004B4032">
      <w:pPr>
        <w:rPr>
          <w:rFonts w:ascii="Arial" w:hAnsi="Arial" w:cs="Arial"/>
          <w:sz w:val="20"/>
          <w:szCs w:val="20"/>
        </w:rPr>
      </w:pPr>
    </w:p>
    <w:p w14:paraId="0ABC2948" w14:textId="77777777" w:rsidR="00325B0A" w:rsidRDefault="006C66BF" w:rsidP="00AF14B9">
      <w:pPr>
        <w:jc w:val="both"/>
        <w:rPr>
          <w:rFonts w:ascii="Arial" w:hAnsi="Arial" w:cs="Arial"/>
          <w:sz w:val="20"/>
          <w:szCs w:val="20"/>
        </w:rPr>
      </w:pPr>
      <w:r>
        <w:rPr>
          <w:rFonts w:ascii="Arial" w:hAnsi="Arial" w:cs="Arial"/>
          <w:sz w:val="20"/>
          <w:szCs w:val="20"/>
        </w:rPr>
        <w:t xml:space="preserve">Prima di iniziare il progetto sono stati completati i casi d’uso per </w:t>
      </w:r>
      <w:r w:rsidR="004773EE">
        <w:rPr>
          <w:rFonts w:ascii="Arial" w:hAnsi="Arial" w:cs="Arial"/>
          <w:sz w:val="20"/>
          <w:szCs w:val="20"/>
        </w:rPr>
        <w:t>avere un riassunto formale del comportamento che ci si aspetta dall’applicativo finale. Durante lo sviluppo del software ci si è resi conto, il sottoscritto e il relatore, prof. Banfi, che sarebbe stato necessario separare la parte offline di consultazione dei dati e la parte online per la creazione di nuovi esperimenti.</w:t>
      </w:r>
    </w:p>
    <w:p w14:paraId="08F71200" w14:textId="257AA1C5" w:rsidR="00474BB5" w:rsidRDefault="0022521A" w:rsidP="00AF14B9">
      <w:pPr>
        <w:jc w:val="both"/>
        <w:rPr>
          <w:rFonts w:ascii="Arial" w:hAnsi="Arial" w:cs="Arial"/>
          <w:sz w:val="20"/>
          <w:szCs w:val="20"/>
        </w:rPr>
      </w:pPr>
      <w:r>
        <w:rPr>
          <w:rFonts w:ascii="Arial" w:hAnsi="Arial" w:cs="Arial"/>
          <w:sz w:val="20"/>
          <w:szCs w:val="20"/>
        </w:rPr>
        <w:t>In primo luogo poiché sono emerse nuove specifiche nel corso dello sviluppo, altre invece sono andare a cadere oppure ci si è accorti che avrebbero avuto poco utilizzo se non poco senso.</w:t>
      </w:r>
    </w:p>
    <w:p w14:paraId="6C9CCAF2" w14:textId="6BF3A21D" w:rsidR="0022521A" w:rsidRDefault="0022521A" w:rsidP="00AF14B9">
      <w:pPr>
        <w:jc w:val="both"/>
        <w:rPr>
          <w:rFonts w:ascii="Arial" w:hAnsi="Arial" w:cs="Arial"/>
          <w:sz w:val="20"/>
          <w:szCs w:val="20"/>
        </w:rPr>
      </w:pPr>
      <w:r>
        <w:rPr>
          <w:rFonts w:ascii="Arial" w:hAnsi="Arial" w:cs="Arial"/>
          <w:sz w:val="20"/>
          <w:szCs w:val="20"/>
        </w:rPr>
        <w:t>In questa modalità vi è stato del concetto della metodologia Agile, poiché ogni settimana durante la riunione si potevano provare e testare nuove funzionalità</w:t>
      </w:r>
      <w:r w:rsidR="0033789E">
        <w:rPr>
          <w:rFonts w:ascii="Arial" w:hAnsi="Arial" w:cs="Arial"/>
          <w:sz w:val="20"/>
          <w:szCs w:val="20"/>
        </w:rPr>
        <w:t>, quindi anche un possibile committente/</w:t>
      </w:r>
      <w:proofErr w:type="spellStart"/>
      <w:r w:rsidR="0033789E">
        <w:rPr>
          <w:rFonts w:ascii="Arial" w:hAnsi="Arial" w:cs="Arial"/>
          <w:sz w:val="20"/>
          <w:szCs w:val="20"/>
        </w:rPr>
        <w:t>stackholder</w:t>
      </w:r>
      <w:proofErr w:type="spellEnd"/>
      <w:r w:rsidR="0033789E">
        <w:rPr>
          <w:rFonts w:ascii="Arial" w:hAnsi="Arial" w:cs="Arial"/>
          <w:sz w:val="20"/>
          <w:szCs w:val="20"/>
        </w:rPr>
        <w:t xml:space="preserve"> avrebbe visto l’applicativo crescere di incontro in incontro. Alcune funzionalità sono state suggerite dal team che lavora sul macchinario</w:t>
      </w:r>
      <w:r w:rsidR="00A36557">
        <w:rPr>
          <w:rFonts w:ascii="Arial" w:hAnsi="Arial" w:cs="Arial"/>
          <w:sz w:val="20"/>
          <w:szCs w:val="20"/>
        </w:rPr>
        <w:t xml:space="preserve">, una di queste è la possibilità di caricare un’immagine chiamata “Provino” che rendesse univoco o riconoscibile il dato esperimento. Da questo punto di vista unicamente la parte offline ha subito diversi cambiamenti di </w:t>
      </w:r>
      <w:proofErr w:type="spellStart"/>
      <w:r w:rsidR="00A36557">
        <w:rPr>
          <w:rFonts w:ascii="Arial" w:hAnsi="Arial" w:cs="Arial"/>
          <w:sz w:val="20"/>
          <w:szCs w:val="20"/>
        </w:rPr>
        <w:t>features</w:t>
      </w:r>
      <w:proofErr w:type="spellEnd"/>
      <w:r w:rsidR="00A36557">
        <w:rPr>
          <w:rFonts w:ascii="Arial" w:hAnsi="Arial" w:cs="Arial"/>
          <w:sz w:val="20"/>
          <w:szCs w:val="20"/>
        </w:rPr>
        <w:t>. È stato preferito concentrarsi su di essa e implementare la parte online in un momento successivo a questo lavoro di progetto, poiché bisogna studiarne l’impiego al fine di progettarla in maniera adatta e collegarla a un database ancora in evoluzione.</w:t>
      </w:r>
    </w:p>
    <w:p w14:paraId="7C9F17C3" w14:textId="7E5F7CF6" w:rsidR="001272B5" w:rsidRDefault="001272B5" w:rsidP="004B4032">
      <w:pPr>
        <w:rPr>
          <w:rFonts w:ascii="Arial" w:hAnsi="Arial" w:cs="Arial"/>
          <w:sz w:val="20"/>
          <w:szCs w:val="20"/>
        </w:rPr>
      </w:pPr>
    </w:p>
    <w:p w14:paraId="3049E394" w14:textId="01213EF0" w:rsidR="007A5130" w:rsidRDefault="001272B5" w:rsidP="00AF14B9">
      <w:pPr>
        <w:jc w:val="both"/>
        <w:rPr>
          <w:rFonts w:ascii="Arial" w:hAnsi="Arial" w:cs="Arial"/>
          <w:sz w:val="20"/>
          <w:szCs w:val="20"/>
        </w:rPr>
      </w:pPr>
      <w:r>
        <w:rPr>
          <w:rFonts w:ascii="Arial" w:hAnsi="Arial" w:cs="Arial"/>
          <w:sz w:val="20"/>
          <w:szCs w:val="20"/>
        </w:rPr>
        <w:t xml:space="preserve">Il metodo di lavoro usato è stato quello delle </w:t>
      </w:r>
      <w:proofErr w:type="spellStart"/>
      <w:r>
        <w:rPr>
          <w:rFonts w:ascii="Arial" w:hAnsi="Arial" w:cs="Arial"/>
          <w:sz w:val="20"/>
          <w:szCs w:val="20"/>
        </w:rPr>
        <w:t>issues</w:t>
      </w:r>
      <w:proofErr w:type="spellEnd"/>
      <w:r>
        <w:rPr>
          <w:rFonts w:ascii="Arial" w:hAnsi="Arial" w:cs="Arial"/>
          <w:sz w:val="20"/>
          <w:szCs w:val="20"/>
        </w:rPr>
        <w:t xml:space="preserve"> sfruttando le caratteristiche di </w:t>
      </w:r>
      <w:proofErr w:type="spellStart"/>
      <w:r>
        <w:rPr>
          <w:rFonts w:ascii="Arial" w:hAnsi="Arial" w:cs="Arial"/>
          <w:sz w:val="20"/>
          <w:szCs w:val="20"/>
        </w:rPr>
        <w:t>github</w:t>
      </w:r>
      <w:proofErr w:type="spellEnd"/>
      <w:r>
        <w:rPr>
          <w:rFonts w:ascii="Arial" w:hAnsi="Arial" w:cs="Arial"/>
          <w:sz w:val="20"/>
          <w:szCs w:val="20"/>
        </w:rPr>
        <w:t xml:space="preserve">. Ogni settimana si teneva una riunione, della durata media di un paio di ore, nella quale si presentava il lavoro svolto, le difficoltà riscontrate, si valutavano nuove specifiche e la metodologia che si avrebbe voluto impiegare per implementarle, e via dicendo. I punti discussi erano trascritti </w:t>
      </w:r>
      <w:proofErr w:type="spellStart"/>
      <w:r>
        <w:rPr>
          <w:rFonts w:ascii="Arial" w:hAnsi="Arial" w:cs="Arial"/>
          <w:sz w:val="20"/>
          <w:szCs w:val="20"/>
        </w:rPr>
        <w:t>sottoforma</w:t>
      </w:r>
      <w:proofErr w:type="spellEnd"/>
      <w:r>
        <w:rPr>
          <w:rFonts w:ascii="Arial" w:hAnsi="Arial" w:cs="Arial"/>
          <w:sz w:val="20"/>
          <w:szCs w:val="20"/>
        </w:rPr>
        <w:t xml:space="preserve"> di elenco ordinato per priorità, se necessario</w:t>
      </w:r>
      <w:r w:rsidR="002346EE">
        <w:rPr>
          <w:rFonts w:ascii="Arial" w:hAnsi="Arial" w:cs="Arial"/>
          <w:sz w:val="20"/>
          <w:szCs w:val="20"/>
        </w:rPr>
        <w:t>, inviati via posta elettronica, inseriti nel “diario di bordo”</w:t>
      </w:r>
      <w:r w:rsidR="00F45BC3">
        <w:rPr>
          <w:rFonts w:ascii="Arial" w:hAnsi="Arial" w:cs="Arial"/>
          <w:sz w:val="20"/>
          <w:szCs w:val="20"/>
        </w:rPr>
        <w:t xml:space="preserve"> del sottoscritto</w:t>
      </w:r>
      <w:r w:rsidR="002346EE">
        <w:rPr>
          <w:rFonts w:ascii="Arial" w:hAnsi="Arial" w:cs="Arial"/>
          <w:sz w:val="20"/>
          <w:szCs w:val="20"/>
        </w:rPr>
        <w:t xml:space="preserve"> e tradotti in </w:t>
      </w:r>
      <w:proofErr w:type="spellStart"/>
      <w:r w:rsidR="002346EE">
        <w:rPr>
          <w:rFonts w:ascii="Arial" w:hAnsi="Arial" w:cs="Arial"/>
          <w:sz w:val="20"/>
          <w:szCs w:val="20"/>
        </w:rPr>
        <w:t>issues</w:t>
      </w:r>
      <w:proofErr w:type="spellEnd"/>
      <w:r w:rsidR="002346EE">
        <w:rPr>
          <w:rFonts w:ascii="Arial" w:hAnsi="Arial" w:cs="Arial"/>
          <w:sz w:val="20"/>
          <w:szCs w:val="20"/>
        </w:rPr>
        <w:t xml:space="preserve"> su </w:t>
      </w:r>
      <w:proofErr w:type="spellStart"/>
      <w:r w:rsidR="002346EE">
        <w:rPr>
          <w:rFonts w:ascii="Arial" w:hAnsi="Arial" w:cs="Arial"/>
          <w:sz w:val="20"/>
          <w:szCs w:val="20"/>
        </w:rPr>
        <w:t>github</w:t>
      </w:r>
      <w:proofErr w:type="spellEnd"/>
      <w:r w:rsidR="002346EE">
        <w:rPr>
          <w:rFonts w:ascii="Arial" w:hAnsi="Arial" w:cs="Arial"/>
          <w:sz w:val="20"/>
          <w:szCs w:val="20"/>
        </w:rPr>
        <w:t>. Ovviamente quando emergevano dei punti critici o delle necessità ci si contattava via posta elettronica oppure via messaggio.</w:t>
      </w:r>
    </w:p>
    <w:p w14:paraId="5B0BAA4C" w14:textId="77777777" w:rsidR="007A5130" w:rsidRDefault="007A5130">
      <w:pPr>
        <w:spacing w:line="240" w:lineRule="auto"/>
        <w:rPr>
          <w:rFonts w:ascii="Arial" w:hAnsi="Arial" w:cs="Arial"/>
          <w:sz w:val="20"/>
          <w:szCs w:val="20"/>
        </w:rPr>
      </w:pPr>
      <w:r>
        <w:rPr>
          <w:rFonts w:ascii="Arial" w:hAnsi="Arial" w:cs="Arial"/>
          <w:sz w:val="20"/>
          <w:szCs w:val="20"/>
        </w:rPr>
        <w:br w:type="page"/>
      </w:r>
    </w:p>
    <w:p w14:paraId="7A8C1A4D" w14:textId="53A73D37" w:rsidR="00C94F2D" w:rsidRDefault="00C94F2D" w:rsidP="00C94F2D">
      <w:pPr>
        <w:pStyle w:val="Heading1"/>
      </w:pPr>
      <w:bookmarkStart w:id="74" w:name="_Toc94462433"/>
      <w:r>
        <w:lastRenderedPageBreak/>
        <w:t>Analisi</w:t>
      </w:r>
      <w:bookmarkEnd w:id="74"/>
    </w:p>
    <w:p w14:paraId="51E454E6" w14:textId="17D3FA8A" w:rsidR="00474BB5" w:rsidRDefault="00474BB5" w:rsidP="00474BB5">
      <w:pPr>
        <w:pStyle w:val="Heading2"/>
      </w:pPr>
      <w:bookmarkStart w:id="75" w:name="_Toc94462434"/>
      <w:r>
        <w:t>Casi d’uso</w:t>
      </w:r>
      <w:bookmarkEnd w:id="75"/>
    </w:p>
    <w:p w14:paraId="3A3F2D17" w14:textId="3B09D442" w:rsidR="006D49D8" w:rsidRDefault="006D49D8" w:rsidP="00AF14B9">
      <w:pPr>
        <w:jc w:val="both"/>
        <w:rPr>
          <w:rFonts w:ascii="Arial" w:hAnsi="Arial" w:cs="Arial"/>
          <w:sz w:val="20"/>
          <w:szCs w:val="20"/>
        </w:rPr>
      </w:pPr>
      <w:r>
        <w:rPr>
          <w:rFonts w:ascii="Arial" w:hAnsi="Arial" w:cs="Arial"/>
          <w:sz w:val="20"/>
          <w:szCs w:val="20"/>
        </w:rPr>
        <w:t xml:space="preserve">I casi d’uso sono usati per schematizzare delle possibili situazioni di utilizzo dell’applicativo da parte dell’utente. Si evidenzia in modo chiaro quali azioni può compiere l’utente </w:t>
      </w:r>
      <w:r w:rsidR="00FD3669">
        <w:rPr>
          <w:rFonts w:ascii="Arial" w:hAnsi="Arial" w:cs="Arial"/>
          <w:sz w:val="20"/>
          <w:szCs w:val="20"/>
        </w:rPr>
        <w:t xml:space="preserve">in determinate occasioni e quali, se caso, </w:t>
      </w:r>
      <w:r w:rsidR="001408CF">
        <w:rPr>
          <w:rFonts w:ascii="Arial" w:hAnsi="Arial" w:cs="Arial"/>
          <w:sz w:val="20"/>
          <w:szCs w:val="20"/>
        </w:rPr>
        <w:t xml:space="preserve">sono i </w:t>
      </w:r>
      <w:r w:rsidR="00FD3669">
        <w:rPr>
          <w:rFonts w:ascii="Arial" w:hAnsi="Arial" w:cs="Arial"/>
          <w:sz w:val="20"/>
          <w:szCs w:val="20"/>
        </w:rPr>
        <w:t>compit</w:t>
      </w:r>
      <w:r w:rsidR="001408CF">
        <w:rPr>
          <w:rFonts w:ascii="Arial" w:hAnsi="Arial" w:cs="Arial"/>
          <w:sz w:val="20"/>
          <w:szCs w:val="20"/>
        </w:rPr>
        <w:t>i</w:t>
      </w:r>
      <w:r w:rsidR="00FD3669">
        <w:rPr>
          <w:rFonts w:ascii="Arial" w:hAnsi="Arial" w:cs="Arial"/>
          <w:sz w:val="20"/>
          <w:szCs w:val="20"/>
        </w:rPr>
        <w:t xml:space="preserve"> del sistema stesso.</w:t>
      </w:r>
    </w:p>
    <w:p w14:paraId="4A055CFA" w14:textId="011FCE15" w:rsidR="00BD51B4" w:rsidRPr="007B4181" w:rsidRDefault="007B4181" w:rsidP="00AF14B9">
      <w:pPr>
        <w:jc w:val="both"/>
        <w:rPr>
          <w:rFonts w:ascii="Arial" w:hAnsi="Arial" w:cs="Arial"/>
          <w:noProof/>
          <w:sz w:val="20"/>
          <w:szCs w:val="20"/>
        </w:rPr>
      </w:pPr>
      <w:r>
        <w:rPr>
          <w:rFonts w:ascii="Arial" w:hAnsi="Arial" w:cs="Arial"/>
          <w:noProof/>
          <w:sz w:val="20"/>
          <w:szCs w:val="20"/>
        </w:rPr>
        <w:t>Di seguito i casi di uso legati al progetto. Le parti interessate dal cambiamento avvenuto in corso d’opera riguardo la parte online</w:t>
      </w:r>
      <w:r w:rsidR="00FC6730">
        <w:rPr>
          <w:rStyle w:val="FootnoteReference"/>
          <w:rFonts w:ascii="Arial" w:hAnsi="Arial" w:cs="Arial"/>
          <w:noProof/>
          <w:sz w:val="20"/>
          <w:szCs w:val="20"/>
        </w:rPr>
        <w:footnoteReference w:id="1"/>
      </w:r>
      <w:r w:rsidR="00FC6730">
        <w:rPr>
          <w:rFonts w:ascii="Arial" w:hAnsi="Arial" w:cs="Arial"/>
          <w:noProof/>
          <w:sz w:val="20"/>
          <w:szCs w:val="20"/>
        </w:rPr>
        <w:t xml:space="preserve"> sono state evidenziate.</w:t>
      </w:r>
    </w:p>
    <w:p w14:paraId="583DB418" w14:textId="77777777" w:rsidR="006E276C" w:rsidRDefault="006E276C" w:rsidP="006D49D8">
      <w:pPr>
        <w:rPr>
          <w:noProof/>
        </w:rPr>
      </w:pPr>
    </w:p>
    <w:p w14:paraId="01D902CC" w14:textId="77777777" w:rsidR="00100749" w:rsidRDefault="00100749" w:rsidP="006E276C">
      <w:pPr>
        <w:keepNext/>
        <w:jc w:val="center"/>
        <w:rPr>
          <w:noProof/>
        </w:rPr>
      </w:pPr>
    </w:p>
    <w:p w14:paraId="7DA88180" w14:textId="585708A4" w:rsidR="006E276C" w:rsidRDefault="00100749" w:rsidP="006E276C">
      <w:pPr>
        <w:keepNext/>
        <w:jc w:val="center"/>
      </w:pPr>
      <w:commentRangeStart w:id="76"/>
      <w:r>
        <w:rPr>
          <w:noProof/>
          <w:lang w:eastAsia="it-CH"/>
        </w:rPr>
        <w:drawing>
          <wp:inline distT="0" distB="0" distL="0" distR="0" wp14:anchorId="6573795A" wp14:editId="0A7C29AA">
            <wp:extent cx="4262834" cy="1475117"/>
            <wp:effectExtent l="0" t="0" r="444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244" t="16047" r="33109" b="61818"/>
                    <a:stretch/>
                  </pic:blipFill>
                  <pic:spPr bwMode="auto">
                    <a:xfrm>
                      <a:off x="0" y="0"/>
                      <a:ext cx="4284214" cy="1482516"/>
                    </a:xfrm>
                    <a:prstGeom prst="rect">
                      <a:avLst/>
                    </a:prstGeom>
                    <a:ln>
                      <a:noFill/>
                    </a:ln>
                    <a:extLst>
                      <a:ext uri="{53640926-AAD7-44D8-BBD7-CCE9431645EC}">
                        <a14:shadowObscured xmlns:a14="http://schemas.microsoft.com/office/drawing/2010/main"/>
                      </a:ext>
                    </a:extLst>
                  </pic:spPr>
                </pic:pic>
              </a:graphicData>
            </a:graphic>
          </wp:inline>
        </w:drawing>
      </w:r>
      <w:commentRangeEnd w:id="76"/>
      <w:r w:rsidR="00733F00">
        <w:rPr>
          <w:rStyle w:val="CommentReference"/>
        </w:rPr>
        <w:commentReference w:id="76"/>
      </w:r>
    </w:p>
    <w:p w14:paraId="7AE01AE6" w14:textId="4ECAD529" w:rsidR="006E276C" w:rsidRDefault="006E276C" w:rsidP="006E276C">
      <w:pPr>
        <w:pStyle w:val="Caption"/>
        <w:jc w:val="center"/>
        <w:rPr>
          <w:noProof/>
        </w:rPr>
      </w:pPr>
      <w:bookmarkStart w:id="77" w:name="_Toc94462471"/>
      <w:r>
        <w:t xml:space="preserve">Figura </w:t>
      </w:r>
      <w:fldSimple w:instr=" SEQ Figura \* ARABIC ">
        <w:r w:rsidR="006F1EC3">
          <w:rPr>
            <w:noProof/>
          </w:rPr>
          <w:t>2</w:t>
        </w:r>
      </w:fldSimple>
      <w:r>
        <w:t>: casi d'uso, legenda</w:t>
      </w:r>
      <w:bookmarkEnd w:id="77"/>
    </w:p>
    <w:p w14:paraId="00D1DF96" w14:textId="77777777" w:rsidR="006E276C" w:rsidRDefault="006E276C" w:rsidP="006D49D8">
      <w:pPr>
        <w:rPr>
          <w:noProof/>
        </w:rPr>
      </w:pPr>
    </w:p>
    <w:p w14:paraId="06234F43" w14:textId="77777777" w:rsidR="00100749" w:rsidRDefault="00100749" w:rsidP="00BD51B4">
      <w:pPr>
        <w:keepNext/>
        <w:rPr>
          <w:noProof/>
        </w:rPr>
      </w:pPr>
    </w:p>
    <w:p w14:paraId="780F2039" w14:textId="67499503" w:rsidR="00BD51B4" w:rsidRDefault="00100749" w:rsidP="00BD51B4">
      <w:pPr>
        <w:keepNext/>
      </w:pPr>
      <w:r>
        <w:rPr>
          <w:noProof/>
          <w:lang w:eastAsia="it-CH"/>
        </w:rPr>
        <w:drawing>
          <wp:inline distT="0" distB="0" distL="0" distR="0" wp14:anchorId="5B790B3A" wp14:editId="7930FC3C">
            <wp:extent cx="5515356" cy="3200400"/>
            <wp:effectExtent l="0" t="0" r="9525"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331" t="63083" r="34921" b="3977"/>
                    <a:stretch/>
                  </pic:blipFill>
                  <pic:spPr bwMode="auto">
                    <a:xfrm>
                      <a:off x="0" y="0"/>
                      <a:ext cx="5551697" cy="3221487"/>
                    </a:xfrm>
                    <a:prstGeom prst="rect">
                      <a:avLst/>
                    </a:prstGeom>
                    <a:ln>
                      <a:noFill/>
                    </a:ln>
                    <a:extLst>
                      <a:ext uri="{53640926-AAD7-44D8-BBD7-CCE9431645EC}">
                        <a14:shadowObscured xmlns:a14="http://schemas.microsoft.com/office/drawing/2010/main"/>
                      </a:ext>
                    </a:extLst>
                  </pic:spPr>
                </pic:pic>
              </a:graphicData>
            </a:graphic>
          </wp:inline>
        </w:drawing>
      </w:r>
    </w:p>
    <w:p w14:paraId="7D3F9271" w14:textId="5E62E6E1" w:rsidR="007A5130" w:rsidRDefault="00BD51B4" w:rsidP="00BD51B4">
      <w:pPr>
        <w:pStyle w:val="Caption"/>
        <w:rPr>
          <w:rFonts w:ascii="Arial" w:hAnsi="Arial" w:cs="Arial"/>
        </w:rPr>
      </w:pPr>
      <w:bookmarkStart w:id="78" w:name="_Toc94462472"/>
      <w:r>
        <w:t xml:space="preserve">Figura </w:t>
      </w:r>
      <w:fldSimple w:instr=" SEQ Figura \* ARABIC ">
        <w:r w:rsidR="006F1EC3">
          <w:rPr>
            <w:noProof/>
          </w:rPr>
          <w:t>3</w:t>
        </w:r>
      </w:fldSimple>
      <w:r>
        <w:t xml:space="preserve">: caso d'uso, </w:t>
      </w:r>
      <w:proofErr w:type="spellStart"/>
      <w:r>
        <w:t>manage</w:t>
      </w:r>
      <w:proofErr w:type="spellEnd"/>
      <w:r>
        <w:t xml:space="preserve"> </w:t>
      </w:r>
      <w:proofErr w:type="spellStart"/>
      <w:r>
        <w:t>experiment</w:t>
      </w:r>
      <w:bookmarkEnd w:id="78"/>
      <w:proofErr w:type="spellEnd"/>
    </w:p>
    <w:p w14:paraId="7830EDCD" w14:textId="3C31AAE9" w:rsidR="00BD51B4" w:rsidRDefault="00BD51B4" w:rsidP="006D49D8">
      <w:pPr>
        <w:rPr>
          <w:noProof/>
        </w:rPr>
      </w:pPr>
    </w:p>
    <w:p w14:paraId="587677B9" w14:textId="77777777" w:rsidR="00FC6730" w:rsidRPr="00FC6730" w:rsidRDefault="00FC6730" w:rsidP="006D49D8">
      <w:pPr>
        <w:rPr>
          <w:rFonts w:ascii="Arial" w:hAnsi="Arial" w:cs="Arial"/>
          <w:noProof/>
          <w:sz w:val="20"/>
          <w:szCs w:val="20"/>
        </w:rPr>
      </w:pPr>
    </w:p>
    <w:p w14:paraId="34935F14" w14:textId="445C3744" w:rsidR="00CD2335" w:rsidRDefault="00CD2335" w:rsidP="00BD51B4">
      <w:pPr>
        <w:keepNext/>
      </w:pPr>
      <w:r>
        <w:rPr>
          <w:noProof/>
          <w:lang w:eastAsia="it-CH"/>
        </w:rPr>
        <w:lastRenderedPageBreak/>
        <w:drawing>
          <wp:inline distT="0" distB="0" distL="0" distR="0" wp14:anchorId="3F613548" wp14:editId="6842C0D5">
            <wp:extent cx="5538158" cy="3320959"/>
            <wp:effectExtent l="0" t="0" r="571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228" t="20755" r="36286" b="47708"/>
                    <a:stretch/>
                  </pic:blipFill>
                  <pic:spPr bwMode="auto">
                    <a:xfrm>
                      <a:off x="0" y="0"/>
                      <a:ext cx="5570834" cy="3340553"/>
                    </a:xfrm>
                    <a:prstGeom prst="rect">
                      <a:avLst/>
                    </a:prstGeom>
                    <a:ln>
                      <a:noFill/>
                    </a:ln>
                    <a:extLst>
                      <a:ext uri="{53640926-AAD7-44D8-BBD7-CCE9431645EC}">
                        <a14:shadowObscured xmlns:a14="http://schemas.microsoft.com/office/drawing/2010/main"/>
                      </a:ext>
                    </a:extLst>
                  </pic:spPr>
                </pic:pic>
              </a:graphicData>
            </a:graphic>
          </wp:inline>
        </w:drawing>
      </w:r>
    </w:p>
    <w:p w14:paraId="1A5A2F22" w14:textId="28DBA6EA" w:rsidR="00BD51B4" w:rsidRDefault="00BD51B4" w:rsidP="00BD51B4">
      <w:pPr>
        <w:pStyle w:val="Caption"/>
        <w:rPr>
          <w:rFonts w:ascii="Arial" w:hAnsi="Arial" w:cs="Arial"/>
        </w:rPr>
      </w:pPr>
      <w:bookmarkStart w:id="79" w:name="_Toc94462473"/>
      <w:r>
        <w:t xml:space="preserve">Figura </w:t>
      </w:r>
      <w:fldSimple w:instr=" SEQ Figura \* ARABIC ">
        <w:r w:rsidR="006F1EC3">
          <w:rPr>
            <w:noProof/>
          </w:rPr>
          <w:t>4</w:t>
        </w:r>
      </w:fldSimple>
      <w:r>
        <w:t xml:space="preserve">: caso d'uso, </w:t>
      </w:r>
      <w:proofErr w:type="spellStart"/>
      <w:r>
        <w:t>manage</w:t>
      </w:r>
      <w:proofErr w:type="spellEnd"/>
      <w:r>
        <w:t xml:space="preserve"> </w:t>
      </w:r>
      <w:proofErr w:type="spellStart"/>
      <w:r>
        <w:t>deposition</w:t>
      </w:r>
      <w:bookmarkEnd w:id="79"/>
      <w:proofErr w:type="spellEnd"/>
    </w:p>
    <w:p w14:paraId="219F942E" w14:textId="0D1A15FA" w:rsidR="00BD51B4" w:rsidRDefault="00BD51B4" w:rsidP="006D49D8">
      <w:pPr>
        <w:rPr>
          <w:rFonts w:ascii="Arial" w:hAnsi="Arial" w:cs="Arial"/>
          <w:sz w:val="20"/>
          <w:szCs w:val="20"/>
        </w:rPr>
      </w:pPr>
    </w:p>
    <w:p w14:paraId="5AA8920A" w14:textId="14EFD865" w:rsidR="00BD51B4" w:rsidRDefault="00BD51B4" w:rsidP="006D49D8">
      <w:pPr>
        <w:rPr>
          <w:rFonts w:ascii="Arial" w:hAnsi="Arial" w:cs="Arial"/>
          <w:sz w:val="20"/>
          <w:szCs w:val="20"/>
        </w:rPr>
      </w:pPr>
    </w:p>
    <w:p w14:paraId="16B85680" w14:textId="77777777" w:rsidR="00CD2335" w:rsidRDefault="00CD2335" w:rsidP="006D49D8">
      <w:pPr>
        <w:rPr>
          <w:noProof/>
        </w:rPr>
      </w:pPr>
    </w:p>
    <w:p w14:paraId="64CEB50A" w14:textId="35CEE9E0" w:rsidR="00FC6730" w:rsidRDefault="00CD2335" w:rsidP="00CD2335">
      <w:pPr>
        <w:rPr>
          <w:noProof/>
        </w:rPr>
      </w:pPr>
      <w:r>
        <w:rPr>
          <w:noProof/>
          <w:lang w:eastAsia="it-CH"/>
        </w:rPr>
        <w:drawing>
          <wp:inline distT="0" distB="0" distL="0" distR="0" wp14:anchorId="14B89338" wp14:editId="3AD9545B">
            <wp:extent cx="5883215" cy="2763105"/>
            <wp:effectExtent l="0" t="0" r="381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394" t="53675" r="24265" b="939"/>
                    <a:stretch/>
                  </pic:blipFill>
                  <pic:spPr bwMode="auto">
                    <a:xfrm>
                      <a:off x="0" y="0"/>
                      <a:ext cx="5957186" cy="2797846"/>
                    </a:xfrm>
                    <a:prstGeom prst="rect">
                      <a:avLst/>
                    </a:prstGeom>
                    <a:ln>
                      <a:noFill/>
                    </a:ln>
                    <a:extLst>
                      <a:ext uri="{53640926-AAD7-44D8-BBD7-CCE9431645EC}">
                        <a14:shadowObscured xmlns:a14="http://schemas.microsoft.com/office/drawing/2010/main"/>
                      </a:ext>
                    </a:extLst>
                  </pic:spPr>
                </pic:pic>
              </a:graphicData>
            </a:graphic>
          </wp:inline>
        </w:drawing>
      </w:r>
    </w:p>
    <w:p w14:paraId="504D6565" w14:textId="63A8BF52" w:rsidR="00BD51B4" w:rsidRDefault="00FC6730" w:rsidP="00FC6730">
      <w:pPr>
        <w:pStyle w:val="Caption"/>
        <w:rPr>
          <w:rFonts w:ascii="Arial" w:hAnsi="Arial" w:cs="Arial"/>
        </w:rPr>
      </w:pPr>
      <w:bookmarkStart w:id="80" w:name="_Toc94462474"/>
      <w:r>
        <w:t xml:space="preserve">Figura </w:t>
      </w:r>
      <w:fldSimple w:instr=" SEQ Figura \* ARABIC ">
        <w:r w:rsidR="006F1EC3">
          <w:rPr>
            <w:noProof/>
          </w:rPr>
          <w:t>5</w:t>
        </w:r>
      </w:fldSimple>
      <w:r>
        <w:t xml:space="preserve">: caso d'uso, </w:t>
      </w:r>
      <w:proofErr w:type="spellStart"/>
      <w:r>
        <w:t>select</w:t>
      </w:r>
      <w:proofErr w:type="spellEnd"/>
      <w:r>
        <w:t xml:space="preserve"> component setup</w:t>
      </w:r>
      <w:bookmarkEnd w:id="80"/>
    </w:p>
    <w:p w14:paraId="34C5D833" w14:textId="5F75506E" w:rsidR="00BD51B4" w:rsidRDefault="00BD51B4" w:rsidP="006D49D8">
      <w:pPr>
        <w:rPr>
          <w:rFonts w:ascii="Arial" w:hAnsi="Arial" w:cs="Arial"/>
          <w:sz w:val="20"/>
          <w:szCs w:val="20"/>
        </w:rPr>
      </w:pPr>
    </w:p>
    <w:p w14:paraId="64B9D0AC" w14:textId="77777777" w:rsidR="00E91A18" w:rsidRDefault="00E91A18" w:rsidP="006D49D8">
      <w:pPr>
        <w:rPr>
          <w:noProof/>
        </w:rPr>
      </w:pPr>
    </w:p>
    <w:p w14:paraId="3CBDAB88" w14:textId="77777777" w:rsidR="007B4181" w:rsidRDefault="007B4181" w:rsidP="006D49D8">
      <w:pPr>
        <w:rPr>
          <w:noProof/>
        </w:rPr>
      </w:pPr>
    </w:p>
    <w:p w14:paraId="04B3CC73" w14:textId="6E468153" w:rsidR="00C44572" w:rsidRDefault="00C44572" w:rsidP="00FC6730">
      <w:pPr>
        <w:keepNext/>
      </w:pPr>
      <w:r>
        <w:rPr>
          <w:noProof/>
          <w:lang w:eastAsia="it-CH"/>
        </w:rPr>
        <w:lastRenderedPageBreak/>
        <w:drawing>
          <wp:inline distT="0" distB="0" distL="0" distR="0" wp14:anchorId="28BB3CE0" wp14:editId="175E67A4">
            <wp:extent cx="5926455" cy="2828587"/>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088" t="22414" r="30098" b="41621"/>
                    <a:stretch/>
                  </pic:blipFill>
                  <pic:spPr bwMode="auto">
                    <a:xfrm>
                      <a:off x="0" y="0"/>
                      <a:ext cx="5964983" cy="2846976"/>
                    </a:xfrm>
                    <a:prstGeom prst="rect">
                      <a:avLst/>
                    </a:prstGeom>
                    <a:ln>
                      <a:noFill/>
                    </a:ln>
                    <a:extLst>
                      <a:ext uri="{53640926-AAD7-44D8-BBD7-CCE9431645EC}">
                        <a14:shadowObscured xmlns:a14="http://schemas.microsoft.com/office/drawing/2010/main"/>
                      </a:ext>
                    </a:extLst>
                  </pic:spPr>
                </pic:pic>
              </a:graphicData>
            </a:graphic>
          </wp:inline>
        </w:drawing>
      </w:r>
    </w:p>
    <w:p w14:paraId="329B7310" w14:textId="36E546CF" w:rsidR="00BD51B4" w:rsidRDefault="00FC6730" w:rsidP="00FC6730">
      <w:pPr>
        <w:pStyle w:val="Caption"/>
        <w:rPr>
          <w:rFonts w:ascii="Arial" w:hAnsi="Arial" w:cs="Arial"/>
        </w:rPr>
      </w:pPr>
      <w:bookmarkStart w:id="81" w:name="_Toc94462475"/>
      <w:r>
        <w:t xml:space="preserve">Figura </w:t>
      </w:r>
      <w:fldSimple w:instr=" SEQ Figura \* ARABIC ">
        <w:r w:rsidR="006F1EC3">
          <w:rPr>
            <w:noProof/>
          </w:rPr>
          <w:t>6</w:t>
        </w:r>
      </w:fldSimple>
      <w:r>
        <w:t xml:space="preserve">: caso d'uso, </w:t>
      </w:r>
      <w:proofErr w:type="spellStart"/>
      <w:r>
        <w:t>manage</w:t>
      </w:r>
      <w:proofErr w:type="spellEnd"/>
      <w:r>
        <w:t xml:space="preserve"> </w:t>
      </w:r>
      <w:proofErr w:type="spellStart"/>
      <w:r>
        <w:t>device</w:t>
      </w:r>
      <w:proofErr w:type="spellEnd"/>
      <w:r>
        <w:t xml:space="preserve"> setup</w:t>
      </w:r>
      <w:bookmarkEnd w:id="81"/>
    </w:p>
    <w:p w14:paraId="551F1DD5" w14:textId="44F26067" w:rsidR="006E276C" w:rsidRDefault="006E276C" w:rsidP="006D49D8">
      <w:pPr>
        <w:rPr>
          <w:rFonts w:ascii="Arial" w:hAnsi="Arial" w:cs="Arial"/>
          <w:sz w:val="20"/>
          <w:szCs w:val="20"/>
        </w:rPr>
      </w:pPr>
    </w:p>
    <w:p w14:paraId="59E97A04" w14:textId="77777777" w:rsidR="00C44572" w:rsidRDefault="00C44572" w:rsidP="006D49D8">
      <w:pPr>
        <w:rPr>
          <w:noProof/>
        </w:rPr>
      </w:pPr>
    </w:p>
    <w:p w14:paraId="0FA8EA35" w14:textId="7C0A8BB9" w:rsidR="00FC6730" w:rsidRDefault="00C44572" w:rsidP="00C44572">
      <w:pPr>
        <w:rPr>
          <w:noProof/>
        </w:rPr>
      </w:pPr>
      <w:r>
        <w:rPr>
          <w:noProof/>
          <w:lang w:eastAsia="it-CH"/>
        </w:rPr>
        <w:drawing>
          <wp:inline distT="0" distB="0" distL="0" distR="0" wp14:anchorId="20B4B525" wp14:editId="23A82E8D">
            <wp:extent cx="5900468" cy="3443970"/>
            <wp:effectExtent l="0" t="0" r="5080" b="444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374" t="60041" r="33736" b="3439"/>
                    <a:stretch/>
                  </pic:blipFill>
                  <pic:spPr bwMode="auto">
                    <a:xfrm>
                      <a:off x="0" y="0"/>
                      <a:ext cx="5938570" cy="3466209"/>
                    </a:xfrm>
                    <a:prstGeom prst="rect">
                      <a:avLst/>
                    </a:prstGeom>
                    <a:ln>
                      <a:noFill/>
                    </a:ln>
                    <a:extLst>
                      <a:ext uri="{53640926-AAD7-44D8-BBD7-CCE9431645EC}">
                        <a14:shadowObscured xmlns:a14="http://schemas.microsoft.com/office/drawing/2010/main"/>
                      </a:ext>
                    </a:extLst>
                  </pic:spPr>
                </pic:pic>
              </a:graphicData>
            </a:graphic>
          </wp:inline>
        </w:drawing>
      </w:r>
    </w:p>
    <w:p w14:paraId="2169201E" w14:textId="261062B2" w:rsidR="007B4181" w:rsidRDefault="00FC6730" w:rsidP="00FC6730">
      <w:pPr>
        <w:pStyle w:val="Caption"/>
        <w:rPr>
          <w:rFonts w:ascii="Arial" w:hAnsi="Arial" w:cs="Arial"/>
        </w:rPr>
      </w:pPr>
      <w:bookmarkStart w:id="82" w:name="_Toc94462476"/>
      <w:r>
        <w:t xml:space="preserve">Figura </w:t>
      </w:r>
      <w:fldSimple w:instr=" SEQ Figura \* ARABIC ">
        <w:r w:rsidR="006F1EC3">
          <w:rPr>
            <w:noProof/>
          </w:rPr>
          <w:t>7</w:t>
        </w:r>
      </w:fldSimple>
      <w:r>
        <w:t xml:space="preserve">: caso d'uso, export file from </w:t>
      </w:r>
      <w:r w:rsidR="003114FB">
        <w:t>DB</w:t>
      </w:r>
      <w:bookmarkEnd w:id="82"/>
    </w:p>
    <w:p w14:paraId="6704768B" w14:textId="01926EA7" w:rsidR="006E276C" w:rsidRDefault="006E276C" w:rsidP="006D49D8">
      <w:pPr>
        <w:rPr>
          <w:rFonts w:ascii="Arial" w:hAnsi="Arial" w:cs="Arial"/>
          <w:sz w:val="20"/>
          <w:szCs w:val="20"/>
        </w:rPr>
      </w:pPr>
    </w:p>
    <w:p w14:paraId="5BF4CA15" w14:textId="77777777" w:rsidR="00FC6730" w:rsidRDefault="00FC6730" w:rsidP="006D49D8">
      <w:pPr>
        <w:rPr>
          <w:noProof/>
        </w:rPr>
      </w:pPr>
    </w:p>
    <w:p w14:paraId="04E0DF4D" w14:textId="77777777" w:rsidR="00100749" w:rsidRDefault="00100749" w:rsidP="00FC6730">
      <w:pPr>
        <w:keepNext/>
        <w:rPr>
          <w:noProof/>
        </w:rPr>
      </w:pPr>
    </w:p>
    <w:p w14:paraId="01563F8E" w14:textId="4114FF0D" w:rsidR="00FC6730" w:rsidRDefault="00100749" w:rsidP="00FC6730">
      <w:pPr>
        <w:keepNext/>
      </w:pPr>
      <w:r>
        <w:rPr>
          <w:noProof/>
          <w:lang w:eastAsia="it-CH"/>
        </w:rPr>
        <w:drawing>
          <wp:inline distT="0" distB="0" distL="0" distR="0" wp14:anchorId="69DDE765" wp14:editId="407E1C6B">
            <wp:extent cx="5842712" cy="2777706"/>
            <wp:effectExtent l="0" t="0" r="5715"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390" t="40118" r="24257" b="13931"/>
                    <a:stretch/>
                  </pic:blipFill>
                  <pic:spPr bwMode="auto">
                    <a:xfrm>
                      <a:off x="0" y="0"/>
                      <a:ext cx="5857544" cy="2784758"/>
                    </a:xfrm>
                    <a:prstGeom prst="rect">
                      <a:avLst/>
                    </a:prstGeom>
                    <a:ln>
                      <a:noFill/>
                    </a:ln>
                    <a:extLst>
                      <a:ext uri="{53640926-AAD7-44D8-BBD7-CCE9431645EC}">
                        <a14:shadowObscured xmlns:a14="http://schemas.microsoft.com/office/drawing/2010/main"/>
                      </a:ext>
                    </a:extLst>
                  </pic:spPr>
                </pic:pic>
              </a:graphicData>
            </a:graphic>
          </wp:inline>
        </w:drawing>
      </w:r>
    </w:p>
    <w:p w14:paraId="69ABB589" w14:textId="373B88FF" w:rsidR="006E276C" w:rsidRDefault="00FC6730" w:rsidP="00FC6730">
      <w:pPr>
        <w:pStyle w:val="Caption"/>
        <w:rPr>
          <w:rFonts w:ascii="Arial" w:hAnsi="Arial" w:cs="Arial"/>
        </w:rPr>
      </w:pPr>
      <w:bookmarkStart w:id="83" w:name="_Toc94462477"/>
      <w:r>
        <w:t xml:space="preserve">Figura </w:t>
      </w:r>
      <w:fldSimple w:instr=" SEQ Figura \* ARABIC ">
        <w:r w:rsidR="006F1EC3">
          <w:rPr>
            <w:noProof/>
          </w:rPr>
          <w:t>8</w:t>
        </w:r>
      </w:fldSimple>
      <w:r>
        <w:t xml:space="preserve">: caso d'uso, </w:t>
      </w:r>
      <w:proofErr w:type="spellStart"/>
      <w:r>
        <w:t>view</w:t>
      </w:r>
      <w:proofErr w:type="spellEnd"/>
      <w:r>
        <w:t xml:space="preserve"> </w:t>
      </w:r>
      <w:proofErr w:type="spellStart"/>
      <w:r>
        <w:t>acquired</w:t>
      </w:r>
      <w:proofErr w:type="spellEnd"/>
      <w:r>
        <w:t xml:space="preserve"> data</w:t>
      </w:r>
      <w:bookmarkEnd w:id="83"/>
    </w:p>
    <w:p w14:paraId="5F468B24" w14:textId="0CE680D0" w:rsidR="00FC6730" w:rsidRDefault="00FC6730" w:rsidP="006D49D8">
      <w:pPr>
        <w:rPr>
          <w:rFonts w:ascii="Arial" w:hAnsi="Arial" w:cs="Arial"/>
          <w:sz w:val="20"/>
          <w:szCs w:val="20"/>
        </w:rPr>
      </w:pPr>
    </w:p>
    <w:p w14:paraId="29FD126E" w14:textId="77777777" w:rsidR="00100749" w:rsidRDefault="00100749" w:rsidP="006D49D8">
      <w:pPr>
        <w:rPr>
          <w:noProof/>
        </w:rPr>
      </w:pPr>
    </w:p>
    <w:p w14:paraId="13CB8A70" w14:textId="77777777" w:rsidR="00100749" w:rsidRDefault="00100749" w:rsidP="00100749">
      <w:pPr>
        <w:keepNext/>
      </w:pPr>
      <w:r>
        <w:rPr>
          <w:noProof/>
          <w:lang w:eastAsia="it-CH"/>
        </w:rPr>
        <w:drawing>
          <wp:inline distT="0" distB="0" distL="0" distR="0" wp14:anchorId="7A035916" wp14:editId="4F20096A">
            <wp:extent cx="5773412" cy="3804249"/>
            <wp:effectExtent l="0" t="0" r="0" b="63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674" t="23925" r="36551" b="38609"/>
                    <a:stretch/>
                  </pic:blipFill>
                  <pic:spPr bwMode="auto">
                    <a:xfrm>
                      <a:off x="0" y="0"/>
                      <a:ext cx="5821681" cy="3836055"/>
                    </a:xfrm>
                    <a:prstGeom prst="rect">
                      <a:avLst/>
                    </a:prstGeom>
                    <a:ln>
                      <a:noFill/>
                    </a:ln>
                    <a:extLst>
                      <a:ext uri="{53640926-AAD7-44D8-BBD7-CCE9431645EC}">
                        <a14:shadowObscured xmlns:a14="http://schemas.microsoft.com/office/drawing/2010/main"/>
                      </a:ext>
                    </a:extLst>
                  </pic:spPr>
                </pic:pic>
              </a:graphicData>
            </a:graphic>
          </wp:inline>
        </w:drawing>
      </w:r>
    </w:p>
    <w:p w14:paraId="01E8748C" w14:textId="5649A0A2" w:rsidR="00100749" w:rsidRDefault="00100749" w:rsidP="00100749">
      <w:pPr>
        <w:pStyle w:val="Caption"/>
        <w:rPr>
          <w:rFonts w:ascii="Arial" w:hAnsi="Arial" w:cs="Arial"/>
        </w:rPr>
      </w:pPr>
      <w:bookmarkStart w:id="84" w:name="_Toc94462478"/>
      <w:r>
        <w:t xml:space="preserve">Figura </w:t>
      </w:r>
      <w:fldSimple w:instr=" SEQ Figura \* ARABIC ">
        <w:r w:rsidR="006F1EC3">
          <w:rPr>
            <w:noProof/>
          </w:rPr>
          <w:t>9</w:t>
        </w:r>
      </w:fldSimple>
      <w:r>
        <w:t xml:space="preserve">: caso d'uso, start data </w:t>
      </w:r>
      <w:proofErr w:type="spellStart"/>
      <w:r>
        <w:t>acquisition</w:t>
      </w:r>
      <w:bookmarkEnd w:id="84"/>
      <w:proofErr w:type="spellEnd"/>
    </w:p>
    <w:p w14:paraId="3669A311" w14:textId="77777777" w:rsidR="00100749" w:rsidRPr="006D49D8" w:rsidRDefault="00100749" w:rsidP="006D49D8">
      <w:pPr>
        <w:rPr>
          <w:rFonts w:ascii="Arial" w:hAnsi="Arial" w:cs="Arial"/>
          <w:sz w:val="20"/>
          <w:szCs w:val="20"/>
        </w:rPr>
      </w:pPr>
    </w:p>
    <w:p w14:paraId="5F9FD8A2" w14:textId="639A9458" w:rsidR="00EC0500" w:rsidRPr="00EC0500" w:rsidRDefault="00EC0500" w:rsidP="00EC0500">
      <w:pPr>
        <w:pStyle w:val="Heading2"/>
      </w:pPr>
      <w:bookmarkStart w:id="85" w:name="_Toc94462435"/>
      <w:r>
        <w:t>Libreria grafica</w:t>
      </w:r>
      <w:bookmarkEnd w:id="85"/>
    </w:p>
    <w:p w14:paraId="7DC55295" w14:textId="63F1FA07" w:rsidR="00AC36A1" w:rsidRDefault="00AC36A1" w:rsidP="00AF14B9">
      <w:pPr>
        <w:jc w:val="both"/>
        <w:rPr>
          <w:rFonts w:ascii="Arial" w:hAnsi="Arial" w:cs="Arial"/>
          <w:sz w:val="20"/>
          <w:szCs w:val="20"/>
        </w:rPr>
      </w:pPr>
      <w:r>
        <w:rPr>
          <w:rFonts w:ascii="Arial" w:hAnsi="Arial" w:cs="Arial"/>
          <w:sz w:val="20"/>
          <w:szCs w:val="20"/>
        </w:rPr>
        <w:t xml:space="preserve">Si descrive l’analisi preliminare al progetto che ha portato alla scelta </w:t>
      </w:r>
      <w:r w:rsidR="00045C98">
        <w:rPr>
          <w:rFonts w:ascii="Arial" w:hAnsi="Arial" w:cs="Arial"/>
          <w:sz w:val="20"/>
          <w:szCs w:val="20"/>
        </w:rPr>
        <w:t>di WPF (Windows Presentation Foundation) come libreria grafica del lavoro.</w:t>
      </w:r>
    </w:p>
    <w:p w14:paraId="5511C20C" w14:textId="254E2898" w:rsidR="00045C98" w:rsidRDefault="00045C98" w:rsidP="00AF14B9">
      <w:pPr>
        <w:jc w:val="both"/>
        <w:rPr>
          <w:rFonts w:ascii="Arial" w:hAnsi="Arial" w:cs="Arial"/>
          <w:sz w:val="20"/>
          <w:szCs w:val="20"/>
        </w:rPr>
      </w:pPr>
    </w:p>
    <w:p w14:paraId="427807B7" w14:textId="0B4130BD" w:rsidR="00045C98" w:rsidRDefault="00045C98" w:rsidP="00AF14B9">
      <w:pPr>
        <w:jc w:val="both"/>
        <w:rPr>
          <w:rFonts w:ascii="Arial" w:hAnsi="Arial" w:cs="Arial"/>
          <w:sz w:val="20"/>
          <w:szCs w:val="20"/>
        </w:rPr>
      </w:pPr>
      <w:r>
        <w:rPr>
          <w:rFonts w:ascii="Arial" w:hAnsi="Arial" w:cs="Arial"/>
          <w:sz w:val="20"/>
          <w:szCs w:val="20"/>
        </w:rPr>
        <w:lastRenderedPageBreak/>
        <w:t>La prima decisione fondamentale del progetto ha riguardato la scelta della libreria grafica da impiegare. Le proposte iniziali erano le seguenti</w:t>
      </w:r>
    </w:p>
    <w:p w14:paraId="5EF76E91" w14:textId="55599B73" w:rsidR="00045C98" w:rsidRDefault="00045C98" w:rsidP="00AF14B9">
      <w:pPr>
        <w:jc w:val="both"/>
        <w:rPr>
          <w:rFonts w:ascii="Arial" w:hAnsi="Arial" w:cs="Arial"/>
          <w:sz w:val="20"/>
          <w:szCs w:val="20"/>
        </w:rPr>
      </w:pPr>
    </w:p>
    <w:p w14:paraId="69AD5E65" w14:textId="387C0F5D" w:rsidR="00045C98" w:rsidRDefault="00EC0500" w:rsidP="00AF14B9">
      <w:pPr>
        <w:pStyle w:val="ListParagraph"/>
        <w:numPr>
          <w:ilvl w:val="0"/>
          <w:numId w:val="41"/>
        </w:numPr>
        <w:jc w:val="both"/>
        <w:rPr>
          <w:rFonts w:ascii="Arial" w:hAnsi="Arial" w:cs="Arial"/>
          <w:sz w:val="20"/>
          <w:szCs w:val="20"/>
        </w:rPr>
      </w:pPr>
      <w:r>
        <w:rPr>
          <w:rFonts w:ascii="Arial" w:hAnsi="Arial" w:cs="Arial"/>
          <w:sz w:val="20"/>
          <w:szCs w:val="20"/>
        </w:rPr>
        <w:t>Windows Presentation Foundation, WPF</w:t>
      </w:r>
    </w:p>
    <w:p w14:paraId="0A663B5B" w14:textId="34FE0AD7" w:rsidR="00EC0500" w:rsidRDefault="00EC0500" w:rsidP="00AF14B9">
      <w:pPr>
        <w:pStyle w:val="ListParagraph"/>
        <w:numPr>
          <w:ilvl w:val="0"/>
          <w:numId w:val="41"/>
        </w:numPr>
        <w:jc w:val="both"/>
        <w:rPr>
          <w:rFonts w:ascii="Arial" w:hAnsi="Arial" w:cs="Arial"/>
          <w:sz w:val="20"/>
          <w:szCs w:val="20"/>
        </w:rPr>
      </w:pPr>
      <w:proofErr w:type="spellStart"/>
      <w:r>
        <w:rPr>
          <w:rFonts w:ascii="Arial" w:hAnsi="Arial" w:cs="Arial"/>
          <w:sz w:val="20"/>
          <w:szCs w:val="20"/>
        </w:rPr>
        <w:t>Qt</w:t>
      </w:r>
      <w:proofErr w:type="spellEnd"/>
    </w:p>
    <w:p w14:paraId="10F2A27D" w14:textId="674B20A8" w:rsidR="00EC0500" w:rsidRDefault="00EC0500" w:rsidP="00AF14B9">
      <w:pPr>
        <w:pStyle w:val="ListParagraph"/>
        <w:numPr>
          <w:ilvl w:val="0"/>
          <w:numId w:val="41"/>
        </w:numPr>
        <w:jc w:val="both"/>
        <w:rPr>
          <w:rFonts w:ascii="Arial" w:hAnsi="Arial" w:cs="Arial"/>
          <w:sz w:val="20"/>
          <w:szCs w:val="20"/>
        </w:rPr>
      </w:pPr>
      <w:r>
        <w:rPr>
          <w:rFonts w:ascii="Arial" w:hAnsi="Arial" w:cs="Arial"/>
          <w:sz w:val="20"/>
          <w:szCs w:val="20"/>
        </w:rPr>
        <w:t>Windows Form</w:t>
      </w:r>
    </w:p>
    <w:p w14:paraId="4830B495" w14:textId="0B53D946" w:rsidR="00EC0500" w:rsidRDefault="00EC0500" w:rsidP="00AF14B9">
      <w:pPr>
        <w:pStyle w:val="ListParagraph"/>
        <w:numPr>
          <w:ilvl w:val="0"/>
          <w:numId w:val="41"/>
        </w:numPr>
        <w:jc w:val="both"/>
        <w:rPr>
          <w:rFonts w:ascii="Arial" w:hAnsi="Arial" w:cs="Arial"/>
          <w:sz w:val="20"/>
          <w:szCs w:val="20"/>
        </w:rPr>
      </w:pPr>
      <w:r>
        <w:rPr>
          <w:rFonts w:ascii="Arial" w:hAnsi="Arial" w:cs="Arial"/>
          <w:sz w:val="20"/>
          <w:szCs w:val="20"/>
        </w:rPr>
        <w:t>Eventuali altre soluzioni…</w:t>
      </w:r>
    </w:p>
    <w:p w14:paraId="2AC31C63" w14:textId="7B844A3C" w:rsidR="00EC0500" w:rsidRDefault="00EC0500" w:rsidP="00AF14B9">
      <w:pPr>
        <w:jc w:val="both"/>
        <w:rPr>
          <w:rFonts w:ascii="Arial" w:hAnsi="Arial" w:cs="Arial"/>
          <w:sz w:val="20"/>
          <w:szCs w:val="20"/>
        </w:rPr>
      </w:pPr>
    </w:p>
    <w:p w14:paraId="1D20E672" w14:textId="000F878C" w:rsidR="00EC0500" w:rsidRDefault="00EC0500" w:rsidP="00AF14B9">
      <w:pPr>
        <w:jc w:val="both"/>
        <w:rPr>
          <w:rFonts w:ascii="Arial" w:hAnsi="Arial" w:cs="Arial"/>
          <w:sz w:val="20"/>
          <w:szCs w:val="20"/>
        </w:rPr>
      </w:pPr>
      <w:r>
        <w:rPr>
          <w:rFonts w:ascii="Arial" w:hAnsi="Arial" w:cs="Arial"/>
          <w:sz w:val="20"/>
          <w:szCs w:val="20"/>
        </w:rPr>
        <w:t>Siccome il linguaggio di programmazione impiegato in questo lavoro di progetto è C#</w:t>
      </w:r>
      <w:r w:rsidR="004E16F6">
        <w:rPr>
          <w:rFonts w:ascii="Arial" w:hAnsi="Arial" w:cs="Arial"/>
          <w:sz w:val="20"/>
          <w:szCs w:val="20"/>
        </w:rPr>
        <w:t xml:space="preserve"> in ambiente .NET</w:t>
      </w:r>
      <w:r>
        <w:rPr>
          <w:rFonts w:ascii="Arial" w:hAnsi="Arial" w:cs="Arial"/>
          <w:sz w:val="20"/>
          <w:szCs w:val="20"/>
        </w:rPr>
        <w:t xml:space="preserve">, </w:t>
      </w:r>
      <w:proofErr w:type="spellStart"/>
      <w:r>
        <w:rPr>
          <w:rFonts w:ascii="Arial" w:hAnsi="Arial" w:cs="Arial"/>
          <w:sz w:val="20"/>
          <w:szCs w:val="20"/>
        </w:rPr>
        <w:t>Qt</w:t>
      </w:r>
      <w:proofErr w:type="spellEnd"/>
      <w:r>
        <w:rPr>
          <w:rFonts w:ascii="Arial" w:hAnsi="Arial" w:cs="Arial"/>
          <w:sz w:val="20"/>
          <w:szCs w:val="20"/>
        </w:rPr>
        <w:t xml:space="preserve"> è stato scartato in quanto basato su C++ e poiché </w:t>
      </w:r>
      <w:r w:rsidR="00D84F35">
        <w:rPr>
          <w:rFonts w:ascii="Arial" w:hAnsi="Arial" w:cs="Arial"/>
          <w:sz w:val="20"/>
          <w:szCs w:val="20"/>
        </w:rPr>
        <w:t>le altre librerie grafiche sono ugualmente adatte allo scopo.</w:t>
      </w:r>
    </w:p>
    <w:p w14:paraId="67AB3665" w14:textId="16713727" w:rsidR="00D84F35" w:rsidRDefault="00D84F35" w:rsidP="00AF14B9">
      <w:pPr>
        <w:jc w:val="both"/>
        <w:rPr>
          <w:rFonts w:ascii="Arial" w:hAnsi="Arial" w:cs="Arial"/>
          <w:sz w:val="20"/>
          <w:szCs w:val="20"/>
        </w:rPr>
      </w:pPr>
      <w:r>
        <w:rPr>
          <w:rFonts w:ascii="Arial" w:hAnsi="Arial" w:cs="Arial"/>
          <w:sz w:val="20"/>
          <w:szCs w:val="20"/>
        </w:rPr>
        <w:t>Basandomi sulle esperienze del mio relatore, sembrava preferibile WPF poiché risultava maggiormente affidabile.</w:t>
      </w:r>
    </w:p>
    <w:p w14:paraId="105D9914" w14:textId="71C659CC" w:rsidR="00D84F35" w:rsidRDefault="00D84F35" w:rsidP="00AF14B9">
      <w:pPr>
        <w:jc w:val="both"/>
        <w:rPr>
          <w:rFonts w:ascii="Arial" w:hAnsi="Arial" w:cs="Arial"/>
          <w:sz w:val="20"/>
          <w:szCs w:val="20"/>
        </w:rPr>
      </w:pPr>
    </w:p>
    <w:p w14:paraId="616FD687" w14:textId="2A62EFA5" w:rsidR="00D84F35" w:rsidRDefault="00D84F35" w:rsidP="00AF14B9">
      <w:pPr>
        <w:jc w:val="both"/>
        <w:rPr>
          <w:rFonts w:ascii="Arial" w:hAnsi="Arial" w:cs="Arial"/>
          <w:sz w:val="20"/>
          <w:szCs w:val="20"/>
        </w:rPr>
      </w:pPr>
      <w:r>
        <w:rPr>
          <w:rFonts w:ascii="Arial" w:hAnsi="Arial" w:cs="Arial"/>
          <w:sz w:val="20"/>
          <w:szCs w:val="20"/>
        </w:rPr>
        <w:t xml:space="preserve">Entrambe le librerie </w:t>
      </w:r>
      <w:r w:rsidR="004E16F6">
        <w:rPr>
          <w:rFonts w:ascii="Arial" w:hAnsi="Arial" w:cs="Arial"/>
          <w:sz w:val="20"/>
          <w:szCs w:val="20"/>
        </w:rPr>
        <w:t>sono più che affidabili, visto che sono presenti nell’ambiente .NET dal 2002, Windows Form, e 2006, WPF, e di entrambe è stata rilasciata di recente l’ultima versione stabile</w:t>
      </w:r>
      <w:r w:rsidR="000A075F">
        <w:rPr>
          <w:rFonts w:ascii="Arial" w:hAnsi="Arial" w:cs="Arial"/>
          <w:sz w:val="20"/>
          <w:szCs w:val="20"/>
        </w:rPr>
        <w:t xml:space="preserve">: 2020 per </w:t>
      </w:r>
      <w:proofErr w:type="spellStart"/>
      <w:r w:rsidR="000A075F">
        <w:rPr>
          <w:rFonts w:ascii="Arial" w:hAnsi="Arial" w:cs="Arial"/>
          <w:sz w:val="20"/>
          <w:szCs w:val="20"/>
        </w:rPr>
        <w:t>WinForms</w:t>
      </w:r>
      <w:proofErr w:type="spellEnd"/>
      <w:r w:rsidR="000A075F">
        <w:rPr>
          <w:rFonts w:ascii="Arial" w:hAnsi="Arial" w:cs="Arial"/>
          <w:sz w:val="20"/>
          <w:szCs w:val="20"/>
        </w:rPr>
        <w:t xml:space="preserve"> e 2021 per WPF.</w:t>
      </w:r>
    </w:p>
    <w:p w14:paraId="30905912" w14:textId="2DA6A5EF" w:rsidR="000A075F" w:rsidRDefault="00C4170C" w:rsidP="00AF14B9">
      <w:pPr>
        <w:jc w:val="both"/>
        <w:rPr>
          <w:rFonts w:ascii="Arial" w:hAnsi="Arial" w:cs="Arial"/>
          <w:sz w:val="20"/>
          <w:szCs w:val="20"/>
        </w:rPr>
      </w:pPr>
      <w:r>
        <w:rPr>
          <w:rFonts w:ascii="Arial" w:hAnsi="Arial" w:cs="Arial"/>
          <w:sz w:val="20"/>
          <w:szCs w:val="20"/>
        </w:rPr>
        <w:t>È stato quindi necessario studiarne il confronto, basandosi anche sui riscontri della co</w:t>
      </w:r>
      <w:r w:rsidR="00C13F4A">
        <w:rPr>
          <w:rFonts w:ascii="Arial" w:hAnsi="Arial" w:cs="Arial"/>
          <w:sz w:val="20"/>
          <w:szCs w:val="20"/>
        </w:rPr>
        <w:t>m</w:t>
      </w:r>
      <w:r>
        <w:rPr>
          <w:rFonts w:ascii="Arial" w:hAnsi="Arial" w:cs="Arial"/>
          <w:sz w:val="20"/>
          <w:szCs w:val="20"/>
        </w:rPr>
        <w:t>munity di sviluppatori.</w:t>
      </w:r>
    </w:p>
    <w:p w14:paraId="572BCF47" w14:textId="23253491" w:rsidR="00FF7C7C" w:rsidRDefault="00FF7C7C">
      <w:pPr>
        <w:spacing w:line="240" w:lineRule="auto"/>
        <w:rPr>
          <w:rFonts w:ascii="Arial" w:hAnsi="Arial" w:cs="Arial"/>
          <w:sz w:val="20"/>
          <w:szCs w:val="20"/>
        </w:rPr>
      </w:pPr>
    </w:p>
    <w:p w14:paraId="4AFC4305" w14:textId="77777777" w:rsidR="00354151" w:rsidRDefault="00354151">
      <w:pPr>
        <w:spacing w:line="240" w:lineRule="auto"/>
        <w:rPr>
          <w:rFonts w:ascii="Arial" w:hAnsi="Arial" w:cs="Arial"/>
          <w:sz w:val="20"/>
          <w:szCs w:val="20"/>
        </w:rPr>
      </w:pPr>
      <w:r>
        <w:rPr>
          <w:rFonts w:ascii="Arial" w:hAnsi="Arial" w:cs="Arial"/>
          <w:sz w:val="20"/>
          <w:szCs w:val="20"/>
        </w:rPr>
        <w:br w:type="page"/>
      </w:r>
    </w:p>
    <w:p w14:paraId="3BF60959" w14:textId="0C5599DC" w:rsidR="00C4170C" w:rsidRDefault="00C4170C" w:rsidP="00AF14B9">
      <w:pPr>
        <w:jc w:val="both"/>
        <w:rPr>
          <w:rFonts w:ascii="Arial" w:hAnsi="Arial" w:cs="Arial"/>
          <w:sz w:val="20"/>
          <w:szCs w:val="20"/>
        </w:rPr>
      </w:pPr>
      <w:r>
        <w:rPr>
          <w:rFonts w:ascii="Arial" w:hAnsi="Arial" w:cs="Arial"/>
          <w:sz w:val="20"/>
          <w:szCs w:val="20"/>
        </w:rPr>
        <w:lastRenderedPageBreak/>
        <w:t xml:space="preserve">Il confronto fra le due librerie, fonte: </w:t>
      </w:r>
      <w:hyperlink r:id="rId15" w:history="1">
        <w:r w:rsidRPr="000529BB">
          <w:rPr>
            <w:rStyle w:val="Hyperlink"/>
            <w:rFonts w:ascii="Arial" w:hAnsi="Arial" w:cs="Arial"/>
            <w:sz w:val="20"/>
            <w:szCs w:val="20"/>
          </w:rPr>
          <w:t>https://www.geeksforgeeks.org/difference-between-wpf-and-winforms/</w:t>
        </w:r>
      </w:hyperlink>
    </w:p>
    <w:p w14:paraId="0A04C310" w14:textId="77777777" w:rsidR="00C4170C" w:rsidRDefault="00C4170C" w:rsidP="00C4170C">
      <w:pPr>
        <w:rPr>
          <w:rFonts w:ascii="Arial" w:hAnsi="Arial" w:cs="Arial"/>
          <w:sz w:val="20"/>
          <w:szCs w:val="20"/>
        </w:rPr>
      </w:pPr>
    </w:p>
    <w:tbl>
      <w:tblPr>
        <w:tblStyle w:val="TableGrid"/>
        <w:tblW w:w="0" w:type="auto"/>
        <w:tblLook w:val="04A0" w:firstRow="1" w:lastRow="0" w:firstColumn="1" w:lastColumn="0" w:noHBand="0" w:noVBand="1"/>
      </w:tblPr>
      <w:tblGrid>
        <w:gridCol w:w="4527"/>
        <w:gridCol w:w="4528"/>
      </w:tblGrid>
      <w:tr w:rsidR="00C4170C" w14:paraId="0EC1A38F" w14:textId="77777777" w:rsidTr="00C4170C">
        <w:tc>
          <w:tcPr>
            <w:tcW w:w="4527" w:type="dxa"/>
          </w:tcPr>
          <w:p w14:paraId="460784A5" w14:textId="36539612" w:rsidR="00C4170C" w:rsidRPr="00E87593" w:rsidRDefault="00C4170C" w:rsidP="00C4170C">
            <w:pPr>
              <w:rPr>
                <w:rFonts w:ascii="Arial" w:hAnsi="Arial" w:cs="Arial"/>
                <w:b/>
                <w:bCs/>
                <w:sz w:val="20"/>
                <w:szCs w:val="20"/>
              </w:rPr>
            </w:pPr>
            <w:r w:rsidRPr="00E87593">
              <w:rPr>
                <w:rFonts w:ascii="Arial" w:hAnsi="Arial" w:cs="Arial"/>
                <w:b/>
                <w:bCs/>
                <w:sz w:val="20"/>
                <w:szCs w:val="20"/>
              </w:rPr>
              <w:t>WPF</w:t>
            </w:r>
          </w:p>
        </w:tc>
        <w:tc>
          <w:tcPr>
            <w:tcW w:w="4528" w:type="dxa"/>
          </w:tcPr>
          <w:p w14:paraId="29787F8A" w14:textId="4A3FA690" w:rsidR="00C4170C" w:rsidRPr="00E87593" w:rsidRDefault="00C4170C" w:rsidP="00C4170C">
            <w:pPr>
              <w:rPr>
                <w:rFonts w:ascii="Arial" w:hAnsi="Arial" w:cs="Arial"/>
                <w:b/>
                <w:bCs/>
                <w:sz w:val="20"/>
                <w:szCs w:val="20"/>
              </w:rPr>
            </w:pPr>
            <w:proofErr w:type="spellStart"/>
            <w:r w:rsidRPr="00E87593">
              <w:rPr>
                <w:rFonts w:ascii="Arial" w:hAnsi="Arial" w:cs="Arial"/>
                <w:b/>
                <w:bCs/>
                <w:sz w:val="20"/>
                <w:szCs w:val="20"/>
              </w:rPr>
              <w:t>WinForms</w:t>
            </w:r>
            <w:proofErr w:type="spellEnd"/>
          </w:p>
        </w:tc>
      </w:tr>
      <w:tr w:rsidR="00C4170C" w:rsidRPr="00CC4481" w14:paraId="3E401664" w14:textId="77777777" w:rsidTr="00C4170C">
        <w:tc>
          <w:tcPr>
            <w:tcW w:w="4527" w:type="dxa"/>
          </w:tcPr>
          <w:p w14:paraId="35AC50EF" w14:textId="7F0C075F" w:rsidR="00C4170C" w:rsidRPr="00CC4481" w:rsidRDefault="00C4170C" w:rsidP="00C4170C">
            <w:pPr>
              <w:rPr>
                <w:rFonts w:ascii="Arial" w:hAnsi="Arial" w:cs="Arial"/>
                <w:sz w:val="20"/>
                <w:szCs w:val="20"/>
                <w:lang w:val="en-US"/>
              </w:rPr>
            </w:pPr>
            <w:r w:rsidRPr="00CC4481">
              <w:rPr>
                <w:rFonts w:ascii="Arial" w:hAnsi="Arial" w:cs="Arial"/>
                <w:sz w:val="20"/>
                <w:szCs w:val="20"/>
                <w:lang w:val="en-US"/>
              </w:rPr>
              <w:t>It is based on DirectX with XAML support</w:t>
            </w:r>
          </w:p>
        </w:tc>
        <w:tc>
          <w:tcPr>
            <w:tcW w:w="4528" w:type="dxa"/>
          </w:tcPr>
          <w:p w14:paraId="2EA9AC34" w14:textId="79FBA959" w:rsidR="00C4170C" w:rsidRPr="00CC4481" w:rsidRDefault="00C4170C" w:rsidP="00C4170C">
            <w:pPr>
              <w:rPr>
                <w:rFonts w:ascii="Arial" w:hAnsi="Arial" w:cs="Arial"/>
                <w:sz w:val="20"/>
                <w:szCs w:val="20"/>
                <w:lang w:val="en-US"/>
              </w:rPr>
            </w:pPr>
            <w:r w:rsidRPr="00CC4481">
              <w:rPr>
                <w:rFonts w:ascii="Arial" w:hAnsi="Arial" w:cs="Arial"/>
                <w:sz w:val="20"/>
                <w:szCs w:val="20"/>
                <w:lang w:val="en-US"/>
              </w:rPr>
              <w:t>It provides access to the native windows library of common controls</w:t>
            </w:r>
          </w:p>
        </w:tc>
      </w:tr>
      <w:tr w:rsidR="00C4170C" w:rsidRPr="00CC4481" w14:paraId="1DFDBB46" w14:textId="77777777" w:rsidTr="00C4170C">
        <w:tc>
          <w:tcPr>
            <w:tcW w:w="4527" w:type="dxa"/>
          </w:tcPr>
          <w:p w14:paraId="3BA7C974" w14:textId="4A9F7588" w:rsidR="00C4170C" w:rsidRPr="00CC4481" w:rsidRDefault="00C4170C" w:rsidP="00C4170C">
            <w:pPr>
              <w:rPr>
                <w:rFonts w:ascii="Arial" w:hAnsi="Arial" w:cs="Arial"/>
                <w:sz w:val="20"/>
                <w:szCs w:val="20"/>
                <w:lang w:val="en-US"/>
              </w:rPr>
            </w:pPr>
            <w:r w:rsidRPr="00CC4481">
              <w:rPr>
                <w:rFonts w:ascii="Arial" w:hAnsi="Arial" w:cs="Arial"/>
                <w:sz w:val="20"/>
                <w:szCs w:val="20"/>
                <w:lang w:val="en-US"/>
              </w:rPr>
              <w:t>It uses markup language for designing UI allowing the design of complex user interfaces</w:t>
            </w:r>
          </w:p>
        </w:tc>
        <w:tc>
          <w:tcPr>
            <w:tcW w:w="4528" w:type="dxa"/>
          </w:tcPr>
          <w:p w14:paraId="2EE839CA" w14:textId="2193B9EF" w:rsidR="00C4170C" w:rsidRPr="00CC4481" w:rsidRDefault="00841B94" w:rsidP="00C4170C">
            <w:pPr>
              <w:rPr>
                <w:rFonts w:ascii="Arial" w:hAnsi="Arial" w:cs="Arial"/>
                <w:sz w:val="20"/>
                <w:szCs w:val="20"/>
                <w:lang w:val="en-US"/>
              </w:rPr>
            </w:pPr>
            <w:r w:rsidRPr="00CC4481">
              <w:rPr>
                <w:rFonts w:ascii="Arial" w:hAnsi="Arial" w:cs="Arial"/>
                <w:sz w:val="20"/>
                <w:szCs w:val="20"/>
                <w:lang w:val="en-US"/>
              </w:rPr>
              <w:t>It does not use a markup language for design. In fact, it uses event-driven controls for the design</w:t>
            </w:r>
          </w:p>
        </w:tc>
      </w:tr>
      <w:tr w:rsidR="00C4170C" w:rsidRPr="00CC4481" w14:paraId="06A59532" w14:textId="77777777" w:rsidTr="00C4170C">
        <w:tc>
          <w:tcPr>
            <w:tcW w:w="4527" w:type="dxa"/>
          </w:tcPr>
          <w:p w14:paraId="2A062B72" w14:textId="0C4B21C4" w:rsidR="00C4170C" w:rsidRPr="00CC4481" w:rsidRDefault="00841B94" w:rsidP="00C4170C">
            <w:pPr>
              <w:rPr>
                <w:rFonts w:ascii="Arial" w:hAnsi="Arial" w:cs="Arial"/>
                <w:sz w:val="20"/>
                <w:szCs w:val="20"/>
                <w:lang w:val="en-US"/>
              </w:rPr>
            </w:pPr>
            <w:r w:rsidRPr="00CC4481">
              <w:rPr>
                <w:rFonts w:ascii="Arial" w:hAnsi="Arial" w:cs="Arial"/>
                <w:sz w:val="20"/>
                <w:szCs w:val="20"/>
                <w:lang w:val="en-US"/>
              </w:rPr>
              <w:t xml:space="preserve">It can render fast as compared to </w:t>
            </w:r>
            <w:proofErr w:type="spellStart"/>
            <w:r w:rsidRPr="00CC4481">
              <w:rPr>
                <w:rFonts w:ascii="Arial" w:hAnsi="Arial" w:cs="Arial"/>
                <w:sz w:val="20"/>
                <w:szCs w:val="20"/>
                <w:lang w:val="en-US"/>
              </w:rPr>
              <w:t>WinForms</w:t>
            </w:r>
            <w:proofErr w:type="spellEnd"/>
            <w:r w:rsidRPr="00CC4481">
              <w:rPr>
                <w:rFonts w:ascii="Arial" w:hAnsi="Arial" w:cs="Arial"/>
                <w:sz w:val="20"/>
                <w:szCs w:val="20"/>
                <w:lang w:val="en-US"/>
              </w:rPr>
              <w:t>, complexity, and support</w:t>
            </w:r>
          </w:p>
        </w:tc>
        <w:tc>
          <w:tcPr>
            <w:tcW w:w="4528" w:type="dxa"/>
          </w:tcPr>
          <w:p w14:paraId="49BD8509" w14:textId="477EEAF1" w:rsidR="00C4170C" w:rsidRPr="00CC4481" w:rsidRDefault="00841B94" w:rsidP="00C4170C">
            <w:pPr>
              <w:rPr>
                <w:rFonts w:ascii="Arial" w:hAnsi="Arial" w:cs="Arial"/>
                <w:sz w:val="20"/>
                <w:szCs w:val="20"/>
                <w:lang w:val="en-US"/>
              </w:rPr>
            </w:pPr>
            <w:r w:rsidRPr="00CC4481">
              <w:rPr>
                <w:rFonts w:ascii="Arial" w:hAnsi="Arial" w:cs="Arial"/>
                <w:sz w:val="20"/>
                <w:szCs w:val="20"/>
                <w:lang w:val="en-US"/>
              </w:rPr>
              <w:t>It renders slow as compared to WPF</w:t>
            </w:r>
          </w:p>
        </w:tc>
      </w:tr>
      <w:tr w:rsidR="00C4170C" w:rsidRPr="00CC4481" w14:paraId="69AA1E60" w14:textId="77777777" w:rsidTr="00C4170C">
        <w:tc>
          <w:tcPr>
            <w:tcW w:w="4527" w:type="dxa"/>
          </w:tcPr>
          <w:p w14:paraId="19595A5C" w14:textId="596CA98A" w:rsidR="00C4170C" w:rsidRPr="00CC4481" w:rsidRDefault="00841B94" w:rsidP="00C4170C">
            <w:pPr>
              <w:rPr>
                <w:rFonts w:ascii="Arial" w:hAnsi="Arial" w:cs="Arial"/>
                <w:sz w:val="20"/>
                <w:szCs w:val="20"/>
                <w:lang w:val="en-US"/>
              </w:rPr>
            </w:pPr>
            <w:r w:rsidRPr="00CC4481">
              <w:rPr>
                <w:rFonts w:ascii="Arial" w:hAnsi="Arial" w:cs="Arial"/>
                <w:sz w:val="20"/>
                <w:szCs w:val="20"/>
                <w:lang w:val="en-US"/>
              </w:rPr>
              <w:t>It can be used to develop and design both windows applications and web applications</w:t>
            </w:r>
          </w:p>
        </w:tc>
        <w:tc>
          <w:tcPr>
            <w:tcW w:w="4528" w:type="dxa"/>
          </w:tcPr>
          <w:p w14:paraId="13EC41EF" w14:textId="5504A100" w:rsidR="00C4170C" w:rsidRPr="00CC4481" w:rsidRDefault="00841B94" w:rsidP="00C4170C">
            <w:pPr>
              <w:rPr>
                <w:rFonts w:ascii="Arial" w:hAnsi="Arial" w:cs="Arial"/>
                <w:sz w:val="20"/>
                <w:szCs w:val="20"/>
                <w:lang w:val="en-US"/>
              </w:rPr>
            </w:pPr>
            <w:r w:rsidRPr="00CC4481">
              <w:rPr>
                <w:rFonts w:ascii="Arial" w:hAnsi="Arial" w:cs="Arial"/>
                <w:sz w:val="20"/>
                <w:szCs w:val="20"/>
                <w:lang w:val="en-US"/>
              </w:rPr>
              <w:t xml:space="preserve">It </w:t>
            </w:r>
            <w:proofErr w:type="gramStart"/>
            <w:r w:rsidRPr="00CC4481">
              <w:rPr>
                <w:rFonts w:ascii="Arial" w:hAnsi="Arial" w:cs="Arial"/>
                <w:sz w:val="20"/>
                <w:szCs w:val="20"/>
                <w:lang w:val="en-US"/>
              </w:rPr>
              <w:t>can only be used</w:t>
            </w:r>
            <w:proofErr w:type="gramEnd"/>
            <w:r w:rsidRPr="00CC4481">
              <w:rPr>
                <w:rFonts w:ascii="Arial" w:hAnsi="Arial" w:cs="Arial"/>
                <w:sz w:val="20"/>
                <w:szCs w:val="20"/>
                <w:lang w:val="en-US"/>
              </w:rPr>
              <w:t xml:space="preserve"> to develop and design windows applications.</w:t>
            </w:r>
          </w:p>
        </w:tc>
      </w:tr>
      <w:tr w:rsidR="00C4170C" w:rsidRPr="00CC4481" w14:paraId="5E5AD232" w14:textId="77777777" w:rsidTr="00C4170C">
        <w:tc>
          <w:tcPr>
            <w:tcW w:w="4527" w:type="dxa"/>
          </w:tcPr>
          <w:p w14:paraId="3E5C3DB0" w14:textId="4074F2C7" w:rsidR="00C4170C" w:rsidRPr="00CC4481" w:rsidRDefault="00841B94" w:rsidP="00C4170C">
            <w:pPr>
              <w:rPr>
                <w:rFonts w:ascii="Arial" w:hAnsi="Arial" w:cs="Arial"/>
                <w:sz w:val="20"/>
                <w:szCs w:val="20"/>
                <w:lang w:val="en-US"/>
              </w:rPr>
            </w:pPr>
            <w:r w:rsidRPr="00CC4481">
              <w:rPr>
                <w:rFonts w:ascii="Arial" w:hAnsi="Arial" w:cs="Arial"/>
                <w:sz w:val="20"/>
                <w:szCs w:val="20"/>
                <w:lang w:val="en-US"/>
              </w:rPr>
              <w:t>It has unlimited UI customization and controls can be customized easily as it is totally written from scratch</w:t>
            </w:r>
          </w:p>
        </w:tc>
        <w:tc>
          <w:tcPr>
            <w:tcW w:w="4528" w:type="dxa"/>
          </w:tcPr>
          <w:p w14:paraId="73B76998" w14:textId="0063E120" w:rsidR="00C4170C" w:rsidRPr="00CC4481" w:rsidRDefault="00841B94" w:rsidP="00C4170C">
            <w:pPr>
              <w:rPr>
                <w:rFonts w:ascii="Arial" w:hAnsi="Arial" w:cs="Arial"/>
                <w:sz w:val="20"/>
                <w:szCs w:val="20"/>
                <w:lang w:val="en-US"/>
              </w:rPr>
            </w:pPr>
            <w:r w:rsidRPr="00CC4481">
              <w:rPr>
                <w:rFonts w:ascii="Arial" w:hAnsi="Arial" w:cs="Arial"/>
                <w:sz w:val="20"/>
                <w:szCs w:val="20"/>
                <w:lang w:val="en-US"/>
              </w:rPr>
              <w:t>In this, controls are limited and difficult to customize</w:t>
            </w:r>
          </w:p>
        </w:tc>
      </w:tr>
      <w:tr w:rsidR="00C4170C" w:rsidRPr="00CC4481" w14:paraId="0F9CFCA3" w14:textId="77777777" w:rsidTr="00C4170C">
        <w:tc>
          <w:tcPr>
            <w:tcW w:w="4527" w:type="dxa"/>
          </w:tcPr>
          <w:p w14:paraId="5D3EAA3E" w14:textId="104F75AF" w:rsidR="00C4170C" w:rsidRPr="00CC4481" w:rsidRDefault="00841B94" w:rsidP="00C4170C">
            <w:pPr>
              <w:rPr>
                <w:rFonts w:ascii="Arial" w:hAnsi="Arial" w:cs="Arial"/>
                <w:sz w:val="20"/>
                <w:szCs w:val="20"/>
                <w:lang w:val="en-US"/>
              </w:rPr>
            </w:pPr>
            <w:r w:rsidRPr="00CC4481">
              <w:rPr>
                <w:rFonts w:ascii="Arial" w:hAnsi="Arial" w:cs="Arial"/>
                <w:sz w:val="20"/>
                <w:szCs w:val="20"/>
                <w:lang w:val="en-US"/>
              </w:rPr>
              <w:t>It is easier to separate UI from back-end logic</w:t>
            </w:r>
          </w:p>
        </w:tc>
        <w:tc>
          <w:tcPr>
            <w:tcW w:w="4528" w:type="dxa"/>
          </w:tcPr>
          <w:p w14:paraId="481603CF" w14:textId="3C7C2D81" w:rsidR="00C4170C" w:rsidRPr="00CC4481" w:rsidRDefault="00841B94" w:rsidP="00C4170C">
            <w:pPr>
              <w:rPr>
                <w:rFonts w:ascii="Arial" w:hAnsi="Arial" w:cs="Arial"/>
                <w:sz w:val="20"/>
                <w:szCs w:val="20"/>
                <w:lang w:val="en-US"/>
              </w:rPr>
            </w:pPr>
            <w:r w:rsidRPr="00CC4481">
              <w:rPr>
                <w:rFonts w:ascii="Arial" w:hAnsi="Arial" w:cs="Arial"/>
                <w:sz w:val="20"/>
                <w:szCs w:val="20"/>
                <w:lang w:val="en-US"/>
              </w:rPr>
              <w:t>It is tough to separate UI from back-end logic</w:t>
            </w:r>
          </w:p>
        </w:tc>
      </w:tr>
      <w:tr w:rsidR="00C4170C" w:rsidRPr="00CC4481" w14:paraId="28EF6BA4" w14:textId="77777777" w:rsidTr="00C4170C">
        <w:tc>
          <w:tcPr>
            <w:tcW w:w="4527" w:type="dxa"/>
          </w:tcPr>
          <w:p w14:paraId="1494A3ED" w14:textId="50FEA905" w:rsidR="00C4170C" w:rsidRPr="00CC4481" w:rsidRDefault="00841B94" w:rsidP="00C4170C">
            <w:pPr>
              <w:rPr>
                <w:rFonts w:ascii="Arial" w:hAnsi="Arial" w:cs="Arial"/>
                <w:sz w:val="20"/>
                <w:szCs w:val="20"/>
                <w:lang w:val="en-US"/>
              </w:rPr>
            </w:pPr>
            <w:r w:rsidRPr="00CC4481">
              <w:rPr>
                <w:rFonts w:ascii="Arial" w:hAnsi="Arial" w:cs="Arial"/>
                <w:sz w:val="20"/>
                <w:szCs w:val="20"/>
                <w:lang w:val="en-US"/>
              </w:rPr>
              <w:t>It allows you to handle large data sets because of its in-built feature “user interface virtualization”</w:t>
            </w:r>
          </w:p>
        </w:tc>
        <w:tc>
          <w:tcPr>
            <w:tcW w:w="4528" w:type="dxa"/>
          </w:tcPr>
          <w:p w14:paraId="2561831B" w14:textId="781E2192" w:rsidR="00C4170C" w:rsidRPr="00CC4481" w:rsidRDefault="00841B94" w:rsidP="00C4170C">
            <w:pPr>
              <w:rPr>
                <w:rFonts w:ascii="Arial" w:hAnsi="Arial" w:cs="Arial"/>
                <w:sz w:val="20"/>
                <w:szCs w:val="20"/>
                <w:lang w:val="en-US"/>
              </w:rPr>
            </w:pPr>
            <w:r w:rsidRPr="00CC4481">
              <w:rPr>
                <w:rFonts w:ascii="Arial" w:hAnsi="Arial" w:cs="Arial"/>
                <w:sz w:val="20"/>
                <w:szCs w:val="20"/>
                <w:lang w:val="en-US"/>
              </w:rPr>
              <w:t>It does not have a “user interface virtualization” feature</w:t>
            </w:r>
          </w:p>
        </w:tc>
      </w:tr>
      <w:tr w:rsidR="00841B94" w:rsidRPr="00CC4481" w14:paraId="0B0BE7CD" w14:textId="77777777" w:rsidTr="00C4170C">
        <w:tc>
          <w:tcPr>
            <w:tcW w:w="4527" w:type="dxa"/>
          </w:tcPr>
          <w:p w14:paraId="44007013" w14:textId="066F625B" w:rsidR="00841B94" w:rsidRPr="00CC4481" w:rsidRDefault="00841B94" w:rsidP="00C4170C">
            <w:pPr>
              <w:rPr>
                <w:rFonts w:ascii="Arial" w:hAnsi="Arial" w:cs="Arial"/>
                <w:sz w:val="20"/>
                <w:szCs w:val="20"/>
                <w:lang w:val="en-US"/>
              </w:rPr>
            </w:pPr>
            <w:r w:rsidRPr="00CC4481">
              <w:rPr>
                <w:rFonts w:ascii="Arial" w:hAnsi="Arial" w:cs="Arial"/>
                <w:sz w:val="20"/>
                <w:szCs w:val="20"/>
                <w:lang w:val="en-US"/>
              </w:rPr>
              <w:t xml:space="preserve">It takes up more RAM than </w:t>
            </w:r>
            <w:proofErr w:type="spellStart"/>
            <w:r w:rsidRPr="00CC4481">
              <w:rPr>
                <w:rFonts w:ascii="Arial" w:hAnsi="Arial" w:cs="Arial"/>
                <w:sz w:val="20"/>
                <w:szCs w:val="20"/>
                <w:lang w:val="en-US"/>
              </w:rPr>
              <w:t>WinForms</w:t>
            </w:r>
            <w:proofErr w:type="spellEnd"/>
          </w:p>
        </w:tc>
        <w:tc>
          <w:tcPr>
            <w:tcW w:w="4528" w:type="dxa"/>
          </w:tcPr>
          <w:p w14:paraId="5FD860F1" w14:textId="56827D1A" w:rsidR="00841B94" w:rsidRPr="00CC4481" w:rsidRDefault="00841B94" w:rsidP="00C4170C">
            <w:pPr>
              <w:rPr>
                <w:rFonts w:ascii="Arial" w:hAnsi="Arial" w:cs="Arial"/>
                <w:sz w:val="20"/>
                <w:szCs w:val="20"/>
                <w:lang w:val="en-US"/>
              </w:rPr>
            </w:pPr>
            <w:r w:rsidRPr="00CC4481">
              <w:rPr>
                <w:rFonts w:ascii="Arial" w:hAnsi="Arial" w:cs="Arial"/>
                <w:sz w:val="20"/>
                <w:szCs w:val="20"/>
                <w:lang w:val="en-US"/>
              </w:rPr>
              <w:t>It takes a smaller memory footprint</w:t>
            </w:r>
          </w:p>
        </w:tc>
      </w:tr>
      <w:tr w:rsidR="00841B94" w:rsidRPr="00CC4481" w14:paraId="57632CF5" w14:textId="77777777" w:rsidTr="00C4170C">
        <w:tc>
          <w:tcPr>
            <w:tcW w:w="4527" w:type="dxa"/>
          </w:tcPr>
          <w:p w14:paraId="62C86CAD" w14:textId="6A1F524F" w:rsidR="00841B94" w:rsidRPr="00CC4481" w:rsidRDefault="00841B94" w:rsidP="00C4170C">
            <w:pPr>
              <w:rPr>
                <w:rFonts w:ascii="Arial" w:hAnsi="Arial" w:cs="Arial"/>
                <w:sz w:val="20"/>
                <w:szCs w:val="20"/>
                <w:lang w:val="en-US"/>
              </w:rPr>
            </w:pPr>
            <w:r w:rsidRPr="00CC4481">
              <w:rPr>
                <w:rFonts w:ascii="Arial" w:hAnsi="Arial" w:cs="Arial"/>
                <w:sz w:val="20"/>
                <w:szCs w:val="20"/>
                <w:lang w:val="en-US"/>
              </w:rPr>
              <w:t>It is considered good when the application requires many media types, create a skinned UI, bind to XML, develop a desktop application having a web-like navigation style</w:t>
            </w:r>
          </w:p>
        </w:tc>
        <w:tc>
          <w:tcPr>
            <w:tcW w:w="4528" w:type="dxa"/>
          </w:tcPr>
          <w:p w14:paraId="3DFE1472" w14:textId="050D4116" w:rsidR="00841B94" w:rsidRPr="00CC4481" w:rsidRDefault="00841B94" w:rsidP="00C4170C">
            <w:pPr>
              <w:rPr>
                <w:rFonts w:ascii="Arial" w:hAnsi="Arial" w:cs="Arial"/>
                <w:sz w:val="20"/>
                <w:szCs w:val="20"/>
                <w:lang w:val="en-US"/>
              </w:rPr>
            </w:pPr>
            <w:r w:rsidRPr="00CC4481">
              <w:rPr>
                <w:rFonts w:ascii="Arial" w:hAnsi="Arial" w:cs="Arial"/>
                <w:sz w:val="20"/>
                <w:szCs w:val="20"/>
                <w:lang w:val="en-US"/>
              </w:rPr>
              <w:t>It is considered good if you want to develop an application without much added modern functionality, more online resources</w:t>
            </w:r>
          </w:p>
        </w:tc>
      </w:tr>
      <w:tr w:rsidR="00841B94" w:rsidRPr="00CC4481" w14:paraId="40B0B2D6" w14:textId="77777777" w:rsidTr="00C4170C">
        <w:tc>
          <w:tcPr>
            <w:tcW w:w="4527" w:type="dxa"/>
          </w:tcPr>
          <w:p w14:paraId="12C0A127" w14:textId="7CA09EEF" w:rsidR="00841B94" w:rsidRPr="00CC4481" w:rsidRDefault="00F97A89" w:rsidP="00C4170C">
            <w:pPr>
              <w:rPr>
                <w:rFonts w:ascii="Arial" w:hAnsi="Arial" w:cs="Arial"/>
                <w:sz w:val="20"/>
                <w:szCs w:val="20"/>
                <w:lang w:val="en-US"/>
              </w:rPr>
            </w:pPr>
            <w:r w:rsidRPr="00CC4481">
              <w:rPr>
                <w:rFonts w:ascii="Arial" w:hAnsi="Arial" w:cs="Arial"/>
                <w:sz w:val="20"/>
                <w:szCs w:val="20"/>
                <w:lang w:val="en-US"/>
              </w:rPr>
              <w:t xml:space="preserve">It offers effective and fully supported data binding as compared to </w:t>
            </w:r>
            <w:proofErr w:type="spellStart"/>
            <w:r w:rsidRPr="00CC4481">
              <w:rPr>
                <w:rFonts w:ascii="Arial" w:hAnsi="Arial" w:cs="Arial"/>
                <w:sz w:val="20"/>
                <w:szCs w:val="20"/>
                <w:lang w:val="en-US"/>
              </w:rPr>
              <w:t>WinForms</w:t>
            </w:r>
            <w:proofErr w:type="spellEnd"/>
          </w:p>
        </w:tc>
        <w:tc>
          <w:tcPr>
            <w:tcW w:w="4528" w:type="dxa"/>
          </w:tcPr>
          <w:p w14:paraId="02F30919" w14:textId="6F95200C" w:rsidR="00841B94" w:rsidRPr="00CC4481" w:rsidRDefault="00F97A89" w:rsidP="00C4170C">
            <w:pPr>
              <w:rPr>
                <w:rFonts w:ascii="Arial" w:hAnsi="Arial" w:cs="Arial"/>
                <w:sz w:val="20"/>
                <w:szCs w:val="20"/>
                <w:lang w:val="en-US"/>
              </w:rPr>
            </w:pPr>
            <w:r w:rsidRPr="00CC4481">
              <w:rPr>
                <w:rFonts w:ascii="Arial" w:hAnsi="Arial" w:cs="Arial"/>
                <w:sz w:val="20"/>
                <w:szCs w:val="20"/>
                <w:lang w:val="en-US"/>
              </w:rPr>
              <w:t>It offers data binding but in a limited way. Therefore, it’s less effective as compared to WPF</w:t>
            </w:r>
          </w:p>
        </w:tc>
      </w:tr>
      <w:tr w:rsidR="00841B94" w:rsidRPr="00CC4481" w14:paraId="5B9044EA" w14:textId="77777777" w:rsidTr="00C4170C">
        <w:tc>
          <w:tcPr>
            <w:tcW w:w="4527" w:type="dxa"/>
          </w:tcPr>
          <w:p w14:paraId="55C9A2C5" w14:textId="7A5F87D3" w:rsidR="00841B94" w:rsidRPr="00CC4481" w:rsidRDefault="00F97A89" w:rsidP="00C4170C">
            <w:pPr>
              <w:rPr>
                <w:rFonts w:ascii="Arial" w:hAnsi="Arial" w:cs="Arial"/>
                <w:sz w:val="20"/>
                <w:szCs w:val="20"/>
                <w:lang w:val="en-US"/>
              </w:rPr>
            </w:pPr>
            <w:r w:rsidRPr="00CC4481">
              <w:rPr>
                <w:rFonts w:ascii="Arial" w:hAnsi="Arial" w:cs="Arial"/>
                <w:sz w:val="20"/>
                <w:szCs w:val="20"/>
                <w:lang w:val="en-US"/>
              </w:rPr>
              <w:t>It also offers rich, interactive, animated, hardware accelerated, vector 2D and 3D capabilities for developing applications</w:t>
            </w:r>
          </w:p>
        </w:tc>
        <w:tc>
          <w:tcPr>
            <w:tcW w:w="4528" w:type="dxa"/>
          </w:tcPr>
          <w:p w14:paraId="3376470B" w14:textId="6BB33F2D" w:rsidR="00841B94" w:rsidRPr="00CC4481" w:rsidRDefault="00F97A89" w:rsidP="00C4170C">
            <w:pPr>
              <w:rPr>
                <w:rFonts w:ascii="Arial" w:hAnsi="Arial" w:cs="Arial"/>
                <w:sz w:val="20"/>
                <w:szCs w:val="20"/>
                <w:lang w:val="en-US"/>
              </w:rPr>
            </w:pPr>
            <w:r w:rsidRPr="00CC4481">
              <w:rPr>
                <w:rFonts w:ascii="Arial" w:hAnsi="Arial" w:cs="Arial"/>
                <w:sz w:val="20"/>
                <w:szCs w:val="20"/>
                <w:lang w:val="en-US"/>
              </w:rPr>
              <w:t>It does not offer any rich, Interactive, animated, hardware accelerated, vector 2D and 3D capabilities as compared to WPF</w:t>
            </w:r>
          </w:p>
        </w:tc>
      </w:tr>
      <w:tr w:rsidR="00841B94" w:rsidRPr="00CC4481" w14:paraId="0B6DD358" w14:textId="77777777" w:rsidTr="00C4170C">
        <w:tc>
          <w:tcPr>
            <w:tcW w:w="4527" w:type="dxa"/>
          </w:tcPr>
          <w:p w14:paraId="0B35DC70" w14:textId="3D49A665" w:rsidR="00841B94" w:rsidRPr="00CC4481" w:rsidRDefault="00F97A89" w:rsidP="00C4170C">
            <w:pPr>
              <w:rPr>
                <w:rFonts w:ascii="Arial" w:hAnsi="Arial" w:cs="Arial"/>
                <w:sz w:val="20"/>
                <w:szCs w:val="20"/>
                <w:lang w:val="en-US"/>
              </w:rPr>
            </w:pPr>
            <w:r w:rsidRPr="00CC4481">
              <w:rPr>
                <w:rFonts w:ascii="Arial" w:hAnsi="Arial" w:cs="Arial"/>
                <w:sz w:val="20"/>
                <w:szCs w:val="20"/>
                <w:lang w:val="en-US"/>
              </w:rPr>
              <w:t xml:space="preserve">It is a little bit tough, time-consuming, and complex to use WPF as compared to </w:t>
            </w:r>
            <w:proofErr w:type="spellStart"/>
            <w:r w:rsidRPr="00CC4481">
              <w:rPr>
                <w:rFonts w:ascii="Arial" w:hAnsi="Arial" w:cs="Arial"/>
                <w:sz w:val="20"/>
                <w:szCs w:val="20"/>
                <w:lang w:val="en-US"/>
              </w:rPr>
              <w:t>WinForms</w:t>
            </w:r>
            <w:proofErr w:type="spellEnd"/>
          </w:p>
        </w:tc>
        <w:tc>
          <w:tcPr>
            <w:tcW w:w="4528" w:type="dxa"/>
          </w:tcPr>
          <w:p w14:paraId="2C56725B" w14:textId="0EA315C4" w:rsidR="00841B94" w:rsidRPr="00CC4481" w:rsidRDefault="00F97A89" w:rsidP="00C4170C">
            <w:pPr>
              <w:rPr>
                <w:rFonts w:ascii="Arial" w:hAnsi="Arial" w:cs="Arial"/>
                <w:sz w:val="20"/>
                <w:szCs w:val="20"/>
                <w:lang w:val="en-US"/>
              </w:rPr>
            </w:pPr>
            <w:r w:rsidRPr="00CC4481">
              <w:rPr>
                <w:rFonts w:ascii="Arial" w:hAnsi="Arial" w:cs="Arial"/>
                <w:sz w:val="20"/>
                <w:szCs w:val="20"/>
                <w:lang w:val="en-US"/>
              </w:rPr>
              <w:t xml:space="preserve">It is simple to use </w:t>
            </w:r>
            <w:proofErr w:type="spellStart"/>
            <w:r w:rsidRPr="00CC4481">
              <w:rPr>
                <w:rFonts w:ascii="Arial" w:hAnsi="Arial" w:cs="Arial"/>
                <w:sz w:val="20"/>
                <w:szCs w:val="20"/>
                <w:lang w:val="en-US"/>
              </w:rPr>
              <w:t>WinForms</w:t>
            </w:r>
            <w:proofErr w:type="spellEnd"/>
            <w:r w:rsidRPr="00CC4481">
              <w:rPr>
                <w:rFonts w:ascii="Arial" w:hAnsi="Arial" w:cs="Arial"/>
                <w:sz w:val="20"/>
                <w:szCs w:val="20"/>
                <w:lang w:val="en-US"/>
              </w:rPr>
              <w:t xml:space="preserve"> as controls can be used easily, it’s less time-consuming and less tricky as compared to WPF</w:t>
            </w:r>
          </w:p>
        </w:tc>
      </w:tr>
      <w:tr w:rsidR="00841B94" w:rsidRPr="00CC4481" w14:paraId="267AA92C" w14:textId="77777777" w:rsidTr="00C4170C">
        <w:tc>
          <w:tcPr>
            <w:tcW w:w="4527" w:type="dxa"/>
          </w:tcPr>
          <w:p w14:paraId="0F5198FC" w14:textId="27BD9302" w:rsidR="00841B94" w:rsidRPr="00CC4481" w:rsidRDefault="00F97A89" w:rsidP="00C4170C">
            <w:pPr>
              <w:rPr>
                <w:rFonts w:ascii="Arial" w:hAnsi="Arial" w:cs="Arial"/>
                <w:sz w:val="20"/>
                <w:szCs w:val="20"/>
                <w:lang w:val="en-US"/>
              </w:rPr>
            </w:pPr>
            <w:r w:rsidRPr="00CC4481">
              <w:rPr>
                <w:rFonts w:ascii="Arial" w:hAnsi="Arial" w:cs="Arial"/>
                <w:sz w:val="20"/>
                <w:szCs w:val="20"/>
                <w:lang w:val="en-US"/>
              </w:rPr>
              <w:t>It has an inbuilt story boarding feature and animation model, it has the ability to use business objects in UI declaratively</w:t>
            </w:r>
          </w:p>
        </w:tc>
        <w:tc>
          <w:tcPr>
            <w:tcW w:w="4528" w:type="dxa"/>
          </w:tcPr>
          <w:p w14:paraId="4866AFFF" w14:textId="2018123F" w:rsidR="00841B94" w:rsidRPr="00CC4481" w:rsidRDefault="00F97A89" w:rsidP="009F716D">
            <w:pPr>
              <w:keepNext/>
              <w:rPr>
                <w:rFonts w:ascii="Arial" w:hAnsi="Arial" w:cs="Arial"/>
                <w:sz w:val="20"/>
                <w:szCs w:val="20"/>
                <w:lang w:val="en-US"/>
              </w:rPr>
            </w:pPr>
            <w:r w:rsidRPr="00CC4481">
              <w:rPr>
                <w:rFonts w:ascii="Arial" w:hAnsi="Arial" w:cs="Arial"/>
                <w:sz w:val="20"/>
                <w:szCs w:val="20"/>
                <w:lang w:val="en-US"/>
              </w:rPr>
              <w:t>It does not provide such features</w:t>
            </w:r>
          </w:p>
        </w:tc>
      </w:tr>
    </w:tbl>
    <w:p w14:paraId="6CFFD1AB" w14:textId="61677858" w:rsidR="00C4170C" w:rsidRDefault="009F716D" w:rsidP="009F716D">
      <w:pPr>
        <w:pStyle w:val="Caption"/>
      </w:pPr>
      <w:bookmarkStart w:id="86" w:name="_Toc94462487"/>
      <w:r>
        <w:t xml:space="preserve">Tabella </w:t>
      </w:r>
      <w:fldSimple w:instr=" SEQ Tabella \* ARABIC ">
        <w:r>
          <w:rPr>
            <w:noProof/>
          </w:rPr>
          <w:t>1</w:t>
        </w:r>
      </w:fldSimple>
      <w:r>
        <w:t xml:space="preserve">: comparazione WPF e </w:t>
      </w:r>
      <w:proofErr w:type="spellStart"/>
      <w:r>
        <w:t>WinForms</w:t>
      </w:r>
      <w:bookmarkEnd w:id="86"/>
      <w:proofErr w:type="spellEnd"/>
    </w:p>
    <w:p w14:paraId="5980BA15" w14:textId="08D7CDA7" w:rsidR="00FF7C7C" w:rsidRDefault="00FF7C7C" w:rsidP="00FF7C7C">
      <w:pPr>
        <w:rPr>
          <w:rFonts w:ascii="Arial" w:hAnsi="Arial" w:cs="Arial"/>
          <w:sz w:val="20"/>
          <w:szCs w:val="20"/>
        </w:rPr>
      </w:pPr>
    </w:p>
    <w:p w14:paraId="59F92B80" w14:textId="45E232A8" w:rsidR="00BC6F09" w:rsidRDefault="00BC6F09" w:rsidP="00AF14B9">
      <w:pPr>
        <w:jc w:val="both"/>
        <w:rPr>
          <w:rFonts w:ascii="Arial" w:hAnsi="Arial" w:cs="Arial"/>
          <w:sz w:val="20"/>
          <w:szCs w:val="20"/>
        </w:rPr>
      </w:pPr>
      <w:r>
        <w:rPr>
          <w:rFonts w:ascii="Arial" w:hAnsi="Arial" w:cs="Arial"/>
          <w:sz w:val="20"/>
          <w:szCs w:val="20"/>
        </w:rPr>
        <w:t>La scelta non deve essere basata unicamente su quale fra le due librerie sia la migliore paragonata all’altra, ma, e soprattutto, ponderata nell’ottica del progetto e di eventuali sviluppi futuri dello stesso.</w:t>
      </w:r>
    </w:p>
    <w:p w14:paraId="11BE366B" w14:textId="493A631D" w:rsidR="00BC6F09" w:rsidRDefault="00BC6F09" w:rsidP="00FF7C7C">
      <w:pPr>
        <w:rPr>
          <w:rFonts w:ascii="Arial" w:hAnsi="Arial" w:cs="Arial"/>
          <w:sz w:val="20"/>
          <w:szCs w:val="20"/>
        </w:rPr>
      </w:pPr>
    </w:p>
    <w:p w14:paraId="5FF92ADF" w14:textId="13E3B006" w:rsidR="00BC6F09" w:rsidRDefault="00BC6F09" w:rsidP="00AF14B9">
      <w:pPr>
        <w:jc w:val="both"/>
        <w:rPr>
          <w:rFonts w:ascii="Arial" w:hAnsi="Arial" w:cs="Arial"/>
          <w:sz w:val="20"/>
          <w:szCs w:val="20"/>
        </w:rPr>
      </w:pPr>
      <w:r>
        <w:rPr>
          <w:rFonts w:ascii="Arial" w:hAnsi="Arial" w:cs="Arial"/>
          <w:sz w:val="20"/>
          <w:szCs w:val="20"/>
        </w:rPr>
        <w:t>Un esempio di questo è valutare il punto sull’impiego della RAM, sofferm</w:t>
      </w:r>
      <w:r w:rsidR="009B4C1A">
        <w:rPr>
          <w:rFonts w:ascii="Arial" w:hAnsi="Arial" w:cs="Arial"/>
          <w:sz w:val="20"/>
          <w:szCs w:val="20"/>
        </w:rPr>
        <w:t xml:space="preserve">andosi su questa voce istintivamente si propenderebbe per </w:t>
      </w:r>
      <w:proofErr w:type="spellStart"/>
      <w:r w:rsidR="009B4C1A">
        <w:rPr>
          <w:rFonts w:ascii="Arial" w:hAnsi="Arial" w:cs="Arial"/>
          <w:sz w:val="20"/>
          <w:szCs w:val="20"/>
        </w:rPr>
        <w:t>WinForms</w:t>
      </w:r>
      <w:proofErr w:type="spellEnd"/>
      <w:r w:rsidR="009B4C1A">
        <w:rPr>
          <w:rFonts w:ascii="Arial" w:hAnsi="Arial" w:cs="Arial"/>
          <w:sz w:val="20"/>
          <w:szCs w:val="20"/>
        </w:rPr>
        <w:t xml:space="preserve">, tuttavia dato l’ampio numero di dati raccolti negli esperimenti è molto probabile, e così è, che un applicativo debba a prescindere richiedere un grosso supporto di memoria alla RAM. Conseguentemente se WPF utilizza più memoria RAM rispetto a </w:t>
      </w:r>
      <w:proofErr w:type="spellStart"/>
      <w:r w:rsidR="009B4C1A">
        <w:rPr>
          <w:rFonts w:ascii="Arial" w:hAnsi="Arial" w:cs="Arial"/>
          <w:sz w:val="20"/>
          <w:szCs w:val="20"/>
        </w:rPr>
        <w:t>WinForms</w:t>
      </w:r>
      <w:proofErr w:type="spellEnd"/>
      <w:r w:rsidR="009B4C1A">
        <w:rPr>
          <w:rFonts w:ascii="Arial" w:hAnsi="Arial" w:cs="Arial"/>
          <w:sz w:val="20"/>
          <w:szCs w:val="20"/>
        </w:rPr>
        <w:t>, non è rilevante in questo progetto specifico.</w:t>
      </w:r>
    </w:p>
    <w:p w14:paraId="20E49413" w14:textId="7C1151B9" w:rsidR="009B4C1A" w:rsidRDefault="009B4C1A" w:rsidP="00FF7C7C">
      <w:pPr>
        <w:rPr>
          <w:rFonts w:ascii="Arial" w:hAnsi="Arial" w:cs="Arial"/>
          <w:sz w:val="20"/>
          <w:szCs w:val="20"/>
        </w:rPr>
      </w:pPr>
    </w:p>
    <w:p w14:paraId="24E8B14F" w14:textId="77777777" w:rsidR="00176FB8" w:rsidRDefault="00176FB8">
      <w:pPr>
        <w:spacing w:line="240" w:lineRule="auto"/>
        <w:rPr>
          <w:rFonts w:ascii="Arial" w:hAnsi="Arial" w:cs="Arial"/>
          <w:sz w:val="20"/>
          <w:szCs w:val="20"/>
        </w:rPr>
      </w:pPr>
      <w:r>
        <w:rPr>
          <w:rFonts w:ascii="Arial" w:hAnsi="Arial" w:cs="Arial"/>
          <w:sz w:val="20"/>
          <w:szCs w:val="20"/>
        </w:rPr>
        <w:br w:type="page"/>
      </w:r>
    </w:p>
    <w:p w14:paraId="6236A50A" w14:textId="22DD7546" w:rsidR="009B4C1A" w:rsidRDefault="009B4C1A" w:rsidP="00AF14B9">
      <w:pPr>
        <w:jc w:val="both"/>
        <w:rPr>
          <w:rFonts w:ascii="Arial" w:hAnsi="Arial" w:cs="Arial"/>
          <w:sz w:val="20"/>
          <w:szCs w:val="20"/>
        </w:rPr>
      </w:pPr>
      <w:r>
        <w:rPr>
          <w:rFonts w:ascii="Arial" w:hAnsi="Arial" w:cs="Arial"/>
          <w:sz w:val="20"/>
          <w:szCs w:val="20"/>
        </w:rPr>
        <w:lastRenderedPageBreak/>
        <w:t>La decisione è ricaduta su WPF e i motivi sono i seguenti.</w:t>
      </w:r>
    </w:p>
    <w:p w14:paraId="25F496F7" w14:textId="77777777" w:rsidR="007C039E" w:rsidRDefault="007C039E" w:rsidP="00FF7C7C">
      <w:pPr>
        <w:rPr>
          <w:rFonts w:ascii="Arial" w:hAnsi="Arial" w:cs="Arial"/>
          <w:sz w:val="20"/>
          <w:szCs w:val="20"/>
        </w:rPr>
      </w:pPr>
    </w:p>
    <w:p w14:paraId="3FE0083F" w14:textId="1164F447" w:rsidR="00C118C0" w:rsidRDefault="00C118C0" w:rsidP="00E12B7F">
      <w:pPr>
        <w:pStyle w:val="ListParagraph"/>
        <w:numPr>
          <w:ilvl w:val="0"/>
          <w:numId w:val="41"/>
        </w:numPr>
        <w:rPr>
          <w:rFonts w:ascii="Arial" w:hAnsi="Arial" w:cs="Arial"/>
          <w:sz w:val="20"/>
          <w:szCs w:val="20"/>
        </w:rPr>
      </w:pPr>
      <w:r>
        <w:rPr>
          <w:rFonts w:ascii="Arial" w:hAnsi="Arial" w:cs="Arial"/>
          <w:sz w:val="20"/>
          <w:szCs w:val="20"/>
        </w:rPr>
        <w:t>Basato su XAML, un file XML</w:t>
      </w:r>
      <w:r>
        <w:rPr>
          <w:rFonts w:ascii="Arial" w:hAnsi="Arial" w:cs="Arial"/>
          <w:sz w:val="20"/>
          <w:szCs w:val="20"/>
        </w:rPr>
        <w:br/>
        <w:t xml:space="preserve">WPF si basa su due file: un file xml e un file </w:t>
      </w:r>
      <w:proofErr w:type="spellStart"/>
      <w:r>
        <w:rPr>
          <w:rFonts w:ascii="Arial" w:hAnsi="Arial" w:cs="Arial"/>
          <w:sz w:val="20"/>
          <w:szCs w:val="20"/>
        </w:rPr>
        <w:t>cs</w:t>
      </w:r>
      <w:proofErr w:type="spellEnd"/>
      <w:r>
        <w:rPr>
          <w:rFonts w:ascii="Arial" w:hAnsi="Arial" w:cs="Arial"/>
          <w:sz w:val="20"/>
          <w:szCs w:val="20"/>
        </w:rPr>
        <w:t xml:space="preserve">. Il file xml è un file di markup al cui interno sono appunto scritti dei </w:t>
      </w:r>
      <w:proofErr w:type="spellStart"/>
      <w:r>
        <w:rPr>
          <w:rFonts w:ascii="Arial" w:hAnsi="Arial" w:cs="Arial"/>
          <w:sz w:val="20"/>
          <w:szCs w:val="20"/>
        </w:rPr>
        <w:t>tag</w:t>
      </w:r>
      <w:proofErr w:type="spellEnd"/>
      <w:r>
        <w:rPr>
          <w:rFonts w:ascii="Arial" w:hAnsi="Arial" w:cs="Arial"/>
          <w:sz w:val="20"/>
          <w:szCs w:val="20"/>
        </w:rPr>
        <w:t xml:space="preserve">, logicamente analoghi ai </w:t>
      </w:r>
      <w:proofErr w:type="spellStart"/>
      <w:r>
        <w:rPr>
          <w:rFonts w:ascii="Arial" w:hAnsi="Arial" w:cs="Arial"/>
          <w:sz w:val="20"/>
          <w:szCs w:val="20"/>
        </w:rPr>
        <w:t>tag</w:t>
      </w:r>
      <w:proofErr w:type="spellEnd"/>
      <w:r>
        <w:rPr>
          <w:rFonts w:ascii="Arial" w:hAnsi="Arial" w:cs="Arial"/>
          <w:sz w:val="20"/>
          <w:szCs w:val="20"/>
        </w:rPr>
        <w:t xml:space="preserve"> in HTML, che permettono allo sviluppatore di inserire un elemento grafico. A livello grafico, inoltre, il cambiamento è immediato. Inserendo un </w:t>
      </w:r>
      <w:proofErr w:type="spellStart"/>
      <w:r>
        <w:rPr>
          <w:rFonts w:ascii="Arial" w:hAnsi="Arial" w:cs="Arial"/>
          <w:sz w:val="20"/>
          <w:szCs w:val="20"/>
        </w:rPr>
        <w:t>tag</w:t>
      </w:r>
      <w:proofErr w:type="spellEnd"/>
      <w:r>
        <w:rPr>
          <w:rFonts w:ascii="Arial" w:hAnsi="Arial" w:cs="Arial"/>
          <w:sz w:val="20"/>
          <w:szCs w:val="20"/>
        </w:rPr>
        <w:t xml:space="preserve"> di un Button all’interno dello </w:t>
      </w:r>
      <w:proofErr w:type="spellStart"/>
      <w:r>
        <w:rPr>
          <w:rFonts w:ascii="Arial" w:hAnsi="Arial" w:cs="Arial"/>
          <w:sz w:val="20"/>
          <w:szCs w:val="20"/>
        </w:rPr>
        <w:t>xaml</w:t>
      </w:r>
      <w:proofErr w:type="spellEnd"/>
      <w:r>
        <w:rPr>
          <w:rFonts w:ascii="Arial" w:hAnsi="Arial" w:cs="Arial"/>
          <w:sz w:val="20"/>
          <w:szCs w:val="20"/>
        </w:rPr>
        <w:t xml:space="preserve"> si ottiene il corrispettivo nell’interfaccia grafica. Conseguentemente è relativamente semplice </w:t>
      </w:r>
      <w:r w:rsidR="007C039E">
        <w:rPr>
          <w:rFonts w:ascii="Arial" w:hAnsi="Arial" w:cs="Arial"/>
          <w:sz w:val="20"/>
          <w:szCs w:val="20"/>
        </w:rPr>
        <w:t xml:space="preserve">sviluppare la presentazione di un applicativo con WPF. Il file </w:t>
      </w:r>
      <w:proofErr w:type="spellStart"/>
      <w:r w:rsidR="007C039E">
        <w:rPr>
          <w:rFonts w:ascii="Arial" w:hAnsi="Arial" w:cs="Arial"/>
          <w:sz w:val="20"/>
          <w:szCs w:val="20"/>
        </w:rPr>
        <w:t>cs</w:t>
      </w:r>
      <w:proofErr w:type="spellEnd"/>
      <w:r w:rsidR="007C039E">
        <w:rPr>
          <w:rFonts w:ascii="Arial" w:hAnsi="Arial" w:cs="Arial"/>
          <w:sz w:val="20"/>
          <w:szCs w:val="20"/>
        </w:rPr>
        <w:t xml:space="preserve"> invece contiene tutte le informazioni relative all’interfaccia. Quindi nominando il </w:t>
      </w:r>
      <w:proofErr w:type="spellStart"/>
      <w:r w:rsidR="007C039E">
        <w:rPr>
          <w:rFonts w:ascii="Arial" w:hAnsi="Arial" w:cs="Arial"/>
          <w:sz w:val="20"/>
          <w:szCs w:val="20"/>
        </w:rPr>
        <w:t>tag</w:t>
      </w:r>
      <w:proofErr w:type="spellEnd"/>
      <w:r w:rsidR="007C039E">
        <w:rPr>
          <w:rFonts w:ascii="Arial" w:hAnsi="Arial" w:cs="Arial"/>
          <w:sz w:val="20"/>
          <w:szCs w:val="20"/>
        </w:rPr>
        <w:t xml:space="preserve"> Button con una variabile, per esempio “</w:t>
      </w:r>
      <w:proofErr w:type="spellStart"/>
      <w:r w:rsidR="007C039E">
        <w:rPr>
          <w:rFonts w:ascii="Arial" w:hAnsi="Arial" w:cs="Arial"/>
          <w:sz w:val="20"/>
          <w:szCs w:val="20"/>
        </w:rPr>
        <w:t>MyButton</w:t>
      </w:r>
      <w:proofErr w:type="spellEnd"/>
      <w:r w:rsidR="007C039E">
        <w:rPr>
          <w:rFonts w:ascii="Arial" w:hAnsi="Arial" w:cs="Arial"/>
          <w:sz w:val="20"/>
          <w:szCs w:val="20"/>
        </w:rPr>
        <w:t>”, è possibile chiamare su quell’oggetto i metodi specifici di un Button, incluse le proprietà quali le dimensioni, il colore e via discorrendo.</w:t>
      </w:r>
      <w:r w:rsidR="007C039E">
        <w:rPr>
          <w:rFonts w:ascii="Arial" w:hAnsi="Arial" w:cs="Arial"/>
          <w:sz w:val="20"/>
          <w:szCs w:val="20"/>
        </w:rPr>
        <w:br/>
      </w:r>
    </w:p>
    <w:p w14:paraId="7C9BFB2B" w14:textId="3B16CC84" w:rsidR="007C039E" w:rsidRDefault="007C039E" w:rsidP="00C118C0">
      <w:pPr>
        <w:pStyle w:val="ListParagraph"/>
        <w:numPr>
          <w:ilvl w:val="0"/>
          <w:numId w:val="41"/>
        </w:numPr>
        <w:rPr>
          <w:rFonts w:ascii="Arial" w:hAnsi="Arial" w:cs="Arial"/>
          <w:sz w:val="20"/>
          <w:szCs w:val="20"/>
        </w:rPr>
      </w:pPr>
      <w:r>
        <w:rPr>
          <w:rFonts w:ascii="Arial" w:hAnsi="Arial" w:cs="Arial"/>
          <w:sz w:val="20"/>
          <w:szCs w:val="20"/>
        </w:rPr>
        <w:t>È semplice separare la UI dalla logica back-end</w:t>
      </w:r>
      <w:r>
        <w:rPr>
          <w:rFonts w:ascii="Arial" w:hAnsi="Arial" w:cs="Arial"/>
          <w:sz w:val="20"/>
          <w:szCs w:val="20"/>
        </w:rPr>
        <w:br/>
        <w:t xml:space="preserve">Se l’architettura scelta per lo sviluppo è una Model </w:t>
      </w:r>
      <w:proofErr w:type="spellStart"/>
      <w:r>
        <w:rPr>
          <w:rFonts w:ascii="Arial" w:hAnsi="Arial" w:cs="Arial"/>
          <w:sz w:val="20"/>
          <w:szCs w:val="20"/>
        </w:rPr>
        <w:t>View</w:t>
      </w:r>
      <w:proofErr w:type="spellEnd"/>
      <w:r>
        <w:rPr>
          <w:rFonts w:ascii="Arial" w:hAnsi="Arial" w:cs="Arial"/>
          <w:sz w:val="20"/>
          <w:szCs w:val="20"/>
        </w:rPr>
        <w:t xml:space="preserve"> Controller questo punto è essenziale.</w:t>
      </w:r>
      <w:r w:rsidR="001064C5">
        <w:rPr>
          <w:rFonts w:ascii="Arial" w:hAnsi="Arial" w:cs="Arial"/>
          <w:sz w:val="20"/>
          <w:szCs w:val="20"/>
        </w:rPr>
        <w:t xml:space="preserve"> Si desidera avere una libreria che favorisca il più possibile il lavoro anziché complicarlo, WPF mette in evidenza questa sua peculiarità rispetto a </w:t>
      </w:r>
      <w:proofErr w:type="spellStart"/>
      <w:r w:rsidR="001064C5">
        <w:rPr>
          <w:rFonts w:ascii="Arial" w:hAnsi="Arial" w:cs="Arial"/>
          <w:sz w:val="20"/>
          <w:szCs w:val="20"/>
        </w:rPr>
        <w:t>WinForms</w:t>
      </w:r>
      <w:proofErr w:type="spellEnd"/>
      <w:r w:rsidR="00B51504">
        <w:rPr>
          <w:rFonts w:ascii="Arial" w:hAnsi="Arial" w:cs="Arial"/>
          <w:sz w:val="20"/>
          <w:szCs w:val="20"/>
        </w:rPr>
        <w:t>.</w:t>
      </w:r>
      <w:r w:rsidR="00B51504">
        <w:rPr>
          <w:rFonts w:ascii="Arial" w:hAnsi="Arial" w:cs="Arial"/>
          <w:sz w:val="20"/>
          <w:szCs w:val="20"/>
        </w:rPr>
        <w:br/>
      </w:r>
      <w:r w:rsidR="002E45F4">
        <w:rPr>
          <w:rFonts w:ascii="Arial" w:hAnsi="Arial" w:cs="Arial"/>
          <w:sz w:val="20"/>
          <w:szCs w:val="20"/>
        </w:rPr>
        <w:t>“</w:t>
      </w:r>
      <w:r w:rsidR="00B874C9">
        <w:rPr>
          <w:rFonts w:ascii="Arial" w:hAnsi="Arial" w:cs="Arial"/>
          <w:sz w:val="20"/>
          <w:szCs w:val="20"/>
        </w:rPr>
        <w:t>Nel file .</w:t>
      </w:r>
      <w:proofErr w:type="spellStart"/>
      <w:r w:rsidR="00B874C9">
        <w:rPr>
          <w:rFonts w:ascii="Arial" w:hAnsi="Arial" w:cs="Arial"/>
          <w:sz w:val="20"/>
          <w:szCs w:val="20"/>
        </w:rPr>
        <w:t>xaml</w:t>
      </w:r>
      <w:proofErr w:type="spellEnd"/>
      <w:r w:rsidR="00B874C9">
        <w:rPr>
          <w:rFonts w:ascii="Arial" w:hAnsi="Arial" w:cs="Arial"/>
          <w:sz w:val="20"/>
          <w:szCs w:val="20"/>
        </w:rPr>
        <w:t xml:space="preserve"> sarà possibile disegnare l’interfaccia grafica, mentre il codice gestore della logica e degli eventi sarà implementato nel </w:t>
      </w:r>
      <w:proofErr w:type="spellStart"/>
      <w:r w:rsidR="00B874C9">
        <w:rPr>
          <w:rFonts w:ascii="Arial" w:hAnsi="Arial" w:cs="Arial"/>
          <w:sz w:val="20"/>
          <w:szCs w:val="20"/>
        </w:rPr>
        <w:t>file.cs</w:t>
      </w:r>
      <w:proofErr w:type="spellEnd"/>
      <w:r w:rsidR="00B874C9">
        <w:rPr>
          <w:rFonts w:ascii="Arial" w:hAnsi="Arial" w:cs="Arial"/>
          <w:sz w:val="20"/>
          <w:szCs w:val="20"/>
        </w:rPr>
        <w:t>.</w:t>
      </w:r>
      <w:r w:rsidR="002E45F4">
        <w:rPr>
          <w:rFonts w:ascii="Arial" w:hAnsi="Arial" w:cs="Arial"/>
          <w:sz w:val="20"/>
          <w:szCs w:val="20"/>
        </w:rPr>
        <w:t>”</w:t>
      </w:r>
      <w:r w:rsidR="00B874C9">
        <w:rPr>
          <w:rStyle w:val="FootnoteReference"/>
          <w:rFonts w:ascii="Arial" w:hAnsi="Arial" w:cs="Arial"/>
          <w:sz w:val="20"/>
          <w:szCs w:val="20"/>
        </w:rPr>
        <w:footnoteReference w:id="2"/>
      </w:r>
      <w:r w:rsidR="002E45F4">
        <w:rPr>
          <w:rFonts w:ascii="Arial" w:hAnsi="Arial" w:cs="Arial"/>
          <w:sz w:val="20"/>
          <w:szCs w:val="20"/>
        </w:rPr>
        <w:t xml:space="preserve"> questa citazione conferma quanto scritto per i primi due punti presi in esame.</w:t>
      </w:r>
      <w:r w:rsidR="002E45F4">
        <w:rPr>
          <w:rFonts w:ascii="Arial" w:hAnsi="Arial" w:cs="Arial"/>
          <w:sz w:val="20"/>
          <w:szCs w:val="20"/>
        </w:rPr>
        <w:br/>
      </w:r>
    </w:p>
    <w:p w14:paraId="4AE076B9" w14:textId="4178FB1C" w:rsidR="00B51504" w:rsidRDefault="00B51504" w:rsidP="00C118C0">
      <w:pPr>
        <w:pStyle w:val="ListParagraph"/>
        <w:numPr>
          <w:ilvl w:val="0"/>
          <w:numId w:val="41"/>
        </w:numPr>
        <w:rPr>
          <w:rFonts w:ascii="Arial" w:hAnsi="Arial" w:cs="Arial"/>
          <w:sz w:val="20"/>
          <w:szCs w:val="20"/>
        </w:rPr>
      </w:pPr>
      <w:r>
        <w:rPr>
          <w:rFonts w:ascii="Arial" w:hAnsi="Arial" w:cs="Arial"/>
          <w:sz w:val="20"/>
          <w:szCs w:val="20"/>
        </w:rPr>
        <w:t xml:space="preserve">Permette di gestire </w:t>
      </w:r>
      <w:proofErr w:type="spellStart"/>
      <w:r>
        <w:rPr>
          <w:rFonts w:ascii="Arial" w:hAnsi="Arial" w:cs="Arial"/>
          <w:sz w:val="20"/>
          <w:szCs w:val="20"/>
        </w:rPr>
        <w:t>dataset</w:t>
      </w:r>
      <w:proofErr w:type="spellEnd"/>
      <w:r>
        <w:rPr>
          <w:rFonts w:ascii="Arial" w:hAnsi="Arial" w:cs="Arial"/>
          <w:sz w:val="20"/>
          <w:szCs w:val="20"/>
        </w:rPr>
        <w:t xml:space="preserve"> di grandi dimensioni</w:t>
      </w:r>
      <w:r>
        <w:rPr>
          <w:rFonts w:ascii="Arial" w:hAnsi="Arial" w:cs="Arial"/>
          <w:sz w:val="20"/>
          <w:szCs w:val="20"/>
        </w:rPr>
        <w:br/>
        <w:t>Su questo punto, da parte del sottoscritto, è stata tralasciata un’analisi dell’importanza della virtualizzazione dell’interfaccia utente, ma la rilevanza in questa voce è la gestione di grandi quantità di dati. Si conosce già dal principio che il quantitativo di dati da gestire è alto e importante</w:t>
      </w:r>
      <w:r w:rsidR="00C74363">
        <w:rPr>
          <w:rFonts w:ascii="Arial" w:hAnsi="Arial" w:cs="Arial"/>
          <w:sz w:val="20"/>
          <w:szCs w:val="20"/>
        </w:rPr>
        <w:t>. Dunque è un punto di fondamentale importanza poiché atto all’obiettivo.</w:t>
      </w:r>
      <w:r w:rsidR="00C74363">
        <w:rPr>
          <w:rFonts w:ascii="Arial" w:hAnsi="Arial" w:cs="Arial"/>
          <w:sz w:val="20"/>
          <w:szCs w:val="20"/>
        </w:rPr>
        <w:br/>
      </w:r>
    </w:p>
    <w:p w14:paraId="59463324" w14:textId="730768C5" w:rsidR="00C74363" w:rsidRDefault="008D5440" w:rsidP="00C118C0">
      <w:pPr>
        <w:pStyle w:val="ListParagraph"/>
        <w:numPr>
          <w:ilvl w:val="0"/>
          <w:numId w:val="41"/>
        </w:numPr>
        <w:rPr>
          <w:rFonts w:ascii="Arial" w:hAnsi="Arial" w:cs="Arial"/>
          <w:sz w:val="20"/>
          <w:szCs w:val="20"/>
        </w:rPr>
      </w:pPr>
      <w:r>
        <w:rPr>
          <w:rFonts w:ascii="Arial" w:hAnsi="Arial" w:cs="Arial"/>
          <w:sz w:val="20"/>
          <w:szCs w:val="20"/>
        </w:rPr>
        <w:t>Personalizzazione illimitata dell’interfaccia utente, controlli personalizzabili</w:t>
      </w:r>
      <w:r>
        <w:rPr>
          <w:rFonts w:ascii="Arial" w:hAnsi="Arial" w:cs="Arial"/>
          <w:sz w:val="20"/>
          <w:szCs w:val="20"/>
        </w:rPr>
        <w:br/>
        <w:t xml:space="preserve">Questa voce, sebbene non porti dei benefici nell’immediato presente al progetto, lascia aperti numerosi sentieri di personalizzazione futura. Questo applicativo potrebbe non essere limitato e dedicato unicamente a questo specifico lavoro o periodo di lavoro. È possibile che debba essere esteso, personalizzato, aggiornato, </w:t>
      </w:r>
      <w:proofErr w:type="spellStart"/>
      <w:r>
        <w:rPr>
          <w:rFonts w:ascii="Arial" w:hAnsi="Arial" w:cs="Arial"/>
          <w:sz w:val="20"/>
          <w:szCs w:val="20"/>
        </w:rPr>
        <w:t>ecc</w:t>
      </w:r>
      <w:proofErr w:type="spellEnd"/>
      <w:r>
        <w:rPr>
          <w:rFonts w:ascii="Arial" w:hAnsi="Arial" w:cs="Arial"/>
          <w:sz w:val="20"/>
          <w:szCs w:val="20"/>
        </w:rPr>
        <w:t xml:space="preserve">…, ed è corretto pensare in quest’ottica. Rispettando anche quelli che sono i principi legati alla programmazione </w:t>
      </w:r>
      <w:r w:rsidR="00032710">
        <w:rPr>
          <w:rFonts w:ascii="Arial" w:hAnsi="Arial" w:cs="Arial"/>
          <w:sz w:val="20"/>
          <w:szCs w:val="20"/>
        </w:rPr>
        <w:t>S.O.L.I.D.</w:t>
      </w:r>
      <w:r w:rsidR="008175EA">
        <w:rPr>
          <w:rStyle w:val="FootnoteReference"/>
          <w:rFonts w:ascii="Arial" w:hAnsi="Arial" w:cs="Arial"/>
          <w:sz w:val="20"/>
          <w:szCs w:val="20"/>
        </w:rPr>
        <w:footnoteReference w:id="3"/>
      </w:r>
      <w:r w:rsidR="00032710">
        <w:rPr>
          <w:rFonts w:ascii="Arial" w:hAnsi="Arial" w:cs="Arial"/>
          <w:sz w:val="20"/>
          <w:szCs w:val="20"/>
        </w:rPr>
        <w:t>, per un software aperto alle estensioni.</w:t>
      </w:r>
      <w:r w:rsidR="00032710">
        <w:rPr>
          <w:rFonts w:ascii="Arial" w:hAnsi="Arial" w:cs="Arial"/>
          <w:sz w:val="20"/>
          <w:szCs w:val="20"/>
        </w:rPr>
        <w:br/>
      </w:r>
    </w:p>
    <w:p w14:paraId="7A4A97A2" w14:textId="51E4683C" w:rsidR="00032710" w:rsidRDefault="00032710" w:rsidP="00AF14B9">
      <w:pPr>
        <w:jc w:val="both"/>
        <w:rPr>
          <w:rFonts w:ascii="Arial" w:hAnsi="Arial" w:cs="Arial"/>
          <w:sz w:val="20"/>
          <w:szCs w:val="20"/>
        </w:rPr>
      </w:pPr>
      <w:r>
        <w:rPr>
          <w:rFonts w:ascii="Arial" w:hAnsi="Arial" w:cs="Arial"/>
          <w:sz w:val="20"/>
          <w:szCs w:val="20"/>
        </w:rPr>
        <w:t xml:space="preserve">Sebbene WPF, così come sarebbe stato il discorso anche per </w:t>
      </w:r>
      <w:proofErr w:type="spellStart"/>
      <w:r>
        <w:rPr>
          <w:rFonts w:ascii="Arial" w:hAnsi="Arial" w:cs="Arial"/>
          <w:sz w:val="20"/>
          <w:szCs w:val="20"/>
        </w:rPr>
        <w:t>WinForms</w:t>
      </w:r>
      <w:proofErr w:type="spellEnd"/>
      <w:r>
        <w:rPr>
          <w:rFonts w:ascii="Arial" w:hAnsi="Arial" w:cs="Arial"/>
          <w:sz w:val="20"/>
          <w:szCs w:val="20"/>
        </w:rPr>
        <w:t xml:space="preserve"> se gli fosse stato preferito, possa sembrare datato e gli si sarebbero potute preferire</w:t>
      </w:r>
      <w:r w:rsidR="00FA4605">
        <w:rPr>
          <w:rFonts w:ascii="Arial" w:hAnsi="Arial" w:cs="Arial"/>
          <w:sz w:val="20"/>
          <w:szCs w:val="20"/>
        </w:rPr>
        <w:t xml:space="preserve"> altre librerie grafiche il suo supporto e la sua presenza sono stati garantiti anche in .NET 6</w:t>
      </w:r>
      <w:r w:rsidR="00FA4605">
        <w:rPr>
          <w:rStyle w:val="FootnoteReference"/>
          <w:rFonts w:ascii="Arial" w:hAnsi="Arial" w:cs="Arial"/>
          <w:sz w:val="20"/>
          <w:szCs w:val="20"/>
        </w:rPr>
        <w:footnoteReference w:id="4"/>
      </w:r>
      <w:r w:rsidR="00FA4605">
        <w:rPr>
          <w:rFonts w:ascii="Arial" w:hAnsi="Arial" w:cs="Arial"/>
          <w:sz w:val="20"/>
          <w:szCs w:val="20"/>
        </w:rPr>
        <w:t>.</w:t>
      </w:r>
    </w:p>
    <w:p w14:paraId="08871BCE" w14:textId="77777777" w:rsidR="00FA4605" w:rsidRDefault="00FA4605" w:rsidP="00032710">
      <w:pPr>
        <w:rPr>
          <w:rFonts w:ascii="Arial" w:hAnsi="Arial" w:cs="Arial"/>
          <w:sz w:val="20"/>
          <w:szCs w:val="20"/>
        </w:rPr>
      </w:pPr>
    </w:p>
    <w:p w14:paraId="5D3E4104" w14:textId="77777777" w:rsidR="008520BB" w:rsidRDefault="00FA4605" w:rsidP="008520BB">
      <w:pPr>
        <w:keepNext/>
        <w:jc w:val="center"/>
      </w:pPr>
      <w:r>
        <w:rPr>
          <w:noProof/>
          <w:lang w:eastAsia="it-CH"/>
        </w:rPr>
        <w:lastRenderedPageBreak/>
        <w:drawing>
          <wp:inline distT="0" distB="0" distL="0" distR="0" wp14:anchorId="55EE2204" wp14:editId="2ED733E5">
            <wp:extent cx="4502989" cy="2528878"/>
            <wp:effectExtent l="0" t="0" r="0" b="5080"/>
            <wp:docPr id="5" name="Immagine 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9803" cy="2583249"/>
                    </a:xfrm>
                    <a:prstGeom prst="rect">
                      <a:avLst/>
                    </a:prstGeom>
                    <a:noFill/>
                    <a:ln>
                      <a:noFill/>
                    </a:ln>
                  </pic:spPr>
                </pic:pic>
              </a:graphicData>
            </a:graphic>
          </wp:inline>
        </w:drawing>
      </w:r>
    </w:p>
    <w:p w14:paraId="47194829" w14:textId="7F786DA7" w:rsidR="00FA4605" w:rsidRDefault="008520BB" w:rsidP="008520BB">
      <w:pPr>
        <w:pStyle w:val="Caption"/>
        <w:jc w:val="center"/>
        <w:rPr>
          <w:rFonts w:ascii="Arial" w:hAnsi="Arial" w:cs="Arial"/>
        </w:rPr>
      </w:pPr>
      <w:bookmarkStart w:id="87" w:name="_Toc94462479"/>
      <w:r>
        <w:t xml:space="preserve">Figura </w:t>
      </w:r>
      <w:fldSimple w:instr=" SEQ Figura \* ARABIC ">
        <w:r w:rsidR="006F1EC3">
          <w:rPr>
            <w:noProof/>
          </w:rPr>
          <w:t>10</w:t>
        </w:r>
      </w:fldSimple>
      <w:r>
        <w:t>: diagramma .NET 6</w:t>
      </w:r>
      <w:bookmarkEnd w:id="87"/>
    </w:p>
    <w:p w14:paraId="0AC64367" w14:textId="361A40A5" w:rsidR="00FA4605" w:rsidRDefault="00FA4605" w:rsidP="00FA4605">
      <w:pPr>
        <w:rPr>
          <w:rFonts w:ascii="Arial" w:hAnsi="Arial" w:cs="Arial"/>
          <w:sz w:val="20"/>
          <w:szCs w:val="20"/>
        </w:rPr>
      </w:pPr>
    </w:p>
    <w:p w14:paraId="282EBDC1" w14:textId="6AA4BD4C" w:rsidR="00470C67" w:rsidRDefault="00470C67" w:rsidP="00470C67">
      <w:pPr>
        <w:pStyle w:val="Heading2"/>
      </w:pPr>
      <w:bookmarkStart w:id="88" w:name="_Toc94462436"/>
      <w:r>
        <w:t>Analisi di C# e WPF</w:t>
      </w:r>
      <w:bookmarkEnd w:id="88"/>
    </w:p>
    <w:p w14:paraId="4CFEF5F5" w14:textId="37A99D3C" w:rsidR="00C80C52" w:rsidRDefault="00C80C52" w:rsidP="00AF14B9">
      <w:pPr>
        <w:jc w:val="both"/>
        <w:rPr>
          <w:rFonts w:ascii="Arial" w:hAnsi="Arial" w:cs="Arial"/>
          <w:sz w:val="20"/>
          <w:szCs w:val="20"/>
        </w:rPr>
      </w:pPr>
      <w:r>
        <w:rPr>
          <w:rFonts w:ascii="Arial" w:hAnsi="Arial" w:cs="Arial"/>
          <w:sz w:val="20"/>
          <w:szCs w:val="20"/>
        </w:rPr>
        <w:t xml:space="preserve">Precedentemente al primo e al secondo incontro mi sono documentato sul linguaggio di C# tramite il libro di testo presente nella bibliografia di questo progetto: </w:t>
      </w:r>
      <w:r>
        <w:rPr>
          <w:rFonts w:ascii="Arial" w:hAnsi="Arial" w:cs="Arial"/>
          <w:i/>
          <w:iCs/>
          <w:sz w:val="20"/>
          <w:szCs w:val="20"/>
        </w:rPr>
        <w:t>Programmare con C#8 | Guida Completa.</w:t>
      </w:r>
      <w:r>
        <w:rPr>
          <w:rFonts w:ascii="Arial" w:hAnsi="Arial" w:cs="Arial"/>
          <w:sz w:val="20"/>
          <w:szCs w:val="20"/>
        </w:rPr>
        <w:t xml:space="preserve"> Non era essenziale che io studiassi l’ultima versione del linguaggio, peraltro uscita nel corso del progetto</w:t>
      </w:r>
      <w:r>
        <w:rPr>
          <w:rStyle w:val="FootnoteReference"/>
          <w:rFonts w:ascii="Arial" w:hAnsi="Arial" w:cs="Arial"/>
          <w:sz w:val="20"/>
          <w:szCs w:val="20"/>
        </w:rPr>
        <w:footnoteReference w:id="5"/>
      </w:r>
      <w:r w:rsidR="00122F37">
        <w:rPr>
          <w:rFonts w:ascii="Arial" w:hAnsi="Arial" w:cs="Arial"/>
          <w:sz w:val="20"/>
          <w:szCs w:val="20"/>
        </w:rPr>
        <w:t>, poiché l’obiettivo era farmi un’idea globale del linguaggio.</w:t>
      </w:r>
    </w:p>
    <w:p w14:paraId="0323508B" w14:textId="7E5FF9C8" w:rsidR="00122F37" w:rsidRDefault="00122F37" w:rsidP="00AF14B9">
      <w:pPr>
        <w:jc w:val="both"/>
        <w:rPr>
          <w:rFonts w:ascii="Arial" w:hAnsi="Arial" w:cs="Arial"/>
          <w:sz w:val="20"/>
          <w:szCs w:val="20"/>
        </w:rPr>
      </w:pPr>
      <w:r>
        <w:rPr>
          <w:rFonts w:ascii="Arial" w:hAnsi="Arial" w:cs="Arial"/>
          <w:sz w:val="20"/>
          <w:szCs w:val="20"/>
        </w:rPr>
        <w:t>Essendo un linguaggio orientato a oggetti, molto simile a Java, studiato durante i precedenti semestri alla SUPSI, l’approccio non è stato complicato.</w:t>
      </w:r>
    </w:p>
    <w:p w14:paraId="0AE1C995" w14:textId="77777777" w:rsidR="001E10CD" w:rsidRDefault="00122F37" w:rsidP="00AF14B9">
      <w:pPr>
        <w:jc w:val="both"/>
        <w:rPr>
          <w:rFonts w:ascii="Arial" w:hAnsi="Arial" w:cs="Arial"/>
          <w:sz w:val="20"/>
          <w:szCs w:val="20"/>
        </w:rPr>
      </w:pPr>
      <w:r>
        <w:rPr>
          <w:rFonts w:ascii="Arial" w:hAnsi="Arial" w:cs="Arial"/>
          <w:sz w:val="20"/>
          <w:szCs w:val="20"/>
        </w:rPr>
        <w:t>Tuttavia alcune peculiarità del linguaggio le ho trovate molto utili e funzionali. Fra le quali cito brevemente:</w:t>
      </w:r>
    </w:p>
    <w:p w14:paraId="42FE6ADD" w14:textId="4AEAF844" w:rsidR="00122F37" w:rsidRDefault="001E10CD" w:rsidP="001E10CD">
      <w:pPr>
        <w:pStyle w:val="ListParagraph"/>
        <w:numPr>
          <w:ilvl w:val="0"/>
          <w:numId w:val="41"/>
        </w:numPr>
        <w:rPr>
          <w:rFonts w:ascii="Arial" w:hAnsi="Arial" w:cs="Arial"/>
          <w:sz w:val="20"/>
          <w:szCs w:val="20"/>
        </w:rPr>
      </w:pPr>
      <w:r w:rsidRPr="001E10CD">
        <w:rPr>
          <w:rFonts w:ascii="Arial" w:hAnsi="Arial" w:cs="Arial"/>
          <w:sz w:val="20"/>
          <w:szCs w:val="20"/>
        </w:rPr>
        <w:t>proprietà</w:t>
      </w:r>
      <w:r w:rsidR="0086761E" w:rsidRPr="001E10CD">
        <w:rPr>
          <w:rFonts w:ascii="Arial" w:hAnsi="Arial" w:cs="Arial"/>
          <w:sz w:val="20"/>
          <w:szCs w:val="20"/>
        </w:rPr>
        <w:t xml:space="preserve"> </w:t>
      </w:r>
      <w:proofErr w:type="spellStart"/>
      <w:r w:rsidR="0086761E" w:rsidRPr="001E10CD">
        <w:rPr>
          <w:rFonts w:ascii="Arial" w:hAnsi="Arial" w:cs="Arial"/>
          <w:sz w:val="20"/>
          <w:szCs w:val="20"/>
        </w:rPr>
        <w:t>get</w:t>
      </w:r>
      <w:proofErr w:type="spellEnd"/>
      <w:r w:rsidR="0086761E" w:rsidRPr="001E10CD">
        <w:rPr>
          <w:rFonts w:ascii="Arial" w:hAnsi="Arial" w:cs="Arial"/>
          <w:sz w:val="20"/>
          <w:szCs w:val="20"/>
        </w:rPr>
        <w:t>/se</w:t>
      </w:r>
      <w:r w:rsidRPr="001E10CD">
        <w:rPr>
          <w:rFonts w:ascii="Arial" w:hAnsi="Arial" w:cs="Arial"/>
          <w:sz w:val="20"/>
          <w:szCs w:val="20"/>
        </w:rPr>
        <w:t>t</w:t>
      </w:r>
      <w:r w:rsidR="0086761E" w:rsidRPr="001E10CD">
        <w:rPr>
          <w:rFonts w:ascii="Arial" w:hAnsi="Arial" w:cs="Arial"/>
          <w:sz w:val="20"/>
          <w:szCs w:val="20"/>
        </w:rPr>
        <w:t xml:space="preserve">, a seconda della posizione al momento della chiamata sarà interpretato come un </w:t>
      </w:r>
      <w:proofErr w:type="spellStart"/>
      <w:r w:rsidR="0086761E" w:rsidRPr="001E10CD">
        <w:rPr>
          <w:rFonts w:ascii="Arial" w:hAnsi="Arial" w:cs="Arial"/>
          <w:sz w:val="20"/>
          <w:szCs w:val="20"/>
        </w:rPr>
        <w:t>getter</w:t>
      </w:r>
      <w:proofErr w:type="spellEnd"/>
      <w:r w:rsidR="0086761E" w:rsidRPr="001E10CD">
        <w:rPr>
          <w:rFonts w:ascii="Arial" w:hAnsi="Arial" w:cs="Arial"/>
          <w:sz w:val="20"/>
          <w:szCs w:val="20"/>
        </w:rPr>
        <w:t xml:space="preserve"> o come un setter (</w:t>
      </w:r>
      <w:proofErr w:type="spellStart"/>
      <w:r w:rsidR="0086761E" w:rsidRPr="001E10CD">
        <w:rPr>
          <w:rFonts w:ascii="Arial" w:hAnsi="Arial" w:cs="Arial"/>
          <w:sz w:val="20"/>
          <w:szCs w:val="20"/>
        </w:rPr>
        <w:t>int</w:t>
      </w:r>
      <w:proofErr w:type="spellEnd"/>
      <w:r w:rsidR="0086761E" w:rsidRPr="001E10CD">
        <w:rPr>
          <w:rFonts w:ascii="Arial" w:hAnsi="Arial" w:cs="Arial"/>
          <w:sz w:val="20"/>
          <w:szCs w:val="20"/>
        </w:rPr>
        <w:t xml:space="preserve"> cm = </w:t>
      </w:r>
      <w:proofErr w:type="spellStart"/>
      <w:r w:rsidR="0086761E" w:rsidRPr="001E10CD">
        <w:rPr>
          <w:rFonts w:ascii="Arial" w:hAnsi="Arial" w:cs="Arial"/>
          <w:sz w:val="20"/>
          <w:szCs w:val="20"/>
        </w:rPr>
        <w:t>persona.Altezza</w:t>
      </w:r>
      <w:proofErr w:type="spellEnd"/>
      <w:r w:rsidR="0086761E" w:rsidRPr="001E10CD">
        <w:rPr>
          <w:rFonts w:ascii="Arial" w:hAnsi="Arial" w:cs="Arial"/>
          <w:sz w:val="20"/>
          <w:szCs w:val="20"/>
        </w:rPr>
        <w:t xml:space="preserve">; </w:t>
      </w:r>
      <w:r w:rsidR="0086761E" w:rsidRPr="0086761E">
        <w:sym w:font="Wingdings" w:char="F0E0"/>
      </w:r>
      <w:r w:rsidR="0086761E" w:rsidRPr="001E10CD">
        <w:rPr>
          <w:rFonts w:ascii="Arial" w:hAnsi="Arial" w:cs="Arial"/>
          <w:sz w:val="20"/>
          <w:szCs w:val="20"/>
        </w:rPr>
        <w:t xml:space="preserve"> </w:t>
      </w:r>
      <w:proofErr w:type="spellStart"/>
      <w:r w:rsidR="0086761E" w:rsidRPr="001E10CD">
        <w:rPr>
          <w:rFonts w:ascii="Arial" w:hAnsi="Arial" w:cs="Arial"/>
          <w:sz w:val="20"/>
          <w:szCs w:val="20"/>
        </w:rPr>
        <w:t>getter</w:t>
      </w:r>
      <w:proofErr w:type="spellEnd"/>
      <w:r w:rsidR="0086761E" w:rsidRPr="001E10CD">
        <w:rPr>
          <w:rFonts w:ascii="Arial" w:hAnsi="Arial" w:cs="Arial"/>
          <w:sz w:val="20"/>
          <w:szCs w:val="20"/>
        </w:rPr>
        <w:t xml:space="preserve">; </w:t>
      </w:r>
      <w:proofErr w:type="spellStart"/>
      <w:r w:rsidR="0086761E" w:rsidRPr="001E10CD">
        <w:rPr>
          <w:rFonts w:ascii="Arial" w:hAnsi="Arial" w:cs="Arial"/>
          <w:sz w:val="20"/>
          <w:szCs w:val="20"/>
        </w:rPr>
        <w:t>persona.Altezza</w:t>
      </w:r>
      <w:proofErr w:type="spellEnd"/>
      <w:r w:rsidR="0086761E" w:rsidRPr="001E10CD">
        <w:rPr>
          <w:rFonts w:ascii="Arial" w:hAnsi="Arial" w:cs="Arial"/>
          <w:sz w:val="20"/>
          <w:szCs w:val="20"/>
        </w:rPr>
        <w:t xml:space="preserve"> = 184; </w:t>
      </w:r>
      <w:r w:rsidR="0086761E" w:rsidRPr="0086761E">
        <w:sym w:font="Wingdings" w:char="F0E0"/>
      </w:r>
      <w:r w:rsidR="0086761E" w:rsidRPr="001E10CD">
        <w:rPr>
          <w:rFonts w:ascii="Arial" w:hAnsi="Arial" w:cs="Arial"/>
          <w:sz w:val="20"/>
          <w:szCs w:val="20"/>
        </w:rPr>
        <w:t xml:space="preserve"> setter)</w:t>
      </w:r>
      <w:r>
        <w:rPr>
          <w:rFonts w:ascii="Arial" w:hAnsi="Arial" w:cs="Arial"/>
          <w:sz w:val="20"/>
          <w:szCs w:val="20"/>
        </w:rPr>
        <w:br/>
      </w:r>
      <w:r w:rsidR="003E753D">
        <w:rPr>
          <w:rFonts w:ascii="Arial" w:hAnsi="Arial" w:cs="Arial"/>
          <w:sz w:val="20"/>
          <w:szCs w:val="20"/>
        </w:rPr>
        <w:t xml:space="preserve">private </w:t>
      </w:r>
      <w:proofErr w:type="spellStart"/>
      <w:r w:rsidR="003E753D">
        <w:rPr>
          <w:rFonts w:ascii="Arial" w:hAnsi="Arial" w:cs="Arial"/>
          <w:sz w:val="20"/>
          <w:szCs w:val="20"/>
        </w:rPr>
        <w:t>int</w:t>
      </w:r>
      <w:proofErr w:type="spellEnd"/>
      <w:r w:rsidR="003E753D">
        <w:rPr>
          <w:rFonts w:ascii="Arial" w:hAnsi="Arial" w:cs="Arial"/>
          <w:sz w:val="20"/>
          <w:szCs w:val="20"/>
        </w:rPr>
        <w:t xml:space="preserve"> altezza;</w:t>
      </w:r>
      <w:r w:rsidR="003E753D">
        <w:rPr>
          <w:rFonts w:ascii="Arial" w:hAnsi="Arial" w:cs="Arial"/>
          <w:sz w:val="20"/>
          <w:szCs w:val="20"/>
        </w:rPr>
        <w:br/>
        <w:t xml:space="preserve">public </w:t>
      </w:r>
      <w:proofErr w:type="spellStart"/>
      <w:r w:rsidR="003E753D">
        <w:rPr>
          <w:rFonts w:ascii="Arial" w:hAnsi="Arial" w:cs="Arial"/>
          <w:sz w:val="20"/>
          <w:szCs w:val="20"/>
        </w:rPr>
        <w:t>int</w:t>
      </w:r>
      <w:proofErr w:type="spellEnd"/>
      <w:r w:rsidR="003E753D">
        <w:rPr>
          <w:rFonts w:ascii="Arial" w:hAnsi="Arial" w:cs="Arial"/>
          <w:sz w:val="20"/>
          <w:szCs w:val="20"/>
        </w:rPr>
        <w:t xml:space="preserve"> Altezza</w:t>
      </w:r>
      <w:r w:rsidR="003E753D">
        <w:rPr>
          <w:rFonts w:ascii="Arial" w:hAnsi="Arial" w:cs="Arial"/>
          <w:sz w:val="20"/>
          <w:szCs w:val="20"/>
        </w:rPr>
        <w:br/>
        <w:t>{</w:t>
      </w:r>
      <w:r w:rsidR="003E753D">
        <w:rPr>
          <w:rFonts w:ascii="Arial" w:hAnsi="Arial" w:cs="Arial"/>
          <w:sz w:val="20"/>
          <w:szCs w:val="20"/>
        </w:rPr>
        <w:br/>
        <w:t xml:space="preserve">     </w:t>
      </w:r>
      <w:proofErr w:type="spellStart"/>
      <w:r w:rsidR="003E753D">
        <w:rPr>
          <w:rFonts w:ascii="Arial" w:hAnsi="Arial" w:cs="Arial"/>
          <w:sz w:val="20"/>
          <w:szCs w:val="20"/>
        </w:rPr>
        <w:t>get</w:t>
      </w:r>
      <w:proofErr w:type="spellEnd"/>
      <w:r w:rsidR="003E753D">
        <w:rPr>
          <w:rFonts w:ascii="Arial" w:hAnsi="Arial" w:cs="Arial"/>
          <w:sz w:val="20"/>
          <w:szCs w:val="20"/>
        </w:rPr>
        <w:br/>
        <w:t xml:space="preserve">     {</w:t>
      </w:r>
      <w:r w:rsidR="003E753D">
        <w:rPr>
          <w:rFonts w:ascii="Arial" w:hAnsi="Arial" w:cs="Arial"/>
          <w:sz w:val="20"/>
          <w:szCs w:val="20"/>
        </w:rPr>
        <w:br/>
        <w:t xml:space="preserve">           </w:t>
      </w:r>
      <w:proofErr w:type="spellStart"/>
      <w:r w:rsidR="003E753D">
        <w:rPr>
          <w:rFonts w:ascii="Arial" w:hAnsi="Arial" w:cs="Arial"/>
          <w:sz w:val="20"/>
          <w:szCs w:val="20"/>
        </w:rPr>
        <w:t>return</w:t>
      </w:r>
      <w:proofErr w:type="spellEnd"/>
      <w:r w:rsidR="003E753D">
        <w:rPr>
          <w:rFonts w:ascii="Arial" w:hAnsi="Arial" w:cs="Arial"/>
          <w:sz w:val="20"/>
          <w:szCs w:val="20"/>
        </w:rPr>
        <w:t xml:space="preserve"> altezza;</w:t>
      </w:r>
      <w:r w:rsidR="003E753D">
        <w:rPr>
          <w:rFonts w:ascii="Arial" w:hAnsi="Arial" w:cs="Arial"/>
          <w:sz w:val="20"/>
          <w:szCs w:val="20"/>
        </w:rPr>
        <w:br/>
        <w:t xml:space="preserve">     }</w:t>
      </w:r>
      <w:r w:rsidR="003E753D">
        <w:rPr>
          <w:rFonts w:ascii="Arial" w:hAnsi="Arial" w:cs="Arial"/>
          <w:sz w:val="20"/>
          <w:szCs w:val="20"/>
        </w:rPr>
        <w:br/>
        <w:t xml:space="preserve">     set</w:t>
      </w:r>
      <w:r w:rsidR="003E753D">
        <w:rPr>
          <w:rFonts w:ascii="Arial" w:hAnsi="Arial" w:cs="Arial"/>
          <w:sz w:val="20"/>
          <w:szCs w:val="20"/>
        </w:rPr>
        <w:br/>
        <w:t xml:space="preserve">     {</w:t>
      </w:r>
      <w:r w:rsidR="003E753D">
        <w:rPr>
          <w:rFonts w:ascii="Arial" w:hAnsi="Arial" w:cs="Arial"/>
          <w:sz w:val="20"/>
          <w:szCs w:val="20"/>
        </w:rPr>
        <w:br/>
        <w:t xml:space="preserve">           altezza=</w:t>
      </w:r>
      <w:proofErr w:type="spellStart"/>
      <w:r w:rsidR="003E753D">
        <w:rPr>
          <w:rFonts w:ascii="Arial" w:hAnsi="Arial" w:cs="Arial"/>
          <w:sz w:val="20"/>
          <w:szCs w:val="20"/>
        </w:rPr>
        <w:t>value</w:t>
      </w:r>
      <w:proofErr w:type="spellEnd"/>
      <w:r w:rsidR="003E753D">
        <w:rPr>
          <w:rFonts w:ascii="Arial" w:hAnsi="Arial" w:cs="Arial"/>
          <w:sz w:val="20"/>
          <w:szCs w:val="20"/>
        </w:rPr>
        <w:t>;</w:t>
      </w:r>
      <w:r w:rsidR="003E753D">
        <w:rPr>
          <w:rFonts w:ascii="Arial" w:hAnsi="Arial" w:cs="Arial"/>
          <w:sz w:val="20"/>
          <w:szCs w:val="20"/>
        </w:rPr>
        <w:br/>
        <w:t xml:space="preserve">     }</w:t>
      </w:r>
      <w:r w:rsidR="003E753D">
        <w:rPr>
          <w:rFonts w:ascii="Arial" w:hAnsi="Arial" w:cs="Arial"/>
          <w:sz w:val="20"/>
          <w:szCs w:val="20"/>
        </w:rPr>
        <w:br/>
        <w:t>}</w:t>
      </w:r>
      <w:r w:rsidR="003E753D">
        <w:rPr>
          <w:rFonts w:ascii="Arial" w:hAnsi="Arial" w:cs="Arial"/>
          <w:sz w:val="20"/>
          <w:szCs w:val="20"/>
        </w:rPr>
        <w:br/>
      </w:r>
    </w:p>
    <w:p w14:paraId="6D358096" w14:textId="77777777" w:rsidR="005B16CE" w:rsidRDefault="003E753D" w:rsidP="00C05ED7">
      <w:pPr>
        <w:pStyle w:val="ListParagraph"/>
        <w:numPr>
          <w:ilvl w:val="0"/>
          <w:numId w:val="41"/>
        </w:numPr>
        <w:rPr>
          <w:rFonts w:ascii="Arial" w:hAnsi="Arial" w:cs="Arial"/>
          <w:sz w:val="20"/>
          <w:szCs w:val="20"/>
        </w:rPr>
      </w:pPr>
      <w:r>
        <w:rPr>
          <w:rFonts w:ascii="Arial" w:hAnsi="Arial" w:cs="Arial"/>
          <w:sz w:val="20"/>
          <w:szCs w:val="20"/>
        </w:rPr>
        <w:t>la dichiarazione di una variabile locale “</w:t>
      </w:r>
      <w:proofErr w:type="spellStart"/>
      <w:r>
        <w:rPr>
          <w:rFonts w:ascii="Arial" w:hAnsi="Arial" w:cs="Arial"/>
          <w:sz w:val="20"/>
          <w:szCs w:val="20"/>
        </w:rPr>
        <w:t>var</w:t>
      </w:r>
      <w:proofErr w:type="spellEnd"/>
      <w:r>
        <w:rPr>
          <w:rFonts w:ascii="Arial" w:hAnsi="Arial" w:cs="Arial"/>
          <w:sz w:val="20"/>
          <w:szCs w:val="20"/>
        </w:rPr>
        <w:t xml:space="preserve">” implicita, la quale deve essere subito assegnata durante la dichiarazione, </w:t>
      </w:r>
      <w:r w:rsidR="007B1EE7">
        <w:rPr>
          <w:rFonts w:ascii="Arial" w:hAnsi="Arial" w:cs="Arial"/>
          <w:sz w:val="20"/>
          <w:szCs w:val="20"/>
        </w:rPr>
        <w:t>il cui tipo di dato è deciso dal compilatore</w:t>
      </w:r>
      <w:r w:rsidR="002239F4">
        <w:rPr>
          <w:rFonts w:ascii="Arial" w:hAnsi="Arial" w:cs="Arial"/>
          <w:sz w:val="20"/>
          <w:szCs w:val="20"/>
        </w:rPr>
        <w:t>.</w:t>
      </w:r>
    </w:p>
    <w:p w14:paraId="770D6E69" w14:textId="77777777" w:rsidR="005B16CE" w:rsidRDefault="005B16CE">
      <w:pPr>
        <w:spacing w:line="240" w:lineRule="auto"/>
        <w:rPr>
          <w:rFonts w:ascii="Arial" w:hAnsi="Arial" w:cs="Arial"/>
          <w:sz w:val="20"/>
          <w:szCs w:val="20"/>
        </w:rPr>
      </w:pPr>
      <w:r>
        <w:rPr>
          <w:rFonts w:ascii="Arial" w:hAnsi="Arial" w:cs="Arial"/>
          <w:sz w:val="20"/>
          <w:szCs w:val="20"/>
        </w:rPr>
        <w:br w:type="page"/>
      </w:r>
    </w:p>
    <w:p w14:paraId="3343149B" w14:textId="2EBAEC14" w:rsidR="003E753D" w:rsidRPr="00C05ED7" w:rsidRDefault="007D75A5" w:rsidP="00C05ED7">
      <w:pPr>
        <w:pStyle w:val="ListParagraph"/>
        <w:numPr>
          <w:ilvl w:val="0"/>
          <w:numId w:val="41"/>
        </w:numPr>
        <w:rPr>
          <w:rFonts w:ascii="Arial" w:hAnsi="Arial" w:cs="Arial"/>
          <w:sz w:val="20"/>
          <w:szCs w:val="20"/>
        </w:rPr>
      </w:pPr>
      <w:r>
        <w:rPr>
          <w:rFonts w:ascii="Arial" w:hAnsi="Arial" w:cs="Arial"/>
          <w:sz w:val="20"/>
          <w:szCs w:val="20"/>
        </w:rPr>
        <w:lastRenderedPageBreak/>
        <w:t xml:space="preserve">LINQ, strumento </w:t>
      </w:r>
      <w:r w:rsidR="005B16CE">
        <w:rPr>
          <w:rFonts w:ascii="Arial" w:hAnsi="Arial" w:cs="Arial"/>
          <w:sz w:val="20"/>
          <w:szCs w:val="20"/>
        </w:rPr>
        <w:t>in grado di interrogare un insieme di dati</w:t>
      </w:r>
      <w:r w:rsidR="005B16CE">
        <w:rPr>
          <w:rFonts w:ascii="Arial" w:hAnsi="Arial" w:cs="Arial"/>
          <w:sz w:val="20"/>
          <w:szCs w:val="20"/>
        </w:rPr>
        <w:br/>
        <w:t xml:space="preserve">“LINQ è un potente insieme di strumenti e funzionalità per scrivere con un’apposita nuova sintassi delle </w:t>
      </w:r>
      <w:proofErr w:type="spellStart"/>
      <w:r w:rsidR="005B16CE">
        <w:rPr>
          <w:rFonts w:ascii="Arial" w:hAnsi="Arial" w:cs="Arial"/>
          <w:sz w:val="20"/>
          <w:szCs w:val="20"/>
        </w:rPr>
        <w:t>query</w:t>
      </w:r>
      <w:proofErr w:type="spellEnd"/>
      <w:r w:rsidR="005B16CE">
        <w:rPr>
          <w:rFonts w:ascii="Arial" w:hAnsi="Arial" w:cs="Arial"/>
          <w:sz w:val="20"/>
          <w:szCs w:val="20"/>
        </w:rPr>
        <w:t xml:space="preserve"> di interrogazione di varie sorgenti di dati: collezioni di oggetti locali, dati XML letti da file oppure ottenuti da servizi web, database relazionali locali o remoti.”</w:t>
      </w:r>
      <w:r w:rsidR="005B16CE">
        <w:rPr>
          <w:rStyle w:val="FootnoteReference"/>
          <w:rFonts w:ascii="Arial" w:hAnsi="Arial" w:cs="Arial"/>
          <w:sz w:val="20"/>
          <w:szCs w:val="20"/>
        </w:rPr>
        <w:footnoteReference w:id="6"/>
      </w:r>
      <w:r w:rsidR="004E5F20" w:rsidRPr="00C05ED7">
        <w:rPr>
          <w:rFonts w:ascii="Arial" w:hAnsi="Arial" w:cs="Arial"/>
          <w:sz w:val="20"/>
          <w:szCs w:val="20"/>
        </w:rPr>
        <w:br/>
      </w:r>
    </w:p>
    <w:p w14:paraId="5D19B4E8" w14:textId="0C551BF3" w:rsidR="004E5F20" w:rsidDel="00836D18" w:rsidRDefault="004E5F20" w:rsidP="004E5F20">
      <w:pPr>
        <w:rPr>
          <w:del w:id="89" w:author="install" w:date="2022-02-02T14:34:00Z"/>
          <w:rFonts w:ascii="Arial" w:hAnsi="Arial" w:cs="Arial"/>
          <w:sz w:val="20"/>
          <w:szCs w:val="20"/>
        </w:rPr>
      </w:pPr>
    </w:p>
    <w:p w14:paraId="3D5EAA91" w14:textId="6C89928D" w:rsidR="004E5F20" w:rsidDel="00836D18" w:rsidRDefault="004E5F20" w:rsidP="004E5F20">
      <w:pPr>
        <w:rPr>
          <w:del w:id="90" w:author="install" w:date="2022-02-02T14:34:00Z"/>
          <w:rFonts w:ascii="Arial" w:hAnsi="Arial" w:cs="Arial"/>
          <w:sz w:val="20"/>
          <w:szCs w:val="20"/>
        </w:rPr>
      </w:pPr>
    </w:p>
    <w:p w14:paraId="01F3B254" w14:textId="5DFF4885" w:rsidR="004E5F20" w:rsidDel="00836D18" w:rsidRDefault="004E5F20" w:rsidP="004E5F20">
      <w:pPr>
        <w:rPr>
          <w:del w:id="91" w:author="install" w:date="2022-02-02T14:34:00Z"/>
          <w:rFonts w:ascii="Arial" w:hAnsi="Arial" w:cs="Arial"/>
          <w:sz w:val="20"/>
          <w:szCs w:val="20"/>
        </w:rPr>
      </w:pPr>
    </w:p>
    <w:p w14:paraId="30A95CD2" w14:textId="1F0B7361" w:rsidR="004E5F20" w:rsidRDefault="00DB6D7E" w:rsidP="00AF14B9">
      <w:pPr>
        <w:jc w:val="both"/>
        <w:rPr>
          <w:rFonts w:ascii="Arial" w:hAnsi="Arial" w:cs="Arial"/>
          <w:sz w:val="20"/>
          <w:szCs w:val="20"/>
        </w:rPr>
      </w:pPr>
      <w:r>
        <w:rPr>
          <w:rFonts w:ascii="Arial" w:hAnsi="Arial" w:cs="Arial"/>
          <w:sz w:val="20"/>
          <w:szCs w:val="20"/>
        </w:rPr>
        <w:t xml:space="preserve">Le prime due-tre settimane di progetto sono state investite sulla scelta della libreria grafica, ricaduta infine su WPF, e sulla presa di familiarità con il linguaggio C# e la libreria stessa. È stato quindi realizzato un primo programma, il classico “Hello World”, nel quale è stata inserita una parte di interfaccia grafica e un’ulteriore classe di C# oltre al controller dello </w:t>
      </w:r>
      <w:proofErr w:type="spellStart"/>
      <w:r>
        <w:rPr>
          <w:rFonts w:ascii="Arial" w:hAnsi="Arial" w:cs="Arial"/>
          <w:sz w:val="20"/>
          <w:szCs w:val="20"/>
        </w:rPr>
        <w:t>xaml</w:t>
      </w:r>
      <w:proofErr w:type="spellEnd"/>
      <w:r>
        <w:rPr>
          <w:rFonts w:ascii="Arial" w:hAnsi="Arial" w:cs="Arial"/>
          <w:sz w:val="20"/>
          <w:szCs w:val="20"/>
        </w:rPr>
        <w:t>.</w:t>
      </w:r>
    </w:p>
    <w:p w14:paraId="155608D0" w14:textId="373CA980" w:rsidR="00DB6D7E" w:rsidRDefault="00DB6D7E" w:rsidP="00AF14B9">
      <w:pPr>
        <w:jc w:val="both"/>
        <w:rPr>
          <w:rFonts w:ascii="Arial" w:hAnsi="Arial" w:cs="Arial"/>
          <w:sz w:val="20"/>
          <w:szCs w:val="20"/>
        </w:rPr>
      </w:pPr>
      <w:r>
        <w:rPr>
          <w:rFonts w:ascii="Arial" w:hAnsi="Arial" w:cs="Arial"/>
          <w:sz w:val="20"/>
          <w:szCs w:val="20"/>
        </w:rPr>
        <w:t xml:space="preserve">In quel programma di prova lo scopo era </w:t>
      </w:r>
      <w:r w:rsidR="0090711F">
        <w:rPr>
          <w:rFonts w:ascii="Arial" w:hAnsi="Arial" w:cs="Arial"/>
          <w:sz w:val="20"/>
          <w:szCs w:val="20"/>
        </w:rPr>
        <w:t xml:space="preserve">gestire degli eventi dell’interfaccia grafica e far partire un </w:t>
      </w:r>
      <w:proofErr w:type="spellStart"/>
      <w:r w:rsidR="0090711F">
        <w:rPr>
          <w:rFonts w:ascii="Arial" w:hAnsi="Arial" w:cs="Arial"/>
          <w:sz w:val="20"/>
          <w:szCs w:val="20"/>
        </w:rPr>
        <w:t>Thread</w:t>
      </w:r>
      <w:proofErr w:type="spellEnd"/>
      <w:r w:rsidR="0090711F">
        <w:rPr>
          <w:rFonts w:ascii="Arial" w:hAnsi="Arial" w:cs="Arial"/>
          <w:sz w:val="20"/>
          <w:szCs w:val="20"/>
        </w:rPr>
        <w:t xml:space="preserve"> che in modo casuale interrompeva un proprio </w:t>
      </w:r>
      <w:proofErr w:type="spellStart"/>
      <w:r w:rsidR="0090711F">
        <w:rPr>
          <w:rFonts w:ascii="Arial" w:hAnsi="Arial" w:cs="Arial"/>
          <w:sz w:val="20"/>
          <w:szCs w:val="20"/>
        </w:rPr>
        <w:t>counter</w:t>
      </w:r>
      <w:proofErr w:type="spellEnd"/>
      <w:r w:rsidR="0090711F">
        <w:rPr>
          <w:rFonts w:ascii="Arial" w:hAnsi="Arial" w:cs="Arial"/>
          <w:sz w:val="20"/>
          <w:szCs w:val="20"/>
        </w:rPr>
        <w:t xml:space="preserve"> interno mostrando a schermo un messaggio. Uno degli scopi era simulare dei possibili messaggi di errore.</w:t>
      </w:r>
    </w:p>
    <w:p w14:paraId="2D3F6CD1" w14:textId="73535B12" w:rsidR="0090711F" w:rsidRDefault="0090711F" w:rsidP="004E5F20">
      <w:pPr>
        <w:rPr>
          <w:rFonts w:ascii="Arial" w:hAnsi="Arial" w:cs="Arial"/>
          <w:sz w:val="20"/>
          <w:szCs w:val="20"/>
        </w:rPr>
      </w:pPr>
    </w:p>
    <w:p w14:paraId="5FD9A3EB" w14:textId="28915485" w:rsidR="00F45BC3" w:rsidRDefault="0090711F" w:rsidP="00AF14B9">
      <w:pPr>
        <w:jc w:val="both"/>
        <w:rPr>
          <w:rFonts w:ascii="Arial" w:hAnsi="Arial" w:cs="Arial"/>
          <w:sz w:val="20"/>
          <w:szCs w:val="20"/>
        </w:rPr>
      </w:pPr>
      <w:r>
        <w:rPr>
          <w:rFonts w:ascii="Arial" w:hAnsi="Arial" w:cs="Arial"/>
          <w:sz w:val="20"/>
          <w:szCs w:val="20"/>
        </w:rPr>
        <w:t xml:space="preserve">Al termine di questa familiarizzazione si è lavorato </w:t>
      </w:r>
      <w:proofErr w:type="gramStart"/>
      <w:r>
        <w:rPr>
          <w:rFonts w:ascii="Arial" w:hAnsi="Arial" w:cs="Arial"/>
          <w:sz w:val="20"/>
          <w:szCs w:val="20"/>
        </w:rPr>
        <w:t>sugli use</w:t>
      </w:r>
      <w:proofErr w:type="gramEnd"/>
      <w:r>
        <w:rPr>
          <w:rFonts w:ascii="Arial" w:hAnsi="Arial" w:cs="Arial"/>
          <w:sz w:val="20"/>
          <w:szCs w:val="20"/>
        </w:rPr>
        <w:t xml:space="preserve"> </w:t>
      </w:r>
      <w:proofErr w:type="spellStart"/>
      <w:r>
        <w:rPr>
          <w:rFonts w:ascii="Arial" w:hAnsi="Arial" w:cs="Arial"/>
          <w:sz w:val="20"/>
          <w:szCs w:val="20"/>
        </w:rPr>
        <w:t>cases</w:t>
      </w:r>
      <w:proofErr w:type="spellEnd"/>
      <w:r>
        <w:rPr>
          <w:rFonts w:ascii="Arial" w:hAnsi="Arial" w:cs="Arial"/>
          <w:sz w:val="20"/>
          <w:szCs w:val="20"/>
        </w:rPr>
        <w:t xml:space="preserve">, riassumendoli in un </w:t>
      </w:r>
      <w:proofErr w:type="spellStart"/>
      <w:r>
        <w:rPr>
          <w:rFonts w:ascii="Arial" w:hAnsi="Arial" w:cs="Arial"/>
          <w:sz w:val="20"/>
          <w:szCs w:val="20"/>
        </w:rPr>
        <w:t>mockup</w:t>
      </w:r>
      <w:proofErr w:type="spellEnd"/>
      <w:r>
        <w:rPr>
          <w:rFonts w:ascii="Arial" w:hAnsi="Arial" w:cs="Arial"/>
          <w:sz w:val="20"/>
          <w:szCs w:val="20"/>
        </w:rPr>
        <w:t xml:space="preserve"> che fornisse un’idea dell’interfaccia grafica e sull’implementazione software.</w:t>
      </w:r>
    </w:p>
    <w:p w14:paraId="26857AB9" w14:textId="77777777" w:rsidR="00354151" w:rsidRDefault="00354151">
      <w:pPr>
        <w:spacing w:line="240" w:lineRule="auto"/>
        <w:rPr>
          <w:rFonts w:ascii="Arial" w:hAnsi="Arial" w:cs="Arial"/>
          <w:sz w:val="20"/>
          <w:szCs w:val="20"/>
        </w:rPr>
      </w:pPr>
    </w:p>
    <w:p w14:paraId="6A644017" w14:textId="67B807DB" w:rsidR="00F45BC3" w:rsidRDefault="00354151" w:rsidP="00354151">
      <w:pPr>
        <w:pStyle w:val="Heading2"/>
      </w:pPr>
      <w:commentRangeStart w:id="92"/>
      <w:r>
        <w:t>Dati</w:t>
      </w:r>
      <w:commentRangeEnd w:id="92"/>
      <w:r w:rsidR="00836D18">
        <w:rPr>
          <w:rStyle w:val="CommentReference"/>
          <w:rFonts w:ascii="Cambria" w:hAnsi="Cambria" w:cs="Times New Roman"/>
          <w:b w:val="0"/>
          <w:bCs w:val="0"/>
          <w:i w:val="0"/>
          <w:iCs w:val="0"/>
        </w:rPr>
        <w:commentReference w:id="92"/>
      </w:r>
      <w:r w:rsidR="00F45BC3">
        <w:br w:type="page"/>
      </w:r>
    </w:p>
    <w:p w14:paraId="586B731C" w14:textId="1C7E21DE" w:rsidR="00C94F2D" w:rsidRDefault="00C94F2D" w:rsidP="00C94F2D">
      <w:pPr>
        <w:pStyle w:val="Heading1"/>
      </w:pPr>
      <w:bookmarkStart w:id="93" w:name="_Toc94462437"/>
      <w:r>
        <w:lastRenderedPageBreak/>
        <w:t>Tecnologie Utilizzate</w:t>
      </w:r>
      <w:bookmarkEnd w:id="93"/>
    </w:p>
    <w:p w14:paraId="2DE607EF" w14:textId="42195435" w:rsidR="00C05ED7" w:rsidRPr="00C05ED7" w:rsidRDefault="00C05ED7" w:rsidP="00C05ED7">
      <w:pPr>
        <w:rPr>
          <w:rFonts w:ascii="Arial" w:hAnsi="Arial" w:cs="Arial"/>
          <w:sz w:val="20"/>
          <w:szCs w:val="20"/>
        </w:rPr>
      </w:pPr>
      <w:r>
        <w:rPr>
          <w:rFonts w:ascii="Arial" w:hAnsi="Arial" w:cs="Arial"/>
          <w:sz w:val="20"/>
          <w:szCs w:val="20"/>
        </w:rPr>
        <w:t xml:space="preserve">Un breve riassunto sugli strumenti impiegati nello sviluppo e la loro versione. </w:t>
      </w:r>
    </w:p>
    <w:p w14:paraId="780A5FCF" w14:textId="75370164" w:rsidR="00474BB5" w:rsidRDefault="0090711F" w:rsidP="00470C67">
      <w:pPr>
        <w:pStyle w:val="Heading2"/>
      </w:pPr>
      <w:bookmarkStart w:id="94" w:name="_Toc94462438"/>
      <w:r>
        <w:t xml:space="preserve">Visio e </w:t>
      </w:r>
      <w:proofErr w:type="spellStart"/>
      <w:r>
        <w:t>Pencil</w:t>
      </w:r>
      <w:bookmarkEnd w:id="94"/>
      <w:proofErr w:type="spellEnd"/>
    </w:p>
    <w:p w14:paraId="5A3D40F4" w14:textId="49AEAE7C" w:rsidR="0090711F" w:rsidRDefault="0090711F" w:rsidP="00AF14B9">
      <w:pPr>
        <w:jc w:val="both"/>
        <w:rPr>
          <w:rFonts w:ascii="Arial" w:hAnsi="Arial" w:cs="Arial"/>
          <w:sz w:val="20"/>
          <w:szCs w:val="20"/>
        </w:rPr>
      </w:pPr>
      <w:r>
        <w:rPr>
          <w:rFonts w:ascii="Arial" w:hAnsi="Arial" w:cs="Arial"/>
          <w:sz w:val="20"/>
          <w:szCs w:val="20"/>
        </w:rPr>
        <w:t xml:space="preserve">Visio è uno strumento Microsoft </w:t>
      </w:r>
      <w:r w:rsidR="008309E3">
        <w:rPr>
          <w:rFonts w:ascii="Arial" w:hAnsi="Arial" w:cs="Arial"/>
          <w:sz w:val="20"/>
          <w:szCs w:val="20"/>
        </w:rPr>
        <w:t>impiegato per la creazione di diagrammi di ogni genere. In questo progetto è stato usato per la creazione dei casi d’uso.</w:t>
      </w:r>
    </w:p>
    <w:p w14:paraId="4D68B60B" w14:textId="7AEB8F63" w:rsidR="008309E3" w:rsidRDefault="00A31E2B" w:rsidP="0090711F">
      <w:pPr>
        <w:rPr>
          <w:rStyle w:val="cf01"/>
          <w:rFonts w:ascii="Arial" w:hAnsi="Arial" w:cs="Arial"/>
          <w:b w:val="0"/>
          <w:bCs w:val="0"/>
          <w:sz w:val="20"/>
          <w:szCs w:val="20"/>
        </w:rPr>
      </w:pPr>
      <w:proofErr w:type="spellStart"/>
      <w:r>
        <w:rPr>
          <w:rStyle w:val="cf01"/>
          <w:rFonts w:ascii="Arial" w:hAnsi="Arial" w:cs="Arial"/>
          <w:b w:val="0"/>
          <w:bCs w:val="0"/>
          <w:sz w:val="20"/>
          <w:szCs w:val="20"/>
        </w:rPr>
        <w:t>Verisone</w:t>
      </w:r>
      <w:proofErr w:type="spellEnd"/>
      <w:r>
        <w:rPr>
          <w:rStyle w:val="cf01"/>
          <w:rFonts w:ascii="Arial" w:hAnsi="Arial" w:cs="Arial"/>
          <w:b w:val="0"/>
          <w:bCs w:val="0"/>
          <w:sz w:val="20"/>
          <w:szCs w:val="20"/>
        </w:rPr>
        <w:t xml:space="preserve"> usata: </w:t>
      </w:r>
      <w:r w:rsidR="00656D54" w:rsidRPr="00656D54">
        <w:rPr>
          <w:rStyle w:val="cf01"/>
          <w:rFonts w:ascii="Arial" w:hAnsi="Arial" w:cs="Arial"/>
          <w:b w:val="0"/>
          <w:bCs w:val="0"/>
          <w:sz w:val="20"/>
          <w:szCs w:val="20"/>
        </w:rPr>
        <w:t xml:space="preserve">Microsoft® Visio® 2019 MSO (Versione 2112 </w:t>
      </w:r>
      <w:proofErr w:type="spellStart"/>
      <w:r w:rsidR="00656D54" w:rsidRPr="00656D54">
        <w:rPr>
          <w:rStyle w:val="cf01"/>
          <w:rFonts w:ascii="Arial" w:hAnsi="Arial" w:cs="Arial"/>
          <w:b w:val="0"/>
          <w:bCs w:val="0"/>
          <w:sz w:val="20"/>
          <w:szCs w:val="20"/>
        </w:rPr>
        <w:t>Build</w:t>
      </w:r>
      <w:proofErr w:type="spellEnd"/>
      <w:r w:rsidR="00656D54" w:rsidRPr="00656D54">
        <w:rPr>
          <w:rStyle w:val="cf01"/>
          <w:rFonts w:ascii="Arial" w:hAnsi="Arial" w:cs="Arial"/>
          <w:b w:val="0"/>
          <w:bCs w:val="0"/>
          <w:sz w:val="20"/>
          <w:szCs w:val="20"/>
        </w:rPr>
        <w:t xml:space="preserve"> 16.0.14729.20254) a 64 bit</w:t>
      </w:r>
      <w:r>
        <w:rPr>
          <w:rStyle w:val="FootnoteReference"/>
          <w:rFonts w:ascii="Arial" w:hAnsi="Arial" w:cs="Arial"/>
          <w:color w:val="262626"/>
          <w:sz w:val="20"/>
          <w:szCs w:val="20"/>
        </w:rPr>
        <w:footnoteReference w:id="7"/>
      </w:r>
      <w:r>
        <w:rPr>
          <w:rStyle w:val="cf01"/>
          <w:rFonts w:ascii="Arial" w:hAnsi="Arial" w:cs="Arial"/>
          <w:b w:val="0"/>
          <w:bCs w:val="0"/>
          <w:sz w:val="20"/>
          <w:szCs w:val="20"/>
        </w:rPr>
        <w:t>.</w:t>
      </w:r>
    </w:p>
    <w:p w14:paraId="6771030F" w14:textId="77777777" w:rsidR="00A31E2B" w:rsidRPr="00656D54" w:rsidRDefault="00A31E2B" w:rsidP="0090711F">
      <w:pPr>
        <w:rPr>
          <w:rFonts w:ascii="Arial" w:hAnsi="Arial" w:cs="Arial"/>
          <w:b/>
          <w:bCs/>
          <w:sz w:val="20"/>
          <w:szCs w:val="20"/>
        </w:rPr>
      </w:pPr>
    </w:p>
    <w:p w14:paraId="391CB189" w14:textId="073122E9" w:rsidR="006445F1" w:rsidRDefault="006445F1" w:rsidP="00AF14B9">
      <w:pPr>
        <w:jc w:val="both"/>
        <w:rPr>
          <w:rFonts w:ascii="Arial" w:hAnsi="Arial" w:cs="Arial"/>
          <w:sz w:val="20"/>
          <w:szCs w:val="20"/>
        </w:rPr>
      </w:pPr>
      <w:proofErr w:type="spellStart"/>
      <w:r>
        <w:rPr>
          <w:rFonts w:ascii="Arial" w:hAnsi="Arial" w:cs="Arial"/>
          <w:sz w:val="20"/>
          <w:szCs w:val="20"/>
        </w:rPr>
        <w:t>Pencil</w:t>
      </w:r>
      <w:proofErr w:type="spellEnd"/>
      <w:r>
        <w:rPr>
          <w:rFonts w:ascii="Arial" w:hAnsi="Arial" w:cs="Arial"/>
          <w:sz w:val="20"/>
          <w:szCs w:val="20"/>
        </w:rPr>
        <w:t xml:space="preserve"> è un software gratuito e open-source </w:t>
      </w:r>
      <w:r w:rsidR="00145E94">
        <w:rPr>
          <w:rFonts w:ascii="Arial" w:hAnsi="Arial" w:cs="Arial"/>
          <w:sz w:val="20"/>
          <w:szCs w:val="20"/>
        </w:rPr>
        <w:t>dedicato alla realizzazione di prototipi di interfacce grafiche. È stato conseguentemente impiegato per realizzare una demo grafica di quella che sarà l’interfaccia finale dell’applicativo.</w:t>
      </w:r>
    </w:p>
    <w:p w14:paraId="03150589" w14:textId="39E8BE14" w:rsidR="00145E94" w:rsidRDefault="00145E94" w:rsidP="0090711F">
      <w:pPr>
        <w:rPr>
          <w:rFonts w:ascii="Arial" w:hAnsi="Arial" w:cs="Arial"/>
          <w:sz w:val="20"/>
          <w:szCs w:val="20"/>
        </w:rPr>
      </w:pPr>
      <w:r>
        <w:rPr>
          <w:rFonts w:ascii="Arial" w:hAnsi="Arial" w:cs="Arial"/>
          <w:sz w:val="20"/>
          <w:szCs w:val="20"/>
        </w:rPr>
        <w:t>Il risultato è presente nel capitolo “</w:t>
      </w:r>
      <w:proofErr w:type="spellStart"/>
      <w:r>
        <w:rPr>
          <w:rFonts w:ascii="Arial" w:hAnsi="Arial" w:cs="Arial"/>
          <w:sz w:val="20"/>
          <w:szCs w:val="20"/>
        </w:rPr>
        <w:t>Mockup</w:t>
      </w:r>
      <w:proofErr w:type="spellEnd"/>
      <w:r>
        <w:rPr>
          <w:rFonts w:ascii="Arial" w:hAnsi="Arial" w:cs="Arial"/>
          <w:sz w:val="20"/>
          <w:szCs w:val="20"/>
        </w:rPr>
        <w:t>” di questo documento.</w:t>
      </w:r>
    </w:p>
    <w:p w14:paraId="30D0DB82" w14:textId="43BD8515" w:rsidR="00A31E2B" w:rsidRPr="0090711F" w:rsidRDefault="00A31E2B" w:rsidP="0090711F">
      <w:pPr>
        <w:rPr>
          <w:rFonts w:ascii="Arial" w:hAnsi="Arial" w:cs="Arial"/>
          <w:sz w:val="20"/>
          <w:szCs w:val="20"/>
        </w:rPr>
      </w:pPr>
      <w:r>
        <w:rPr>
          <w:rFonts w:ascii="Arial" w:hAnsi="Arial" w:cs="Arial"/>
          <w:sz w:val="20"/>
          <w:szCs w:val="20"/>
        </w:rPr>
        <w:t>Versione usata: 3.1.0</w:t>
      </w:r>
      <w:r w:rsidR="00E24BC6">
        <w:rPr>
          <w:rStyle w:val="FootnoteReference"/>
          <w:rFonts w:ascii="Arial" w:hAnsi="Arial" w:cs="Arial"/>
          <w:sz w:val="20"/>
          <w:szCs w:val="20"/>
        </w:rPr>
        <w:footnoteReference w:id="8"/>
      </w:r>
      <w:r>
        <w:rPr>
          <w:rFonts w:ascii="Arial" w:hAnsi="Arial" w:cs="Arial"/>
          <w:sz w:val="20"/>
          <w:szCs w:val="20"/>
        </w:rPr>
        <w:t>.</w:t>
      </w:r>
    </w:p>
    <w:p w14:paraId="2949BA6D" w14:textId="0DE6E3FE" w:rsidR="00474BB5" w:rsidRDefault="00474BB5" w:rsidP="00470C67">
      <w:pPr>
        <w:pStyle w:val="Heading2"/>
      </w:pPr>
      <w:bookmarkStart w:id="95" w:name="_Toc94462439"/>
      <w:r>
        <w:t>Visual Studio</w:t>
      </w:r>
      <w:bookmarkEnd w:id="95"/>
    </w:p>
    <w:p w14:paraId="166076D3" w14:textId="772710F8" w:rsidR="00656D54" w:rsidRPr="00656D54" w:rsidRDefault="003753F2" w:rsidP="00656D54">
      <w:pPr>
        <w:rPr>
          <w:rFonts w:ascii="Arial" w:hAnsi="Arial" w:cs="Arial"/>
          <w:sz w:val="20"/>
          <w:szCs w:val="20"/>
        </w:rPr>
      </w:pPr>
      <w:r>
        <w:rPr>
          <w:rFonts w:ascii="Arial" w:hAnsi="Arial" w:cs="Arial"/>
          <w:sz w:val="20"/>
          <w:szCs w:val="20"/>
        </w:rPr>
        <w:t>Versione usata: Microsoft Visual Studio Enterprise 2019, Versione 16.11.8 con Microsoft .NET Framewor</w:t>
      </w:r>
      <w:r w:rsidR="00056B88">
        <w:rPr>
          <w:rFonts w:ascii="Arial" w:hAnsi="Arial" w:cs="Arial"/>
          <w:sz w:val="20"/>
          <w:szCs w:val="20"/>
        </w:rPr>
        <w:t>k, Versione 4.8.04084</w:t>
      </w:r>
      <w:r w:rsidR="00E24BC6">
        <w:rPr>
          <w:rStyle w:val="FootnoteReference"/>
          <w:rFonts w:ascii="Arial" w:hAnsi="Arial" w:cs="Arial"/>
          <w:sz w:val="20"/>
          <w:szCs w:val="20"/>
        </w:rPr>
        <w:footnoteReference w:id="9"/>
      </w:r>
      <w:r w:rsidR="00056B88">
        <w:rPr>
          <w:rFonts w:ascii="Arial" w:hAnsi="Arial" w:cs="Arial"/>
          <w:sz w:val="20"/>
          <w:szCs w:val="20"/>
        </w:rPr>
        <w:t>.</w:t>
      </w:r>
    </w:p>
    <w:p w14:paraId="724B02F7" w14:textId="52D11398" w:rsidR="00474BB5" w:rsidRDefault="00474BB5" w:rsidP="00470C67">
      <w:pPr>
        <w:pStyle w:val="Heading2"/>
      </w:pPr>
      <w:bookmarkStart w:id="96" w:name="_Toc94462440"/>
      <w:r>
        <w:t>C#</w:t>
      </w:r>
      <w:bookmarkEnd w:id="96"/>
    </w:p>
    <w:p w14:paraId="39E99492" w14:textId="72E50966" w:rsidR="0020037F" w:rsidRPr="0020037F" w:rsidRDefault="0020037F" w:rsidP="0020037F">
      <w:pPr>
        <w:rPr>
          <w:rFonts w:ascii="Arial" w:hAnsi="Arial" w:cs="Arial"/>
          <w:sz w:val="20"/>
          <w:szCs w:val="20"/>
        </w:rPr>
      </w:pPr>
      <w:r>
        <w:rPr>
          <w:rFonts w:ascii="Arial" w:hAnsi="Arial" w:cs="Arial"/>
          <w:sz w:val="20"/>
          <w:szCs w:val="20"/>
        </w:rPr>
        <w:t>Versione usata: C# 8.0</w:t>
      </w:r>
      <w:r>
        <w:rPr>
          <w:rStyle w:val="FootnoteReference"/>
          <w:rFonts w:ascii="Arial" w:hAnsi="Arial" w:cs="Arial"/>
          <w:sz w:val="20"/>
          <w:szCs w:val="20"/>
        </w:rPr>
        <w:footnoteReference w:id="10"/>
      </w:r>
      <w:r>
        <w:rPr>
          <w:rFonts w:ascii="Arial" w:hAnsi="Arial" w:cs="Arial"/>
          <w:sz w:val="20"/>
          <w:szCs w:val="20"/>
        </w:rPr>
        <w:t>.</w:t>
      </w:r>
    </w:p>
    <w:p w14:paraId="3BD99085" w14:textId="0535A4D0" w:rsidR="00084CB6" w:rsidRDefault="00474BB5" w:rsidP="00470C67">
      <w:pPr>
        <w:pStyle w:val="Heading2"/>
      </w:pPr>
      <w:bookmarkStart w:id="97" w:name="_Toc94462441"/>
      <w:proofErr w:type="spellStart"/>
      <w:r>
        <w:t>Github</w:t>
      </w:r>
      <w:proofErr w:type="spellEnd"/>
      <w:r>
        <w:t xml:space="preserve"> e </w:t>
      </w:r>
      <w:proofErr w:type="spellStart"/>
      <w:r>
        <w:t>Github</w:t>
      </w:r>
      <w:proofErr w:type="spellEnd"/>
      <w:r>
        <w:t xml:space="preserve"> Desktop</w:t>
      </w:r>
      <w:bookmarkEnd w:id="97"/>
    </w:p>
    <w:p w14:paraId="76006121" w14:textId="148F81AF" w:rsidR="00AF14B9" w:rsidRDefault="00E556A1" w:rsidP="00F45BC3">
      <w:pPr>
        <w:jc w:val="both"/>
        <w:rPr>
          <w:rFonts w:ascii="Arial" w:hAnsi="Arial" w:cs="Arial"/>
          <w:sz w:val="20"/>
          <w:szCs w:val="20"/>
        </w:rPr>
      </w:pPr>
      <w:r>
        <w:rPr>
          <w:rFonts w:ascii="Arial" w:hAnsi="Arial" w:cs="Arial"/>
          <w:sz w:val="20"/>
          <w:szCs w:val="20"/>
        </w:rPr>
        <w:t xml:space="preserve">Impiegato per la gestione del progetto: </w:t>
      </w:r>
      <w:proofErr w:type="spellStart"/>
      <w:r>
        <w:rPr>
          <w:rFonts w:ascii="Arial" w:hAnsi="Arial" w:cs="Arial"/>
          <w:sz w:val="20"/>
          <w:szCs w:val="20"/>
        </w:rPr>
        <w:t>repository</w:t>
      </w:r>
      <w:proofErr w:type="spellEnd"/>
      <w:r>
        <w:rPr>
          <w:rFonts w:ascii="Arial" w:hAnsi="Arial" w:cs="Arial"/>
          <w:sz w:val="20"/>
          <w:szCs w:val="20"/>
        </w:rPr>
        <w:t xml:space="preserve"> remoto, creazione/gestione di </w:t>
      </w:r>
      <w:proofErr w:type="spellStart"/>
      <w:r>
        <w:rPr>
          <w:rFonts w:ascii="Arial" w:hAnsi="Arial" w:cs="Arial"/>
          <w:sz w:val="20"/>
          <w:szCs w:val="20"/>
        </w:rPr>
        <w:t>issues</w:t>
      </w:r>
      <w:proofErr w:type="spellEnd"/>
      <w:r>
        <w:rPr>
          <w:rFonts w:ascii="Arial" w:hAnsi="Arial" w:cs="Arial"/>
          <w:sz w:val="20"/>
          <w:szCs w:val="20"/>
        </w:rPr>
        <w:t xml:space="preserve"> e creazione/gestione di </w:t>
      </w:r>
      <w:proofErr w:type="spellStart"/>
      <w:r>
        <w:rPr>
          <w:rFonts w:ascii="Arial" w:hAnsi="Arial" w:cs="Arial"/>
          <w:sz w:val="20"/>
          <w:szCs w:val="20"/>
        </w:rPr>
        <w:t>Milestones</w:t>
      </w:r>
      <w:proofErr w:type="spellEnd"/>
      <w:r>
        <w:rPr>
          <w:rFonts w:ascii="Arial" w:hAnsi="Arial" w:cs="Arial"/>
          <w:sz w:val="20"/>
          <w:szCs w:val="20"/>
        </w:rPr>
        <w:t xml:space="preserve">. A un </w:t>
      </w:r>
      <w:proofErr w:type="spellStart"/>
      <w:r>
        <w:rPr>
          <w:rFonts w:ascii="Arial" w:hAnsi="Arial" w:cs="Arial"/>
          <w:sz w:val="20"/>
          <w:szCs w:val="20"/>
        </w:rPr>
        <w:t>milestone</w:t>
      </w:r>
      <w:proofErr w:type="spellEnd"/>
      <w:r>
        <w:rPr>
          <w:rFonts w:ascii="Arial" w:hAnsi="Arial" w:cs="Arial"/>
          <w:sz w:val="20"/>
          <w:szCs w:val="20"/>
        </w:rPr>
        <w:t xml:space="preserve"> è possibile assegnare una data di termine e un qualsiasi numero di </w:t>
      </w:r>
      <w:proofErr w:type="spellStart"/>
      <w:r>
        <w:rPr>
          <w:rFonts w:ascii="Arial" w:hAnsi="Arial" w:cs="Arial"/>
          <w:sz w:val="20"/>
          <w:szCs w:val="20"/>
        </w:rPr>
        <w:t>issues</w:t>
      </w:r>
      <w:proofErr w:type="spellEnd"/>
      <w:r>
        <w:rPr>
          <w:rFonts w:ascii="Arial" w:hAnsi="Arial" w:cs="Arial"/>
          <w:sz w:val="20"/>
          <w:szCs w:val="20"/>
        </w:rPr>
        <w:t xml:space="preserve">. Hanno quindi rappresentato le scadenze da rispettare </w:t>
      </w:r>
      <w:r w:rsidR="008F2616">
        <w:rPr>
          <w:rFonts w:ascii="Arial" w:hAnsi="Arial" w:cs="Arial"/>
          <w:sz w:val="20"/>
          <w:szCs w:val="20"/>
        </w:rPr>
        <w:t xml:space="preserve">insieme alle rispettive </w:t>
      </w:r>
      <w:proofErr w:type="spellStart"/>
      <w:r w:rsidR="008F2616">
        <w:rPr>
          <w:rFonts w:ascii="Arial" w:hAnsi="Arial" w:cs="Arial"/>
          <w:sz w:val="20"/>
          <w:szCs w:val="20"/>
        </w:rPr>
        <w:t>issues</w:t>
      </w:r>
      <w:proofErr w:type="spellEnd"/>
      <w:r w:rsidR="008F2616">
        <w:rPr>
          <w:rFonts w:ascii="Arial" w:hAnsi="Arial" w:cs="Arial"/>
          <w:sz w:val="20"/>
          <w:szCs w:val="20"/>
        </w:rPr>
        <w:t>.</w:t>
      </w:r>
    </w:p>
    <w:p w14:paraId="606ECE05" w14:textId="15E27F8B" w:rsidR="008F2616" w:rsidRDefault="008F2616" w:rsidP="00F45BC3">
      <w:pPr>
        <w:jc w:val="both"/>
        <w:rPr>
          <w:rFonts w:ascii="Arial" w:hAnsi="Arial" w:cs="Arial"/>
          <w:sz w:val="20"/>
          <w:szCs w:val="20"/>
        </w:rPr>
      </w:pPr>
    </w:p>
    <w:p w14:paraId="2D43B64A" w14:textId="6953BFF2" w:rsidR="008F2616" w:rsidRDefault="008F2616" w:rsidP="00F45BC3">
      <w:pPr>
        <w:jc w:val="both"/>
        <w:rPr>
          <w:rFonts w:ascii="Arial" w:hAnsi="Arial" w:cs="Arial"/>
          <w:sz w:val="20"/>
          <w:szCs w:val="20"/>
        </w:rPr>
      </w:pPr>
      <w:r>
        <w:rPr>
          <w:rFonts w:ascii="Arial" w:hAnsi="Arial" w:cs="Arial"/>
          <w:sz w:val="20"/>
          <w:szCs w:val="20"/>
        </w:rPr>
        <w:t xml:space="preserve">L’applicativo per desktop è stato usato per impartire i comandi </w:t>
      </w:r>
      <w:proofErr w:type="spellStart"/>
      <w:r>
        <w:rPr>
          <w:rFonts w:ascii="Arial" w:hAnsi="Arial" w:cs="Arial"/>
          <w:sz w:val="20"/>
          <w:szCs w:val="20"/>
        </w:rPr>
        <w:t>git</w:t>
      </w:r>
      <w:proofErr w:type="spellEnd"/>
      <w:r>
        <w:rPr>
          <w:rFonts w:ascii="Arial" w:hAnsi="Arial" w:cs="Arial"/>
          <w:sz w:val="20"/>
          <w:szCs w:val="20"/>
        </w:rPr>
        <w:t xml:space="preserve"> necessari così come i </w:t>
      </w:r>
      <w:proofErr w:type="spellStart"/>
      <w:r>
        <w:rPr>
          <w:rFonts w:ascii="Arial" w:hAnsi="Arial" w:cs="Arial"/>
          <w:sz w:val="20"/>
          <w:szCs w:val="20"/>
        </w:rPr>
        <w:t>commit</w:t>
      </w:r>
      <w:proofErr w:type="spellEnd"/>
      <w:r>
        <w:rPr>
          <w:rFonts w:ascii="Arial" w:hAnsi="Arial" w:cs="Arial"/>
          <w:sz w:val="20"/>
          <w:szCs w:val="20"/>
        </w:rPr>
        <w:t xml:space="preserve">. Ha favorito la gestione del progetto nella parte di </w:t>
      </w:r>
      <w:proofErr w:type="spellStart"/>
      <w:r>
        <w:rPr>
          <w:rFonts w:ascii="Arial" w:hAnsi="Arial" w:cs="Arial"/>
          <w:sz w:val="20"/>
          <w:szCs w:val="20"/>
        </w:rPr>
        <w:t>git</w:t>
      </w:r>
      <w:proofErr w:type="spellEnd"/>
      <w:r>
        <w:rPr>
          <w:rFonts w:ascii="Arial" w:hAnsi="Arial" w:cs="Arial"/>
          <w:sz w:val="20"/>
          <w:szCs w:val="20"/>
        </w:rPr>
        <w:t xml:space="preserve">: </w:t>
      </w:r>
      <w:proofErr w:type="spellStart"/>
      <w:r>
        <w:rPr>
          <w:rFonts w:ascii="Arial" w:hAnsi="Arial" w:cs="Arial"/>
          <w:sz w:val="20"/>
          <w:szCs w:val="20"/>
        </w:rPr>
        <w:t>commit</w:t>
      </w:r>
      <w:proofErr w:type="spellEnd"/>
      <w:r>
        <w:rPr>
          <w:rFonts w:ascii="Arial" w:hAnsi="Arial" w:cs="Arial"/>
          <w:sz w:val="20"/>
          <w:szCs w:val="20"/>
        </w:rPr>
        <w:t xml:space="preserve">, </w:t>
      </w:r>
      <w:proofErr w:type="spellStart"/>
      <w:r>
        <w:rPr>
          <w:rFonts w:ascii="Arial" w:hAnsi="Arial" w:cs="Arial"/>
          <w:sz w:val="20"/>
          <w:szCs w:val="20"/>
        </w:rPr>
        <w:t>push</w:t>
      </w:r>
      <w:proofErr w:type="spellEnd"/>
      <w:r>
        <w:rPr>
          <w:rFonts w:ascii="Arial" w:hAnsi="Arial" w:cs="Arial"/>
          <w:sz w:val="20"/>
          <w:szCs w:val="20"/>
        </w:rPr>
        <w:t xml:space="preserve"> e pull.</w:t>
      </w:r>
    </w:p>
    <w:p w14:paraId="4CF7A3AB" w14:textId="2C713FE4" w:rsidR="0085186E" w:rsidRPr="00AF14B9" w:rsidRDefault="0085186E" w:rsidP="00F45BC3">
      <w:pPr>
        <w:jc w:val="both"/>
        <w:rPr>
          <w:rFonts w:ascii="Arial" w:hAnsi="Arial" w:cs="Arial"/>
          <w:sz w:val="20"/>
          <w:szCs w:val="20"/>
        </w:rPr>
      </w:pPr>
      <w:r>
        <w:rPr>
          <w:rFonts w:ascii="Arial" w:hAnsi="Arial" w:cs="Arial"/>
          <w:sz w:val="20"/>
          <w:szCs w:val="20"/>
        </w:rPr>
        <w:t>Versione usata:</w:t>
      </w:r>
      <w:r w:rsidR="00F44E19">
        <w:rPr>
          <w:rFonts w:ascii="Arial" w:hAnsi="Arial" w:cs="Arial"/>
          <w:sz w:val="20"/>
          <w:szCs w:val="20"/>
        </w:rPr>
        <w:t xml:space="preserve"> Version 2.9.6°(x64)</w:t>
      </w:r>
      <w:r w:rsidR="00E24BC6">
        <w:rPr>
          <w:rStyle w:val="FootnoteReference"/>
          <w:rFonts w:ascii="Arial" w:hAnsi="Arial" w:cs="Arial"/>
          <w:sz w:val="20"/>
          <w:szCs w:val="20"/>
        </w:rPr>
        <w:footnoteReference w:id="11"/>
      </w:r>
      <w:r w:rsidR="00F44E19">
        <w:rPr>
          <w:rFonts w:ascii="Arial" w:hAnsi="Arial" w:cs="Arial"/>
          <w:sz w:val="20"/>
          <w:szCs w:val="20"/>
        </w:rPr>
        <w:t>.</w:t>
      </w:r>
      <w:r>
        <w:rPr>
          <w:rFonts w:ascii="Arial" w:hAnsi="Arial" w:cs="Arial"/>
          <w:sz w:val="20"/>
          <w:szCs w:val="20"/>
        </w:rPr>
        <w:t xml:space="preserve"> </w:t>
      </w:r>
    </w:p>
    <w:p w14:paraId="0BA55094" w14:textId="77777777" w:rsidR="00084CB6" w:rsidRDefault="00084CB6">
      <w:pPr>
        <w:spacing w:line="240" w:lineRule="auto"/>
        <w:rPr>
          <w:rFonts w:ascii="Arial" w:hAnsi="Arial" w:cs="Arial"/>
          <w:b/>
          <w:bCs/>
          <w:i/>
          <w:iCs/>
          <w:sz w:val="28"/>
          <w:szCs w:val="28"/>
        </w:rPr>
      </w:pPr>
      <w:r>
        <w:br w:type="page"/>
      </w:r>
    </w:p>
    <w:p w14:paraId="1A6863C7" w14:textId="6B1170C9" w:rsidR="00C94F2D" w:rsidRDefault="00C94F2D" w:rsidP="00C94F2D">
      <w:pPr>
        <w:pStyle w:val="Heading1"/>
      </w:pPr>
      <w:bookmarkStart w:id="98" w:name="_Toc94462442"/>
      <w:r>
        <w:lastRenderedPageBreak/>
        <w:t>Sviluppo</w:t>
      </w:r>
      <w:bookmarkEnd w:id="98"/>
    </w:p>
    <w:p w14:paraId="1720BCDE" w14:textId="2091D762" w:rsidR="00F45BC3" w:rsidRPr="00F45BC3" w:rsidRDefault="00F45BC3" w:rsidP="00F45BC3">
      <w:pPr>
        <w:rPr>
          <w:rFonts w:ascii="Arial" w:hAnsi="Arial" w:cs="Arial"/>
          <w:sz w:val="20"/>
          <w:szCs w:val="20"/>
        </w:rPr>
      </w:pPr>
      <w:r>
        <w:rPr>
          <w:rFonts w:ascii="Arial" w:hAnsi="Arial" w:cs="Arial"/>
          <w:sz w:val="20"/>
          <w:szCs w:val="20"/>
        </w:rPr>
        <w:t xml:space="preserve">Nel capitolo sono trattati le parti rilevanti dello sviluppo dell’applicativo: prototipo grafico, gli </w:t>
      </w:r>
      <w:proofErr w:type="spellStart"/>
      <w:r>
        <w:rPr>
          <w:rFonts w:ascii="Arial" w:hAnsi="Arial" w:cs="Arial"/>
          <w:sz w:val="20"/>
          <w:szCs w:val="20"/>
        </w:rPr>
        <w:t>user</w:t>
      </w:r>
      <w:proofErr w:type="spellEnd"/>
      <w:r>
        <w:rPr>
          <w:rFonts w:ascii="Arial" w:hAnsi="Arial" w:cs="Arial"/>
          <w:sz w:val="20"/>
          <w:szCs w:val="20"/>
        </w:rPr>
        <w:t>-control, le classi e i metodi degni di nota.</w:t>
      </w:r>
    </w:p>
    <w:p w14:paraId="2280EE2E" w14:textId="0C1B3045" w:rsidR="00470C67" w:rsidRDefault="00470C67" w:rsidP="00470C67">
      <w:pPr>
        <w:pStyle w:val="Heading2"/>
      </w:pPr>
      <w:bookmarkStart w:id="99" w:name="_Toc94462443"/>
      <w:proofErr w:type="spellStart"/>
      <w:r>
        <w:t>Mockup</w:t>
      </w:r>
      <w:bookmarkEnd w:id="99"/>
      <w:proofErr w:type="spellEnd"/>
    </w:p>
    <w:p w14:paraId="497D9BC8" w14:textId="237E6104" w:rsidR="00084CB6" w:rsidRPr="00F45BC3" w:rsidRDefault="00F45BC3" w:rsidP="001B2A57">
      <w:pPr>
        <w:rPr>
          <w:rFonts w:ascii="Arial" w:hAnsi="Arial" w:cs="Arial"/>
          <w:noProof/>
          <w:sz w:val="20"/>
          <w:szCs w:val="20"/>
        </w:rPr>
      </w:pPr>
      <w:r>
        <w:rPr>
          <w:rFonts w:ascii="Arial" w:hAnsi="Arial" w:cs="Arial"/>
          <w:noProof/>
          <w:sz w:val="20"/>
          <w:szCs w:val="20"/>
        </w:rPr>
        <w:t xml:space="preserve">Il mockup </w:t>
      </w:r>
      <w:r w:rsidR="00051DE6">
        <w:rPr>
          <w:rFonts w:ascii="Arial" w:hAnsi="Arial" w:cs="Arial"/>
          <w:noProof/>
          <w:sz w:val="20"/>
          <w:szCs w:val="20"/>
        </w:rPr>
        <w:t xml:space="preserve">fornisce un’immagine indicativa, poiché gli strumenti grafici fra Pencil e WPF differiscono nello stile, </w:t>
      </w:r>
    </w:p>
    <w:p w14:paraId="2B3EF45A" w14:textId="77777777" w:rsidR="00A36449" w:rsidRDefault="00084CB6" w:rsidP="00A36449">
      <w:pPr>
        <w:keepNext/>
        <w:jc w:val="center"/>
      </w:pPr>
      <w:r>
        <w:rPr>
          <w:noProof/>
          <w:lang w:eastAsia="it-CH"/>
        </w:rPr>
        <w:drawing>
          <wp:inline distT="0" distB="0" distL="0" distR="0" wp14:anchorId="44782ACD" wp14:editId="1A55A6B2">
            <wp:extent cx="5003321" cy="4675088"/>
            <wp:effectExtent l="0" t="0" r="698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785" t="31213" r="29830" b="15448"/>
                    <a:stretch/>
                  </pic:blipFill>
                  <pic:spPr bwMode="auto">
                    <a:xfrm>
                      <a:off x="0" y="0"/>
                      <a:ext cx="5015192" cy="4686181"/>
                    </a:xfrm>
                    <a:prstGeom prst="rect">
                      <a:avLst/>
                    </a:prstGeom>
                    <a:ln>
                      <a:noFill/>
                    </a:ln>
                    <a:extLst>
                      <a:ext uri="{53640926-AAD7-44D8-BBD7-CCE9431645EC}">
                        <a14:shadowObscured xmlns:a14="http://schemas.microsoft.com/office/drawing/2010/main"/>
                      </a:ext>
                    </a:extLst>
                  </pic:spPr>
                </pic:pic>
              </a:graphicData>
            </a:graphic>
          </wp:inline>
        </w:drawing>
      </w:r>
    </w:p>
    <w:p w14:paraId="0A178BA1" w14:textId="66C8F98F" w:rsidR="001B2A57" w:rsidRDefault="00A36449" w:rsidP="00A36449">
      <w:pPr>
        <w:pStyle w:val="Caption"/>
        <w:jc w:val="center"/>
      </w:pPr>
      <w:bookmarkStart w:id="100" w:name="_Toc94462480"/>
      <w:r>
        <w:t xml:space="preserve">Figura </w:t>
      </w:r>
      <w:fldSimple w:instr=" SEQ Figura \* ARABIC ">
        <w:r w:rsidR="006F1EC3">
          <w:rPr>
            <w:noProof/>
          </w:rPr>
          <w:t>11</w:t>
        </w:r>
      </w:fldSimple>
      <w:r>
        <w:t xml:space="preserve">: </w:t>
      </w:r>
      <w:proofErr w:type="spellStart"/>
      <w:r>
        <w:t>Mockup</w:t>
      </w:r>
      <w:proofErr w:type="spellEnd"/>
      <w:r>
        <w:t>, presentazione finale del software</w:t>
      </w:r>
      <w:bookmarkEnd w:id="100"/>
    </w:p>
    <w:p w14:paraId="0B79B543" w14:textId="77777777" w:rsidR="00ED1BFC" w:rsidRDefault="00ED1BFC" w:rsidP="001B2A57">
      <w:pPr>
        <w:rPr>
          <w:rFonts w:ascii="Arial" w:hAnsi="Arial" w:cs="Arial"/>
          <w:sz w:val="20"/>
          <w:szCs w:val="20"/>
        </w:rPr>
      </w:pPr>
    </w:p>
    <w:p w14:paraId="723AFBB5" w14:textId="7B325561" w:rsidR="00ED1BFC" w:rsidRDefault="00ED1BFC" w:rsidP="001B2A57">
      <w:pPr>
        <w:rPr>
          <w:rFonts w:ascii="Arial" w:hAnsi="Arial" w:cs="Arial"/>
          <w:sz w:val="20"/>
          <w:szCs w:val="20"/>
        </w:rPr>
      </w:pPr>
      <w:r>
        <w:rPr>
          <w:rFonts w:ascii="Arial" w:hAnsi="Arial" w:cs="Arial"/>
          <w:sz w:val="20"/>
          <w:szCs w:val="20"/>
        </w:rPr>
        <w:t>Per concepire il prototipo grafico mi sono basato sulla presentazione dei vari software applicativi che conosco e sulla richiesta di avere l’applicazione divisa in sezioni ben distinte: controlli, setup, elenchi, e via dicendo. Più i software usati come spunto sono rinomati, per esempio Visual Studio stesso, più è attendibile il fatto che gli sviluppatori abb</w:t>
      </w:r>
      <w:r w:rsidR="008D5023">
        <w:rPr>
          <w:rFonts w:ascii="Arial" w:hAnsi="Arial" w:cs="Arial"/>
          <w:sz w:val="20"/>
          <w:szCs w:val="20"/>
        </w:rPr>
        <w:t>i</w:t>
      </w:r>
      <w:r>
        <w:rPr>
          <w:rFonts w:ascii="Arial" w:hAnsi="Arial" w:cs="Arial"/>
          <w:sz w:val="20"/>
          <w:szCs w:val="20"/>
        </w:rPr>
        <w:t>ano seguito delle linee guida.</w:t>
      </w:r>
    </w:p>
    <w:p w14:paraId="07CA9EF4" w14:textId="204ACAB0" w:rsidR="00ED1BFC" w:rsidRDefault="00ED1BFC" w:rsidP="001B2A57">
      <w:pPr>
        <w:rPr>
          <w:rFonts w:ascii="Arial" w:hAnsi="Arial" w:cs="Arial"/>
          <w:sz w:val="20"/>
          <w:szCs w:val="20"/>
        </w:rPr>
      </w:pPr>
    </w:p>
    <w:p w14:paraId="704E8DC3" w14:textId="25FA6A82" w:rsidR="008D5023" w:rsidRDefault="008D5023" w:rsidP="001B2A57">
      <w:pPr>
        <w:rPr>
          <w:rFonts w:ascii="Arial" w:hAnsi="Arial" w:cs="Arial"/>
          <w:sz w:val="20"/>
          <w:szCs w:val="20"/>
        </w:rPr>
      </w:pPr>
      <w:r>
        <w:rPr>
          <w:rFonts w:ascii="Arial" w:hAnsi="Arial" w:cs="Arial"/>
          <w:sz w:val="20"/>
          <w:szCs w:val="20"/>
        </w:rPr>
        <w:t>Quasi tutti gli applicativi di riferimento posseggono una sezione sulla sinistra con un elenco.</w:t>
      </w:r>
    </w:p>
    <w:p w14:paraId="12D4B50D" w14:textId="00743FAD" w:rsidR="008D5023" w:rsidRDefault="008D5023" w:rsidP="001B2A57">
      <w:pPr>
        <w:rPr>
          <w:rFonts w:ascii="Arial" w:hAnsi="Arial" w:cs="Arial"/>
          <w:sz w:val="20"/>
          <w:szCs w:val="20"/>
        </w:rPr>
      </w:pPr>
      <w:r>
        <w:rPr>
          <w:rFonts w:ascii="Arial" w:hAnsi="Arial" w:cs="Arial"/>
          <w:sz w:val="20"/>
          <w:szCs w:val="20"/>
        </w:rPr>
        <w:t>Visual studio possiede gli strumenti legati al file, per esempio l’elenco degli strumenti per WPF</w:t>
      </w:r>
    </w:p>
    <w:p w14:paraId="356095B1" w14:textId="77777777" w:rsidR="00AD16FC" w:rsidRDefault="008D5023" w:rsidP="00AD16FC">
      <w:pPr>
        <w:keepNext/>
      </w:pPr>
      <w:r>
        <w:rPr>
          <w:noProof/>
          <w:lang w:eastAsia="it-CH"/>
        </w:rPr>
        <w:lastRenderedPageBreak/>
        <w:drawing>
          <wp:inline distT="0" distB="0" distL="0" distR="0" wp14:anchorId="40F34F21" wp14:editId="54136FD3">
            <wp:extent cx="5756275" cy="3152775"/>
            <wp:effectExtent l="0" t="0" r="0" b="9525"/>
            <wp:docPr id="1" name="Immagine 1" descr="Immagine che contiene testo, monitor, computer,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monitor, computer, interni&#10;&#10;Descrizione generata automaticamente"/>
                    <pic:cNvPicPr/>
                  </pic:nvPicPr>
                  <pic:blipFill>
                    <a:blip r:embed="rId18"/>
                    <a:stretch>
                      <a:fillRect/>
                    </a:stretch>
                  </pic:blipFill>
                  <pic:spPr>
                    <a:xfrm>
                      <a:off x="0" y="0"/>
                      <a:ext cx="5756275" cy="3152775"/>
                    </a:xfrm>
                    <a:prstGeom prst="rect">
                      <a:avLst/>
                    </a:prstGeom>
                  </pic:spPr>
                </pic:pic>
              </a:graphicData>
            </a:graphic>
          </wp:inline>
        </w:drawing>
      </w:r>
    </w:p>
    <w:p w14:paraId="06BB7FF5" w14:textId="4945CC99" w:rsidR="008D5023" w:rsidRDefault="00AD16FC" w:rsidP="00AD16FC">
      <w:pPr>
        <w:pStyle w:val="Caption"/>
        <w:rPr>
          <w:rFonts w:ascii="Arial" w:hAnsi="Arial" w:cs="Arial"/>
        </w:rPr>
      </w:pPr>
      <w:r>
        <w:t xml:space="preserve">Figura </w:t>
      </w:r>
      <w:fldSimple w:instr=" SEQ Figura \* ARABIC ">
        <w:r w:rsidR="006F1EC3">
          <w:rPr>
            <w:noProof/>
          </w:rPr>
          <w:t>12</w:t>
        </w:r>
      </w:fldSimple>
      <w:r>
        <w:t xml:space="preserve">: Ispirazione </w:t>
      </w:r>
      <w:proofErr w:type="spellStart"/>
      <w:r>
        <w:t>mockup</w:t>
      </w:r>
      <w:proofErr w:type="spellEnd"/>
      <w:r>
        <w:t>, Visual Studio</w:t>
      </w:r>
    </w:p>
    <w:p w14:paraId="412CD3DE" w14:textId="205BE08E" w:rsidR="008D5023" w:rsidRDefault="008D5023" w:rsidP="001B2A57">
      <w:pPr>
        <w:rPr>
          <w:rFonts w:ascii="Arial" w:hAnsi="Arial" w:cs="Arial"/>
          <w:sz w:val="20"/>
          <w:szCs w:val="20"/>
        </w:rPr>
      </w:pPr>
    </w:p>
    <w:p w14:paraId="7FC26FBD" w14:textId="480F6E38" w:rsidR="008D5023" w:rsidRDefault="00AD16FC" w:rsidP="001B2A57">
      <w:pPr>
        <w:rPr>
          <w:rFonts w:ascii="Arial" w:hAnsi="Arial" w:cs="Arial"/>
          <w:sz w:val="20"/>
          <w:szCs w:val="20"/>
        </w:rPr>
      </w:pPr>
      <w:r>
        <w:rPr>
          <w:rFonts w:ascii="Arial" w:hAnsi="Arial" w:cs="Arial"/>
          <w:sz w:val="20"/>
          <w:szCs w:val="20"/>
        </w:rPr>
        <w:t xml:space="preserve">oppure l’albero gerarchico del progetto; nella figura si trova a destra, ma è mobile. Altri ambienti di sviluppo impiegati nel percorso accademico, come </w:t>
      </w:r>
      <w:proofErr w:type="spellStart"/>
      <w:r>
        <w:rPr>
          <w:rFonts w:ascii="Arial" w:hAnsi="Arial" w:cs="Arial"/>
          <w:sz w:val="20"/>
          <w:szCs w:val="20"/>
        </w:rPr>
        <w:t>IntelliJ</w:t>
      </w:r>
      <w:proofErr w:type="spellEnd"/>
      <w:r>
        <w:rPr>
          <w:rFonts w:ascii="Arial" w:hAnsi="Arial" w:cs="Arial"/>
          <w:sz w:val="20"/>
          <w:szCs w:val="20"/>
        </w:rPr>
        <w:t xml:space="preserve"> per Java, possiede questo albero sulla sinistra. L’esplora risorse di Windows </w:t>
      </w:r>
      <w:r w:rsidR="0007676C">
        <w:rPr>
          <w:rFonts w:ascii="Arial" w:hAnsi="Arial" w:cs="Arial"/>
          <w:sz w:val="20"/>
          <w:szCs w:val="20"/>
        </w:rPr>
        <w:t xml:space="preserve">sulla sinistra ha l’albero del file </w:t>
      </w:r>
      <w:proofErr w:type="spellStart"/>
      <w:r w:rsidR="0007676C">
        <w:rPr>
          <w:rFonts w:ascii="Arial" w:hAnsi="Arial" w:cs="Arial"/>
          <w:sz w:val="20"/>
          <w:szCs w:val="20"/>
        </w:rPr>
        <w:t>system</w:t>
      </w:r>
      <w:proofErr w:type="spellEnd"/>
      <w:r w:rsidR="0007676C">
        <w:rPr>
          <w:rFonts w:ascii="Arial" w:hAnsi="Arial" w:cs="Arial"/>
          <w:sz w:val="20"/>
          <w:szCs w:val="20"/>
        </w:rPr>
        <w:t>.</w:t>
      </w:r>
    </w:p>
    <w:p w14:paraId="13043383" w14:textId="2338E1E9" w:rsidR="0007676C" w:rsidRDefault="0007676C" w:rsidP="001B2A57">
      <w:pPr>
        <w:rPr>
          <w:rFonts w:ascii="Arial" w:hAnsi="Arial" w:cs="Arial"/>
          <w:sz w:val="20"/>
          <w:szCs w:val="20"/>
        </w:rPr>
      </w:pPr>
    </w:p>
    <w:p w14:paraId="583F7FC2" w14:textId="4933E887" w:rsidR="0007676C" w:rsidRDefault="0007676C" w:rsidP="001B2A57">
      <w:pPr>
        <w:rPr>
          <w:rFonts w:ascii="Arial" w:hAnsi="Arial" w:cs="Arial"/>
          <w:sz w:val="20"/>
          <w:szCs w:val="20"/>
        </w:rPr>
      </w:pPr>
      <w:r>
        <w:rPr>
          <w:rFonts w:ascii="Arial" w:hAnsi="Arial" w:cs="Arial"/>
          <w:sz w:val="20"/>
          <w:szCs w:val="20"/>
        </w:rPr>
        <w:t xml:space="preserve">Nel progetto è stato inserito sulla sinistra l’elenco degli esperimenti svolti e salvati sul file </w:t>
      </w:r>
      <w:proofErr w:type="spellStart"/>
      <w:r>
        <w:rPr>
          <w:rFonts w:ascii="Arial" w:hAnsi="Arial" w:cs="Arial"/>
          <w:sz w:val="20"/>
          <w:szCs w:val="20"/>
        </w:rPr>
        <w:t>system</w:t>
      </w:r>
      <w:proofErr w:type="spellEnd"/>
      <w:r>
        <w:rPr>
          <w:rFonts w:ascii="Arial" w:hAnsi="Arial" w:cs="Arial"/>
          <w:sz w:val="20"/>
          <w:szCs w:val="20"/>
        </w:rPr>
        <w:t>. L’utente si aspetta di trovare sulla sinistra l’elemento gerarchicamente più in alto, quindi l’esperimento.</w:t>
      </w:r>
    </w:p>
    <w:p w14:paraId="04778923" w14:textId="78D4C187" w:rsidR="0007676C" w:rsidRDefault="0007676C" w:rsidP="001B2A57">
      <w:pPr>
        <w:rPr>
          <w:rFonts w:ascii="Arial" w:hAnsi="Arial" w:cs="Arial"/>
          <w:sz w:val="20"/>
          <w:szCs w:val="20"/>
        </w:rPr>
      </w:pPr>
    </w:p>
    <w:p w14:paraId="151152A1" w14:textId="445DD95C" w:rsidR="0007676C" w:rsidRDefault="0007676C" w:rsidP="0007676C">
      <w:pPr>
        <w:jc w:val="center"/>
        <w:rPr>
          <w:rFonts w:ascii="Arial" w:hAnsi="Arial" w:cs="Arial"/>
          <w:sz w:val="20"/>
          <w:szCs w:val="20"/>
        </w:rPr>
      </w:pPr>
      <w:r>
        <w:rPr>
          <w:rFonts w:ascii="Arial" w:hAnsi="Arial" w:cs="Arial"/>
          <w:sz w:val="20"/>
          <w:szCs w:val="20"/>
        </w:rPr>
        <w:t>Esperimento &gt; deposizione &gt; dati</w:t>
      </w:r>
    </w:p>
    <w:p w14:paraId="5AF25AEC" w14:textId="5F6873D7" w:rsidR="00AD16FC" w:rsidRDefault="00AD16FC" w:rsidP="001B2A57">
      <w:pPr>
        <w:rPr>
          <w:rFonts w:ascii="Arial" w:hAnsi="Arial" w:cs="Arial"/>
          <w:sz w:val="20"/>
          <w:szCs w:val="20"/>
        </w:rPr>
      </w:pPr>
    </w:p>
    <w:p w14:paraId="4530DBA4" w14:textId="7A1312A7" w:rsidR="0007676C" w:rsidRDefault="0007676C" w:rsidP="001B2A57">
      <w:pPr>
        <w:rPr>
          <w:rFonts w:ascii="Arial" w:hAnsi="Arial" w:cs="Arial"/>
          <w:sz w:val="20"/>
          <w:szCs w:val="20"/>
        </w:rPr>
      </w:pPr>
      <w:r>
        <w:rPr>
          <w:rFonts w:ascii="Arial" w:hAnsi="Arial" w:cs="Arial"/>
          <w:sz w:val="20"/>
          <w:szCs w:val="20"/>
        </w:rPr>
        <w:t>Inoltre, una volta aperti gli esperimenti da analizzare, non è necessario che l’elenco rimanga visibile. Il bottone sulla sinistra è stato progettato per chiudere il riquadro degli esperimenti. Per coerenza</w:t>
      </w:r>
      <w:r w:rsidR="00FD52D3">
        <w:rPr>
          <w:rFonts w:ascii="Arial" w:hAnsi="Arial" w:cs="Arial"/>
          <w:sz w:val="20"/>
          <w:szCs w:val="20"/>
        </w:rPr>
        <w:t>, le varie operazioni che si possono eseguire sulla lista sono nella stessa sezione: la barra di ricerca che filtra l’elenco secondo quanto digitato dall’utente posta in alto e le varie opzioni inserite nel menu in basso.</w:t>
      </w:r>
    </w:p>
    <w:p w14:paraId="427C05AD" w14:textId="73674FBC" w:rsidR="00FD52D3" w:rsidRDefault="00FD52D3" w:rsidP="001B2A57">
      <w:pPr>
        <w:rPr>
          <w:rFonts w:ascii="Arial" w:hAnsi="Arial" w:cs="Arial"/>
          <w:sz w:val="20"/>
          <w:szCs w:val="20"/>
        </w:rPr>
      </w:pPr>
      <w:r>
        <w:rPr>
          <w:rFonts w:ascii="Arial" w:hAnsi="Arial" w:cs="Arial"/>
          <w:sz w:val="20"/>
          <w:szCs w:val="20"/>
        </w:rPr>
        <w:t xml:space="preserve">Un esperimento aperto occupa tutto il resto dell’applicativo e ogni esperimento aperto è inserito in una pagina la cui </w:t>
      </w:r>
      <w:proofErr w:type="spellStart"/>
      <w:r>
        <w:rPr>
          <w:rFonts w:ascii="Arial" w:hAnsi="Arial" w:cs="Arial"/>
          <w:sz w:val="20"/>
          <w:szCs w:val="20"/>
        </w:rPr>
        <w:t>tab</w:t>
      </w:r>
      <w:proofErr w:type="spellEnd"/>
      <w:r>
        <w:rPr>
          <w:rFonts w:ascii="Arial" w:hAnsi="Arial" w:cs="Arial"/>
          <w:sz w:val="20"/>
          <w:szCs w:val="20"/>
        </w:rPr>
        <w:t xml:space="preserve"> riporta il nome dell’esperimento aperto.</w:t>
      </w:r>
    </w:p>
    <w:p w14:paraId="3A8E2A4E" w14:textId="77777777" w:rsidR="00FD52D3" w:rsidRDefault="00FD52D3" w:rsidP="001B2A57">
      <w:pPr>
        <w:rPr>
          <w:rFonts w:ascii="Arial" w:hAnsi="Arial" w:cs="Arial"/>
          <w:sz w:val="20"/>
          <w:szCs w:val="20"/>
        </w:rPr>
      </w:pPr>
    </w:p>
    <w:p w14:paraId="18EFBAA9" w14:textId="2530D724" w:rsidR="00FD52D3" w:rsidRDefault="00FD52D3" w:rsidP="001B2A57">
      <w:pPr>
        <w:rPr>
          <w:rFonts w:ascii="Arial" w:hAnsi="Arial" w:cs="Arial"/>
          <w:sz w:val="20"/>
          <w:szCs w:val="20"/>
        </w:rPr>
      </w:pPr>
      <w:r>
        <w:rPr>
          <w:rFonts w:ascii="Arial" w:hAnsi="Arial" w:cs="Arial"/>
          <w:sz w:val="20"/>
          <w:szCs w:val="20"/>
        </w:rPr>
        <w:t xml:space="preserve">Per una logica di continuità e, ancora una volta, di coerenza, anche l’elenco delle deposizioni </w:t>
      </w:r>
      <w:r w:rsidR="00572065">
        <w:rPr>
          <w:rFonts w:ascii="Arial" w:hAnsi="Arial" w:cs="Arial"/>
          <w:sz w:val="20"/>
          <w:szCs w:val="20"/>
        </w:rPr>
        <w:t xml:space="preserve">contenute nell’esperimento </w:t>
      </w:r>
      <w:r>
        <w:rPr>
          <w:rFonts w:ascii="Arial" w:hAnsi="Arial" w:cs="Arial"/>
          <w:sz w:val="20"/>
          <w:szCs w:val="20"/>
        </w:rPr>
        <w:t xml:space="preserve">è costruito sul medesimo modello. </w:t>
      </w:r>
      <w:r w:rsidR="00572065">
        <w:rPr>
          <w:rFonts w:ascii="Arial" w:hAnsi="Arial" w:cs="Arial"/>
          <w:sz w:val="20"/>
          <w:szCs w:val="20"/>
        </w:rPr>
        <w:t>Sopra l’elenco è posta la barra di ricerca e sotto di esso sono presenti le opzioni che si possono eseguire sulle voci.</w:t>
      </w:r>
    </w:p>
    <w:p w14:paraId="200476FD" w14:textId="7B2DC6E3" w:rsidR="0007676C" w:rsidRDefault="00572065" w:rsidP="001B2A57">
      <w:pPr>
        <w:rPr>
          <w:rFonts w:ascii="Arial" w:hAnsi="Arial" w:cs="Arial"/>
          <w:sz w:val="20"/>
          <w:szCs w:val="20"/>
        </w:rPr>
      </w:pPr>
      <w:r>
        <w:rPr>
          <w:rFonts w:ascii="Arial" w:hAnsi="Arial" w:cs="Arial"/>
          <w:sz w:val="20"/>
          <w:szCs w:val="20"/>
        </w:rPr>
        <w:t xml:space="preserve">La parte destra accanto all’elenco è dedicata alla lettura </w:t>
      </w:r>
      <w:r w:rsidR="000A6B8A">
        <w:rPr>
          <w:rFonts w:ascii="Arial" w:hAnsi="Arial" w:cs="Arial"/>
          <w:sz w:val="20"/>
          <w:szCs w:val="20"/>
        </w:rPr>
        <w:t>in tempo reale dello stato dei dispositivi, una sezione della parte online del progetto.</w:t>
      </w:r>
    </w:p>
    <w:p w14:paraId="2633F511" w14:textId="324D57BB" w:rsidR="000A6B8A" w:rsidRDefault="000A6B8A" w:rsidP="001B2A57">
      <w:pPr>
        <w:rPr>
          <w:rFonts w:ascii="Arial" w:hAnsi="Arial" w:cs="Arial"/>
          <w:sz w:val="20"/>
          <w:szCs w:val="20"/>
        </w:rPr>
      </w:pPr>
    </w:p>
    <w:p w14:paraId="5C2B7082" w14:textId="77CCF876" w:rsidR="000A6B8A" w:rsidRDefault="000A6B8A" w:rsidP="001B2A57">
      <w:pPr>
        <w:rPr>
          <w:rFonts w:ascii="Arial" w:hAnsi="Arial" w:cs="Arial"/>
          <w:sz w:val="20"/>
          <w:szCs w:val="20"/>
        </w:rPr>
      </w:pPr>
      <w:r>
        <w:rPr>
          <w:rFonts w:ascii="Arial" w:hAnsi="Arial" w:cs="Arial"/>
          <w:sz w:val="20"/>
          <w:szCs w:val="20"/>
        </w:rPr>
        <w:t xml:space="preserve">Le deposizioni si aprono nello spazio sottostante l’elenco mostrando nell’ordine le immagini con i relativi controlli, i corrispettivi dati misurati e il file </w:t>
      </w:r>
      <w:proofErr w:type="spellStart"/>
      <w:r>
        <w:rPr>
          <w:rFonts w:ascii="Arial" w:hAnsi="Arial" w:cs="Arial"/>
          <w:sz w:val="20"/>
          <w:szCs w:val="20"/>
        </w:rPr>
        <w:t>explorer</w:t>
      </w:r>
      <w:proofErr w:type="spellEnd"/>
      <w:r>
        <w:rPr>
          <w:rFonts w:ascii="Arial" w:hAnsi="Arial" w:cs="Arial"/>
          <w:sz w:val="20"/>
          <w:szCs w:val="20"/>
        </w:rPr>
        <w:t>.</w:t>
      </w:r>
    </w:p>
    <w:p w14:paraId="0D64CA5F" w14:textId="6EB44998" w:rsidR="000A6B8A" w:rsidRDefault="000A6B8A" w:rsidP="001B2A57">
      <w:pPr>
        <w:rPr>
          <w:rFonts w:ascii="Arial" w:hAnsi="Arial" w:cs="Arial"/>
          <w:sz w:val="20"/>
          <w:szCs w:val="20"/>
        </w:rPr>
      </w:pPr>
    </w:p>
    <w:p w14:paraId="15783712" w14:textId="7A1A1817" w:rsidR="000A6B8A" w:rsidRDefault="000A6B8A" w:rsidP="001B2A57">
      <w:pPr>
        <w:rPr>
          <w:rFonts w:ascii="Arial" w:hAnsi="Arial" w:cs="Arial"/>
          <w:sz w:val="20"/>
          <w:szCs w:val="20"/>
        </w:rPr>
      </w:pPr>
      <w:r>
        <w:rPr>
          <w:rFonts w:ascii="Arial" w:hAnsi="Arial" w:cs="Arial"/>
          <w:sz w:val="20"/>
          <w:szCs w:val="20"/>
        </w:rPr>
        <w:t>Il concetto dell’applicativo è basato sull’ordine di lettura cui noi siamo abituati: dall’alto al basso, da sinistra a destra.</w:t>
      </w:r>
    </w:p>
    <w:p w14:paraId="561B2A1B" w14:textId="6B2B4278" w:rsidR="000A6B8A" w:rsidRDefault="000A6B8A" w:rsidP="001B2A57">
      <w:pPr>
        <w:rPr>
          <w:rFonts w:ascii="Arial" w:hAnsi="Arial" w:cs="Arial"/>
          <w:sz w:val="20"/>
          <w:szCs w:val="20"/>
        </w:rPr>
      </w:pPr>
    </w:p>
    <w:p w14:paraId="75A1EEAD" w14:textId="6922A6FD" w:rsidR="000A6B8A" w:rsidRPr="00ED1BFC" w:rsidRDefault="000A6B8A" w:rsidP="001B2A57">
      <w:pPr>
        <w:rPr>
          <w:rFonts w:ascii="Arial" w:hAnsi="Arial" w:cs="Arial"/>
          <w:sz w:val="20"/>
          <w:szCs w:val="20"/>
        </w:rPr>
      </w:pPr>
      <w:r>
        <w:rPr>
          <w:rFonts w:ascii="Arial" w:hAnsi="Arial" w:cs="Arial"/>
          <w:sz w:val="20"/>
          <w:szCs w:val="20"/>
        </w:rPr>
        <w:t>Nel capito dedicato ai risultati è presente il manuale d’uso che spiega meglio quanto in questo capito è stato unicamente accennato.</w:t>
      </w:r>
    </w:p>
    <w:p w14:paraId="2D087ACC" w14:textId="17D03BD6" w:rsidR="00AA54B5" w:rsidRDefault="00AA54B5" w:rsidP="00A36449">
      <w:pPr>
        <w:keepNext/>
        <w:jc w:val="center"/>
        <w:rPr>
          <w:noProof/>
        </w:rPr>
      </w:pPr>
    </w:p>
    <w:p w14:paraId="5C775E27" w14:textId="73A8C7DE" w:rsidR="00A36449" w:rsidRDefault="00AA54B5" w:rsidP="00A36449">
      <w:pPr>
        <w:keepNext/>
        <w:jc w:val="center"/>
      </w:pPr>
      <w:r>
        <w:rPr>
          <w:noProof/>
          <w:lang w:eastAsia="it-CH"/>
        </w:rPr>
        <w:drawing>
          <wp:inline distT="0" distB="0" distL="0" distR="0" wp14:anchorId="1E825EA2" wp14:editId="4C19E0C1">
            <wp:extent cx="3478530" cy="1781175"/>
            <wp:effectExtent l="0" t="0" r="7620" b="9525"/>
            <wp:docPr id="2" name="Immagine 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avolo&#10;&#10;Descrizione generata automaticamente"/>
                    <pic:cNvPicPr/>
                  </pic:nvPicPr>
                  <pic:blipFill rotWithShape="1">
                    <a:blip r:embed="rId19"/>
                    <a:srcRect l="36073" t="26273" r="36459" b="47759"/>
                    <a:stretch/>
                  </pic:blipFill>
                  <pic:spPr bwMode="auto">
                    <a:xfrm>
                      <a:off x="0" y="0"/>
                      <a:ext cx="3489903" cy="1786999"/>
                    </a:xfrm>
                    <a:prstGeom prst="rect">
                      <a:avLst/>
                    </a:prstGeom>
                    <a:ln>
                      <a:noFill/>
                    </a:ln>
                    <a:extLst>
                      <a:ext uri="{53640926-AAD7-44D8-BBD7-CCE9431645EC}">
                        <a14:shadowObscured xmlns:a14="http://schemas.microsoft.com/office/drawing/2010/main"/>
                      </a:ext>
                    </a:extLst>
                  </pic:spPr>
                </pic:pic>
              </a:graphicData>
            </a:graphic>
          </wp:inline>
        </w:drawing>
      </w:r>
    </w:p>
    <w:p w14:paraId="7B68C1BD" w14:textId="795F1A70" w:rsidR="00084CB6" w:rsidRDefault="00A36449" w:rsidP="00A36449">
      <w:pPr>
        <w:pStyle w:val="Caption"/>
        <w:jc w:val="center"/>
      </w:pPr>
      <w:bookmarkStart w:id="101" w:name="_Toc94462481"/>
      <w:r>
        <w:t xml:space="preserve">Figura </w:t>
      </w:r>
      <w:fldSimple w:instr=" SEQ Figura \* ARABIC ">
        <w:r w:rsidR="006F1EC3">
          <w:rPr>
            <w:noProof/>
          </w:rPr>
          <w:t>13</w:t>
        </w:r>
      </w:fldSimple>
      <w:r>
        <w:t xml:space="preserve">: </w:t>
      </w:r>
      <w:proofErr w:type="spellStart"/>
      <w:r>
        <w:t>Mockup</w:t>
      </w:r>
      <w:proofErr w:type="spellEnd"/>
      <w:r>
        <w:t xml:space="preserve">, </w:t>
      </w:r>
      <w:proofErr w:type="spellStart"/>
      <w:r>
        <w:t>user</w:t>
      </w:r>
      <w:proofErr w:type="spellEnd"/>
      <w:r>
        <w:t>-control relativo alla parte online</w:t>
      </w:r>
      <w:bookmarkEnd w:id="101"/>
    </w:p>
    <w:p w14:paraId="0B2A3376" w14:textId="64CC2729" w:rsidR="00084CB6" w:rsidRDefault="00084CB6" w:rsidP="001B2A57">
      <w:pPr>
        <w:rPr>
          <w:rFonts w:ascii="Arial" w:hAnsi="Arial" w:cs="Arial"/>
          <w:sz w:val="20"/>
          <w:szCs w:val="20"/>
        </w:rPr>
      </w:pPr>
    </w:p>
    <w:p w14:paraId="0707471C" w14:textId="5F2DCD3F" w:rsidR="00D10C50" w:rsidRDefault="00D10C50" w:rsidP="001B2A57">
      <w:pPr>
        <w:rPr>
          <w:rFonts w:ascii="Arial" w:hAnsi="Arial" w:cs="Arial"/>
          <w:sz w:val="20"/>
          <w:szCs w:val="20"/>
        </w:rPr>
      </w:pPr>
      <w:r>
        <w:rPr>
          <w:rFonts w:ascii="Arial" w:hAnsi="Arial" w:cs="Arial"/>
          <w:sz w:val="20"/>
          <w:szCs w:val="20"/>
        </w:rPr>
        <w:t>Sebbene non sia stata ancora implementata la parte online, le figure 13 e 14 ne mostrano i prototipi.</w:t>
      </w:r>
    </w:p>
    <w:p w14:paraId="7B27DFF8" w14:textId="36240643" w:rsidR="00D10C50" w:rsidRPr="00D10C50" w:rsidRDefault="003E0E1A" w:rsidP="001B2A57">
      <w:pPr>
        <w:rPr>
          <w:rFonts w:ascii="Arial" w:hAnsi="Arial" w:cs="Arial"/>
          <w:sz w:val="20"/>
          <w:szCs w:val="20"/>
        </w:rPr>
      </w:pPr>
      <w:r>
        <w:rPr>
          <w:rFonts w:ascii="Arial" w:hAnsi="Arial" w:cs="Arial"/>
          <w:sz w:val="20"/>
          <w:szCs w:val="20"/>
        </w:rPr>
        <w:t>La figura 13 mostra la lettura</w:t>
      </w:r>
      <w:r w:rsidR="00AA54B5">
        <w:rPr>
          <w:rFonts w:ascii="Arial" w:hAnsi="Arial" w:cs="Arial"/>
          <w:sz w:val="20"/>
          <w:szCs w:val="20"/>
        </w:rPr>
        <w:t xml:space="preserve"> in tempo reale dello status dei dispositivi. Il led di stato può segnalare errore, corretto funzionamento, e qualsiasi stato rilevante debba essere mostrato all’utente. </w:t>
      </w:r>
      <w:r w:rsidR="004C6E06">
        <w:rPr>
          <w:rFonts w:ascii="Arial" w:hAnsi="Arial" w:cs="Arial"/>
          <w:sz w:val="20"/>
          <w:szCs w:val="20"/>
        </w:rPr>
        <w:t>È presente un riferimento all’attuale configurazione del dispositivo, oppure un altro riferimento relativo al dispositivo a seconda della necessità del team di lavoro, e un bottone che permette di modificare la configurazione aprendola con l’applicativo dedicato al dispositivo.</w:t>
      </w:r>
    </w:p>
    <w:p w14:paraId="393F169A" w14:textId="77777777" w:rsidR="00084CB6" w:rsidRDefault="00084CB6" w:rsidP="001B2A57">
      <w:pPr>
        <w:rPr>
          <w:noProof/>
        </w:rPr>
      </w:pPr>
    </w:p>
    <w:p w14:paraId="628F7CB8" w14:textId="77777777" w:rsidR="00A36449" w:rsidRDefault="00084CB6" w:rsidP="00A36449">
      <w:pPr>
        <w:keepNext/>
        <w:jc w:val="center"/>
      </w:pPr>
      <w:r>
        <w:rPr>
          <w:noProof/>
          <w:lang w:eastAsia="it-CH"/>
        </w:rPr>
        <w:drawing>
          <wp:inline distT="0" distB="0" distL="0" distR="0" wp14:anchorId="774EB618" wp14:editId="6C2C747C">
            <wp:extent cx="2363115" cy="2910253"/>
            <wp:effectExtent l="0" t="0" r="0" b="444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0495" t="30189" r="42715" b="41290"/>
                    <a:stretch/>
                  </pic:blipFill>
                  <pic:spPr bwMode="auto">
                    <a:xfrm>
                      <a:off x="0" y="0"/>
                      <a:ext cx="2368364" cy="2916717"/>
                    </a:xfrm>
                    <a:prstGeom prst="rect">
                      <a:avLst/>
                    </a:prstGeom>
                    <a:ln>
                      <a:noFill/>
                    </a:ln>
                    <a:extLst>
                      <a:ext uri="{53640926-AAD7-44D8-BBD7-CCE9431645EC}">
                        <a14:shadowObscured xmlns:a14="http://schemas.microsoft.com/office/drawing/2010/main"/>
                      </a:ext>
                    </a:extLst>
                  </pic:spPr>
                </pic:pic>
              </a:graphicData>
            </a:graphic>
          </wp:inline>
        </w:drawing>
      </w:r>
    </w:p>
    <w:p w14:paraId="1359BEA7" w14:textId="54A2D50B" w:rsidR="00084CB6" w:rsidRDefault="00A36449" w:rsidP="00A36449">
      <w:pPr>
        <w:pStyle w:val="Caption"/>
        <w:jc w:val="center"/>
      </w:pPr>
      <w:bookmarkStart w:id="102" w:name="_Toc94462482"/>
      <w:r>
        <w:t xml:space="preserve">Figura </w:t>
      </w:r>
      <w:fldSimple w:instr=" SEQ Figura \* ARABIC ">
        <w:r w:rsidR="006F1EC3">
          <w:rPr>
            <w:noProof/>
          </w:rPr>
          <w:t>14</w:t>
        </w:r>
      </w:fldSimple>
      <w:r>
        <w:t xml:space="preserve">: </w:t>
      </w:r>
      <w:proofErr w:type="spellStart"/>
      <w:r>
        <w:t>Mockup</w:t>
      </w:r>
      <w:proofErr w:type="spellEnd"/>
      <w:r>
        <w:t>, parte online, creazione di un esperimento</w:t>
      </w:r>
      <w:bookmarkEnd w:id="102"/>
    </w:p>
    <w:p w14:paraId="302FFD3D" w14:textId="49B6BAFE" w:rsidR="00084CB6" w:rsidRDefault="00084CB6" w:rsidP="001B2A57">
      <w:pPr>
        <w:rPr>
          <w:rFonts w:ascii="Arial" w:hAnsi="Arial" w:cs="Arial"/>
          <w:sz w:val="20"/>
          <w:szCs w:val="20"/>
        </w:rPr>
      </w:pPr>
    </w:p>
    <w:p w14:paraId="02308ABA" w14:textId="40584AED" w:rsidR="004C6E06" w:rsidRPr="004C6E06" w:rsidRDefault="004C6E06" w:rsidP="001B2A57">
      <w:pPr>
        <w:rPr>
          <w:rFonts w:ascii="Arial" w:hAnsi="Arial" w:cs="Arial"/>
          <w:sz w:val="20"/>
          <w:szCs w:val="20"/>
        </w:rPr>
      </w:pPr>
      <w:r>
        <w:rPr>
          <w:rFonts w:ascii="Arial" w:hAnsi="Arial" w:cs="Arial"/>
          <w:sz w:val="20"/>
          <w:szCs w:val="20"/>
        </w:rPr>
        <w:t xml:space="preserve">La figura 14 mostra il </w:t>
      </w:r>
      <w:proofErr w:type="spellStart"/>
      <w:r>
        <w:rPr>
          <w:rFonts w:ascii="Arial" w:hAnsi="Arial" w:cs="Arial"/>
          <w:sz w:val="20"/>
          <w:szCs w:val="20"/>
        </w:rPr>
        <w:t>concept</w:t>
      </w:r>
      <w:proofErr w:type="spellEnd"/>
      <w:r>
        <w:rPr>
          <w:rFonts w:ascii="Arial" w:hAnsi="Arial" w:cs="Arial"/>
          <w:sz w:val="20"/>
          <w:szCs w:val="20"/>
        </w:rPr>
        <w:t xml:space="preserve"> per la finestra di creazione di un nuovo esperimento.</w:t>
      </w:r>
    </w:p>
    <w:p w14:paraId="7356BBF2" w14:textId="1494CA55" w:rsidR="0090711F" w:rsidRDefault="0090711F" w:rsidP="0090711F">
      <w:pPr>
        <w:pStyle w:val="Heading2"/>
      </w:pPr>
      <w:bookmarkStart w:id="103" w:name="_Toc94462444"/>
      <w:r>
        <w:t>User-control</w:t>
      </w:r>
      <w:bookmarkEnd w:id="103"/>
      <w:r w:rsidR="0024657E">
        <w:rPr>
          <w:rStyle w:val="FootnoteReference"/>
        </w:rPr>
        <w:footnoteReference w:id="12"/>
      </w:r>
    </w:p>
    <w:p w14:paraId="11CA7A16" w14:textId="6E0D2BD1" w:rsidR="00411C12" w:rsidRDefault="008851DA" w:rsidP="00411C12">
      <w:pPr>
        <w:rPr>
          <w:rFonts w:ascii="Arial" w:hAnsi="Arial" w:cs="Arial"/>
          <w:sz w:val="20"/>
          <w:szCs w:val="20"/>
        </w:rPr>
      </w:pPr>
      <w:r>
        <w:rPr>
          <w:rFonts w:ascii="Arial" w:hAnsi="Arial" w:cs="Arial"/>
          <w:sz w:val="20"/>
          <w:szCs w:val="20"/>
        </w:rPr>
        <w:t xml:space="preserve">Per un’interfaccia dinamica è necessario che i vari controlli e strumenti grafici siano istanziati al momento opportuno. L’utente non vorrebbe vedere uno </w:t>
      </w:r>
      <w:proofErr w:type="spellStart"/>
      <w:r>
        <w:rPr>
          <w:rFonts w:ascii="Arial" w:hAnsi="Arial" w:cs="Arial"/>
          <w:sz w:val="20"/>
          <w:szCs w:val="20"/>
        </w:rPr>
        <w:t>slider</w:t>
      </w:r>
      <w:proofErr w:type="spellEnd"/>
      <w:r>
        <w:rPr>
          <w:rFonts w:ascii="Arial" w:hAnsi="Arial" w:cs="Arial"/>
          <w:sz w:val="20"/>
          <w:szCs w:val="20"/>
        </w:rPr>
        <w:t xml:space="preserve"> per scorrere le immagini della deposizione prima che una deposizione sia aperta.</w:t>
      </w:r>
    </w:p>
    <w:p w14:paraId="0A56D15D" w14:textId="1370D280" w:rsidR="008851DA" w:rsidRDefault="008851DA" w:rsidP="00411C12">
      <w:pPr>
        <w:rPr>
          <w:rFonts w:ascii="Arial" w:hAnsi="Arial" w:cs="Arial"/>
          <w:sz w:val="20"/>
          <w:szCs w:val="20"/>
        </w:rPr>
      </w:pPr>
      <w:r>
        <w:rPr>
          <w:rFonts w:ascii="Arial" w:hAnsi="Arial" w:cs="Arial"/>
          <w:sz w:val="20"/>
          <w:szCs w:val="20"/>
        </w:rPr>
        <w:t xml:space="preserve">Conseguentemente bisogna ricorrere agli </w:t>
      </w:r>
      <w:proofErr w:type="spellStart"/>
      <w:r>
        <w:rPr>
          <w:rFonts w:ascii="Arial" w:hAnsi="Arial" w:cs="Arial"/>
          <w:sz w:val="20"/>
          <w:szCs w:val="20"/>
        </w:rPr>
        <w:t>user</w:t>
      </w:r>
      <w:proofErr w:type="spellEnd"/>
      <w:r>
        <w:rPr>
          <w:rFonts w:ascii="Arial" w:hAnsi="Arial" w:cs="Arial"/>
          <w:sz w:val="20"/>
          <w:szCs w:val="20"/>
        </w:rPr>
        <w:t>-control</w:t>
      </w:r>
      <w:r w:rsidR="0024657E">
        <w:rPr>
          <w:rFonts w:ascii="Arial" w:hAnsi="Arial" w:cs="Arial"/>
          <w:sz w:val="20"/>
          <w:szCs w:val="20"/>
        </w:rPr>
        <w:t>.</w:t>
      </w:r>
    </w:p>
    <w:p w14:paraId="6DA2D667" w14:textId="1B08309F" w:rsidR="008851DA" w:rsidRDefault="008851DA" w:rsidP="00411C12">
      <w:pPr>
        <w:rPr>
          <w:rFonts w:ascii="Arial" w:hAnsi="Arial" w:cs="Arial"/>
          <w:sz w:val="20"/>
          <w:szCs w:val="20"/>
        </w:rPr>
      </w:pPr>
    </w:p>
    <w:p w14:paraId="243DF956" w14:textId="31591950" w:rsidR="008851DA" w:rsidRDefault="003D4BE2" w:rsidP="00411C12">
      <w:pPr>
        <w:rPr>
          <w:rFonts w:ascii="Arial" w:hAnsi="Arial" w:cs="Arial"/>
          <w:sz w:val="20"/>
          <w:szCs w:val="20"/>
        </w:rPr>
      </w:pPr>
      <w:r>
        <w:rPr>
          <w:rFonts w:ascii="Arial" w:hAnsi="Arial" w:cs="Arial"/>
          <w:sz w:val="20"/>
          <w:szCs w:val="20"/>
        </w:rPr>
        <w:lastRenderedPageBreak/>
        <w:t>La struttura di uno</w:t>
      </w:r>
      <w:r w:rsidR="008851DA">
        <w:rPr>
          <w:rFonts w:ascii="Arial" w:hAnsi="Arial" w:cs="Arial"/>
          <w:sz w:val="20"/>
          <w:szCs w:val="20"/>
        </w:rPr>
        <w:t xml:space="preserve"> </w:t>
      </w:r>
      <w:proofErr w:type="spellStart"/>
      <w:r w:rsidR="008851DA">
        <w:rPr>
          <w:rFonts w:ascii="Arial" w:hAnsi="Arial" w:cs="Arial"/>
          <w:sz w:val="20"/>
          <w:szCs w:val="20"/>
        </w:rPr>
        <w:t>user</w:t>
      </w:r>
      <w:proofErr w:type="spellEnd"/>
      <w:r w:rsidR="008851DA">
        <w:rPr>
          <w:rFonts w:ascii="Arial" w:hAnsi="Arial" w:cs="Arial"/>
          <w:sz w:val="20"/>
          <w:szCs w:val="20"/>
        </w:rPr>
        <w:t>-control ricorda la</w:t>
      </w:r>
      <w:r>
        <w:rPr>
          <w:rFonts w:ascii="Arial" w:hAnsi="Arial" w:cs="Arial"/>
          <w:sz w:val="20"/>
          <w:szCs w:val="20"/>
        </w:rPr>
        <w:t xml:space="preserve"> struttura della</w:t>
      </w:r>
      <w:r w:rsidR="008851DA">
        <w:rPr>
          <w:rFonts w:ascii="Arial" w:hAnsi="Arial" w:cs="Arial"/>
          <w:sz w:val="20"/>
          <w:szCs w:val="20"/>
        </w:rPr>
        <w:t xml:space="preserve"> finestra principale</w:t>
      </w:r>
      <w:r>
        <w:rPr>
          <w:rFonts w:ascii="Arial" w:hAnsi="Arial" w:cs="Arial"/>
          <w:sz w:val="20"/>
          <w:szCs w:val="20"/>
        </w:rPr>
        <w:t xml:space="preserve">: un file </w:t>
      </w:r>
      <w:proofErr w:type="spellStart"/>
      <w:r>
        <w:rPr>
          <w:rFonts w:ascii="Arial" w:hAnsi="Arial" w:cs="Arial"/>
          <w:sz w:val="20"/>
          <w:szCs w:val="20"/>
        </w:rPr>
        <w:t>xaml</w:t>
      </w:r>
      <w:proofErr w:type="spellEnd"/>
      <w:r>
        <w:rPr>
          <w:rFonts w:ascii="Arial" w:hAnsi="Arial" w:cs="Arial"/>
          <w:sz w:val="20"/>
          <w:szCs w:val="20"/>
        </w:rPr>
        <w:t xml:space="preserve"> e il suo relativo file </w:t>
      </w:r>
      <w:proofErr w:type="spellStart"/>
      <w:r>
        <w:rPr>
          <w:rFonts w:ascii="Arial" w:hAnsi="Arial" w:cs="Arial"/>
          <w:sz w:val="20"/>
          <w:szCs w:val="20"/>
        </w:rPr>
        <w:t>cs</w:t>
      </w:r>
      <w:proofErr w:type="spellEnd"/>
      <w:r>
        <w:rPr>
          <w:rFonts w:ascii="Arial" w:hAnsi="Arial" w:cs="Arial"/>
          <w:sz w:val="20"/>
          <w:szCs w:val="20"/>
        </w:rPr>
        <w:t xml:space="preserve"> per la logica.</w:t>
      </w:r>
    </w:p>
    <w:p w14:paraId="422CEAC7" w14:textId="4FE973BE" w:rsidR="003D4BE2" w:rsidRDefault="003D4BE2" w:rsidP="00411C12">
      <w:pPr>
        <w:rPr>
          <w:rFonts w:ascii="Arial" w:hAnsi="Arial" w:cs="Arial"/>
          <w:sz w:val="20"/>
          <w:szCs w:val="20"/>
        </w:rPr>
      </w:pPr>
      <w:r>
        <w:rPr>
          <w:rFonts w:ascii="Arial" w:hAnsi="Arial" w:cs="Arial"/>
          <w:sz w:val="20"/>
          <w:szCs w:val="20"/>
        </w:rPr>
        <w:t xml:space="preserve">Tuttavia la finestra principale non può essere istanziata più volte, mentre lo </w:t>
      </w:r>
      <w:proofErr w:type="spellStart"/>
      <w:r>
        <w:rPr>
          <w:rFonts w:ascii="Arial" w:hAnsi="Arial" w:cs="Arial"/>
          <w:sz w:val="20"/>
          <w:szCs w:val="20"/>
        </w:rPr>
        <w:t>user</w:t>
      </w:r>
      <w:proofErr w:type="spellEnd"/>
      <w:r>
        <w:rPr>
          <w:rFonts w:ascii="Arial" w:hAnsi="Arial" w:cs="Arial"/>
          <w:sz w:val="20"/>
          <w:szCs w:val="20"/>
        </w:rPr>
        <w:t xml:space="preserve"> control sì.</w:t>
      </w:r>
    </w:p>
    <w:p w14:paraId="4A0A2C72" w14:textId="0357E4E3" w:rsidR="00F83A7F" w:rsidRDefault="00F83A7F" w:rsidP="00411C12">
      <w:pPr>
        <w:rPr>
          <w:rFonts w:ascii="Arial" w:hAnsi="Arial" w:cs="Arial"/>
          <w:sz w:val="20"/>
          <w:szCs w:val="20"/>
        </w:rPr>
      </w:pPr>
    </w:p>
    <w:p w14:paraId="5DF49947" w14:textId="4359132F" w:rsidR="00F83A7F" w:rsidRPr="00411C12" w:rsidRDefault="00F83A7F" w:rsidP="00411C12">
      <w:pPr>
        <w:rPr>
          <w:rFonts w:ascii="Arial" w:hAnsi="Arial" w:cs="Arial"/>
          <w:sz w:val="20"/>
          <w:szCs w:val="20"/>
        </w:rPr>
      </w:pPr>
      <w:r>
        <w:rPr>
          <w:rFonts w:ascii="Arial" w:hAnsi="Arial" w:cs="Arial"/>
          <w:sz w:val="20"/>
          <w:szCs w:val="20"/>
        </w:rPr>
        <w:t xml:space="preserve">Lo </w:t>
      </w:r>
      <w:proofErr w:type="spellStart"/>
      <w:r>
        <w:rPr>
          <w:rFonts w:ascii="Arial" w:hAnsi="Arial" w:cs="Arial"/>
          <w:sz w:val="20"/>
          <w:szCs w:val="20"/>
        </w:rPr>
        <w:t>user</w:t>
      </w:r>
      <w:proofErr w:type="spellEnd"/>
      <w:r>
        <w:rPr>
          <w:rFonts w:ascii="Arial" w:hAnsi="Arial" w:cs="Arial"/>
          <w:sz w:val="20"/>
          <w:szCs w:val="20"/>
        </w:rPr>
        <w:t xml:space="preserve"> control permette di creare grafiche e controlli utilizzabili nelle varie porzioni dell’applicativo.</w:t>
      </w:r>
    </w:p>
    <w:p w14:paraId="37EB89D1" w14:textId="31BDF416" w:rsidR="00470C67" w:rsidRDefault="00470C67" w:rsidP="00470C67">
      <w:pPr>
        <w:pStyle w:val="Heading2"/>
      </w:pPr>
      <w:bookmarkStart w:id="104" w:name="_Toc94462445"/>
      <w:r>
        <w:t>Classi e metodi rilevanti</w:t>
      </w:r>
      <w:bookmarkEnd w:id="104"/>
    </w:p>
    <w:p w14:paraId="45DC189D" w14:textId="6D83F8ED" w:rsidR="00411C12" w:rsidRPr="00411C12" w:rsidRDefault="00411C12" w:rsidP="00411C12">
      <w:pPr>
        <w:rPr>
          <w:rFonts w:ascii="Arial" w:hAnsi="Arial" w:cs="Arial"/>
          <w:sz w:val="20"/>
          <w:szCs w:val="20"/>
        </w:rPr>
      </w:pPr>
      <w:r>
        <w:rPr>
          <w:rFonts w:ascii="Arial" w:hAnsi="Arial" w:cs="Arial"/>
          <w:sz w:val="20"/>
          <w:szCs w:val="20"/>
        </w:rPr>
        <w:t>SPIEGAZIONE DI CLASSI E METODI RILEVANTI IMPIEGATI NEL PROGETTO</w:t>
      </w:r>
    </w:p>
    <w:p w14:paraId="5F49B4DA" w14:textId="3DE4AFB0" w:rsidR="00470C67" w:rsidRPr="00470C67" w:rsidRDefault="00576996" w:rsidP="00576996">
      <w:pPr>
        <w:pStyle w:val="ListParagraph"/>
        <w:numPr>
          <w:ilvl w:val="0"/>
          <w:numId w:val="41"/>
        </w:numPr>
      </w:pPr>
      <w:proofErr w:type="spellStart"/>
      <w:r>
        <w:t>diciotnary</w:t>
      </w:r>
      <w:proofErr w:type="spellEnd"/>
    </w:p>
    <w:p w14:paraId="7A7B033C" w14:textId="29ABE644" w:rsidR="00C94F2D" w:rsidRDefault="00C94F2D" w:rsidP="00C94F2D">
      <w:pPr>
        <w:pStyle w:val="Heading1"/>
      </w:pPr>
      <w:bookmarkStart w:id="105" w:name="_Toc94462446"/>
      <w:r>
        <w:t>Analisi dei risultati</w:t>
      </w:r>
      <w:bookmarkEnd w:id="105"/>
    </w:p>
    <w:p w14:paraId="42AD74BA" w14:textId="10F4325C" w:rsidR="00470C67" w:rsidRDefault="00470C67" w:rsidP="00470C67">
      <w:pPr>
        <w:pStyle w:val="Heading2"/>
      </w:pPr>
      <w:bookmarkStart w:id="106" w:name="_Toc94462447"/>
      <w:commentRangeStart w:id="107"/>
      <w:r>
        <w:t>Risultato</w:t>
      </w:r>
      <w:bookmarkEnd w:id="106"/>
      <w:commentRangeEnd w:id="107"/>
      <w:r w:rsidR="004E573F">
        <w:rPr>
          <w:rStyle w:val="CommentReference"/>
          <w:rFonts w:ascii="Cambria" w:hAnsi="Cambria" w:cs="Times New Roman"/>
          <w:b w:val="0"/>
          <w:bCs w:val="0"/>
          <w:i w:val="0"/>
          <w:iCs w:val="0"/>
        </w:rPr>
        <w:commentReference w:id="107"/>
      </w:r>
    </w:p>
    <w:p w14:paraId="3890864A" w14:textId="66FC4E5F" w:rsidR="00411C12" w:rsidRDefault="00B93C57" w:rsidP="00B93C57">
      <w:r>
        <w:rPr>
          <w:noProof/>
          <w:lang w:eastAsia="it-CH"/>
        </w:rPr>
        <w:drawing>
          <wp:inline distT="0" distB="0" distL="0" distR="0" wp14:anchorId="3496555D" wp14:editId="5C659152">
            <wp:extent cx="5756275" cy="2992120"/>
            <wp:effectExtent l="0" t="0" r="0" b="0"/>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21"/>
                    <a:stretch>
                      <a:fillRect/>
                    </a:stretch>
                  </pic:blipFill>
                  <pic:spPr>
                    <a:xfrm>
                      <a:off x="0" y="0"/>
                      <a:ext cx="5756275" cy="2992120"/>
                    </a:xfrm>
                    <a:prstGeom prst="rect">
                      <a:avLst/>
                    </a:prstGeom>
                  </pic:spPr>
                </pic:pic>
              </a:graphicData>
            </a:graphic>
          </wp:inline>
        </w:drawing>
      </w:r>
    </w:p>
    <w:p w14:paraId="1EBBCDB0" w14:textId="4AE087A6" w:rsidR="00411C12" w:rsidRPr="00CC4481" w:rsidRDefault="00411C12" w:rsidP="00411C12">
      <w:pPr>
        <w:pStyle w:val="Caption"/>
        <w:rPr>
          <w:lang w:val="en-US"/>
        </w:rPr>
      </w:pPr>
      <w:bookmarkStart w:id="108" w:name="_Toc94462483"/>
      <w:proofErr w:type="spellStart"/>
      <w:r w:rsidRPr="00CC4481">
        <w:rPr>
          <w:lang w:val="en-US"/>
        </w:rPr>
        <w:t>Figura</w:t>
      </w:r>
      <w:proofErr w:type="spellEnd"/>
      <w:r w:rsidRPr="00CC4481">
        <w:rPr>
          <w:lang w:val="en-US"/>
        </w:rPr>
        <w:t xml:space="preserve"> </w:t>
      </w:r>
      <w:r w:rsidR="00541703">
        <w:fldChar w:fldCharType="begin"/>
      </w:r>
      <w:r w:rsidR="00541703" w:rsidRPr="00CC4481">
        <w:rPr>
          <w:lang w:val="en-US"/>
        </w:rPr>
        <w:instrText xml:space="preserve"> SEQ Figura \* ARABIC </w:instrText>
      </w:r>
      <w:r w:rsidR="00541703">
        <w:fldChar w:fldCharType="separate"/>
      </w:r>
      <w:r w:rsidR="006F1EC3" w:rsidRPr="00CC4481">
        <w:rPr>
          <w:noProof/>
          <w:lang w:val="en-US"/>
        </w:rPr>
        <w:t>15</w:t>
      </w:r>
      <w:r w:rsidR="00541703">
        <w:rPr>
          <w:noProof/>
        </w:rPr>
        <w:fldChar w:fldCharType="end"/>
      </w:r>
      <w:r w:rsidRPr="00CC4481">
        <w:rPr>
          <w:lang w:val="en-US"/>
        </w:rPr>
        <w:t>: Ground Control</w:t>
      </w:r>
      <w:bookmarkEnd w:id="108"/>
      <w:r w:rsidR="00B93C57" w:rsidRPr="00CC4481">
        <w:rPr>
          <w:lang w:val="en-US"/>
        </w:rPr>
        <w:t xml:space="preserve">, </w:t>
      </w:r>
      <w:proofErr w:type="spellStart"/>
      <w:r w:rsidR="00B93C57" w:rsidRPr="00CC4481">
        <w:rPr>
          <w:lang w:val="en-US"/>
        </w:rPr>
        <w:t>all’apertura</w:t>
      </w:r>
      <w:proofErr w:type="spellEnd"/>
    </w:p>
    <w:p w14:paraId="11EE6BF9" w14:textId="77777777" w:rsidR="00B5559D" w:rsidRPr="00CC4481" w:rsidRDefault="00B5559D">
      <w:pPr>
        <w:spacing w:line="240" w:lineRule="auto"/>
        <w:rPr>
          <w:lang w:val="en-US"/>
        </w:rPr>
      </w:pPr>
    </w:p>
    <w:p w14:paraId="03949335" w14:textId="52AB5526" w:rsidR="00D216F4" w:rsidRPr="00CC4481" w:rsidRDefault="00D216F4">
      <w:pPr>
        <w:spacing w:line="240" w:lineRule="auto"/>
        <w:rPr>
          <w:lang w:val="en-US"/>
        </w:rPr>
        <w:sectPr w:rsidR="00D216F4" w:rsidRPr="00CC4481" w:rsidSect="003A61F3">
          <w:headerReference w:type="even" r:id="rId22"/>
          <w:headerReference w:type="default" r:id="rId23"/>
          <w:footerReference w:type="default" r:id="rId24"/>
          <w:headerReference w:type="first" r:id="rId25"/>
          <w:footerReference w:type="first" r:id="rId26"/>
          <w:pgSz w:w="11900" w:h="16840" w:code="9"/>
          <w:pgMar w:top="1729" w:right="1134" w:bottom="851" w:left="1701" w:header="550" w:footer="567" w:gutter="0"/>
          <w:cols w:space="708"/>
          <w:titlePg/>
        </w:sectPr>
      </w:pPr>
    </w:p>
    <w:p w14:paraId="57015703" w14:textId="77777777" w:rsidR="00D216F4" w:rsidRPr="00CC4481" w:rsidRDefault="00D216F4" w:rsidP="00D216F4">
      <w:pPr>
        <w:keepNext/>
        <w:rPr>
          <w:lang w:val="en-US"/>
        </w:rPr>
      </w:pPr>
    </w:p>
    <w:p w14:paraId="1DE8EEE5" w14:textId="77777777" w:rsidR="00D216F4" w:rsidRPr="00CC4481" w:rsidRDefault="00D216F4" w:rsidP="00D216F4">
      <w:pPr>
        <w:keepNext/>
        <w:rPr>
          <w:lang w:val="en-US"/>
        </w:rPr>
      </w:pPr>
    </w:p>
    <w:p w14:paraId="7DE9E714" w14:textId="77777777" w:rsidR="00D216F4" w:rsidRPr="00CC4481" w:rsidRDefault="00D216F4" w:rsidP="00D216F4">
      <w:pPr>
        <w:keepNext/>
        <w:rPr>
          <w:lang w:val="en-US"/>
        </w:rPr>
      </w:pPr>
    </w:p>
    <w:p w14:paraId="35C8C608" w14:textId="77777777" w:rsidR="00D216F4" w:rsidRPr="00CC4481" w:rsidRDefault="00D216F4" w:rsidP="00D216F4">
      <w:pPr>
        <w:keepNext/>
        <w:rPr>
          <w:lang w:val="en-US"/>
        </w:rPr>
      </w:pPr>
    </w:p>
    <w:p w14:paraId="309E886F" w14:textId="63F3CE8C" w:rsidR="00D216F4" w:rsidRPr="00CC4481" w:rsidRDefault="00D216F4" w:rsidP="00D216F4">
      <w:pPr>
        <w:keepNext/>
        <w:rPr>
          <w:lang w:val="en-US"/>
        </w:rPr>
      </w:pPr>
    </w:p>
    <w:p w14:paraId="0445AE9B" w14:textId="1B47BEB5" w:rsidR="00D216F4" w:rsidRPr="00CC4481" w:rsidRDefault="009C4970" w:rsidP="00D216F4">
      <w:pPr>
        <w:keepNext/>
        <w:rPr>
          <w:lang w:val="en-US"/>
        </w:rPr>
      </w:pPr>
      <w:r>
        <w:rPr>
          <w:noProof/>
          <w:lang w:eastAsia="it-CH"/>
        </w:rPr>
        <w:drawing>
          <wp:anchor distT="0" distB="0" distL="114300" distR="114300" simplePos="0" relativeHeight="251658240" behindDoc="0" locked="0" layoutInCell="1" allowOverlap="1" wp14:anchorId="028B742D" wp14:editId="55C1F78C">
            <wp:simplePos x="0" y="0"/>
            <wp:positionH relativeFrom="margin">
              <wp:align>left</wp:align>
            </wp:positionH>
            <wp:positionV relativeFrom="paragraph">
              <wp:posOffset>33619</wp:posOffset>
            </wp:positionV>
            <wp:extent cx="8211820" cy="4447540"/>
            <wp:effectExtent l="0" t="0" r="0"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6606" cy="4455858"/>
                    </a:xfrm>
                    <a:prstGeom prst="rect">
                      <a:avLst/>
                    </a:prstGeom>
                  </pic:spPr>
                </pic:pic>
              </a:graphicData>
            </a:graphic>
            <wp14:sizeRelH relativeFrom="margin">
              <wp14:pctWidth>0</wp14:pctWidth>
            </wp14:sizeRelH>
            <wp14:sizeRelV relativeFrom="margin">
              <wp14:pctHeight>0</wp14:pctHeight>
            </wp14:sizeRelV>
          </wp:anchor>
        </w:drawing>
      </w:r>
    </w:p>
    <w:p w14:paraId="6AE22411" w14:textId="77777777" w:rsidR="00D216F4" w:rsidRPr="00CC4481" w:rsidRDefault="00D216F4" w:rsidP="00D216F4">
      <w:pPr>
        <w:keepNext/>
        <w:rPr>
          <w:lang w:val="en-US"/>
        </w:rPr>
      </w:pPr>
    </w:p>
    <w:p w14:paraId="7A8ECAA9" w14:textId="67AFD4EA" w:rsidR="00D216F4" w:rsidRPr="00CC4481" w:rsidRDefault="00D216F4" w:rsidP="00D216F4">
      <w:pPr>
        <w:keepNext/>
        <w:rPr>
          <w:lang w:val="en-US"/>
        </w:rPr>
      </w:pPr>
    </w:p>
    <w:p w14:paraId="2A3D26AB" w14:textId="008EE2B9" w:rsidR="00D216F4" w:rsidRPr="00CC4481" w:rsidRDefault="00D216F4" w:rsidP="00D216F4">
      <w:pPr>
        <w:keepNext/>
        <w:rPr>
          <w:lang w:val="en-US"/>
        </w:rPr>
      </w:pPr>
    </w:p>
    <w:p w14:paraId="049C76F4" w14:textId="1C12244D" w:rsidR="00D216F4" w:rsidRPr="00CC4481" w:rsidRDefault="00D216F4" w:rsidP="00D216F4">
      <w:pPr>
        <w:keepNext/>
        <w:rPr>
          <w:lang w:val="en-US"/>
        </w:rPr>
      </w:pPr>
    </w:p>
    <w:p w14:paraId="7F0752B8" w14:textId="56FD5840" w:rsidR="00D216F4" w:rsidRPr="00CC4481" w:rsidRDefault="00D216F4" w:rsidP="00D216F4">
      <w:pPr>
        <w:keepNext/>
        <w:rPr>
          <w:lang w:val="en-US"/>
        </w:rPr>
      </w:pPr>
    </w:p>
    <w:p w14:paraId="502F6F62" w14:textId="46D0DE2A" w:rsidR="00D216F4" w:rsidRPr="00CC4481" w:rsidRDefault="00D216F4" w:rsidP="00D216F4">
      <w:pPr>
        <w:keepNext/>
        <w:rPr>
          <w:lang w:val="en-US"/>
        </w:rPr>
      </w:pPr>
    </w:p>
    <w:p w14:paraId="55E7C9BF" w14:textId="38339215" w:rsidR="00D216F4" w:rsidRPr="00CC4481" w:rsidRDefault="00D216F4" w:rsidP="00D216F4">
      <w:pPr>
        <w:keepNext/>
        <w:rPr>
          <w:lang w:val="en-US"/>
        </w:rPr>
      </w:pPr>
    </w:p>
    <w:p w14:paraId="2D780679" w14:textId="709D1770" w:rsidR="00D216F4" w:rsidRPr="00CC4481" w:rsidRDefault="00D216F4" w:rsidP="00D216F4">
      <w:pPr>
        <w:keepNext/>
        <w:rPr>
          <w:lang w:val="en-US"/>
        </w:rPr>
      </w:pPr>
    </w:p>
    <w:p w14:paraId="55990877" w14:textId="6AE6A2E8" w:rsidR="00D216F4" w:rsidRPr="00CC4481" w:rsidRDefault="00D216F4" w:rsidP="00D216F4">
      <w:pPr>
        <w:keepNext/>
        <w:rPr>
          <w:lang w:val="en-US"/>
        </w:rPr>
      </w:pPr>
    </w:p>
    <w:p w14:paraId="2D048AC7" w14:textId="224CCEBC" w:rsidR="00D216F4" w:rsidRPr="00CC4481" w:rsidRDefault="00D216F4" w:rsidP="00D216F4">
      <w:pPr>
        <w:keepNext/>
        <w:rPr>
          <w:lang w:val="en-US"/>
        </w:rPr>
      </w:pPr>
    </w:p>
    <w:p w14:paraId="77A3BEFC" w14:textId="5FE2CEB1" w:rsidR="00D216F4" w:rsidRPr="00CC4481" w:rsidRDefault="00D216F4" w:rsidP="00D216F4">
      <w:pPr>
        <w:keepNext/>
        <w:rPr>
          <w:lang w:val="en-US"/>
        </w:rPr>
      </w:pPr>
    </w:p>
    <w:p w14:paraId="1B2053F7" w14:textId="4241E147" w:rsidR="00D216F4" w:rsidRPr="00CC4481" w:rsidRDefault="00D216F4" w:rsidP="00D216F4">
      <w:pPr>
        <w:keepNext/>
        <w:rPr>
          <w:lang w:val="en-US"/>
        </w:rPr>
      </w:pPr>
    </w:p>
    <w:p w14:paraId="746C439F" w14:textId="69F603C7" w:rsidR="00D216F4" w:rsidRPr="00CC4481" w:rsidRDefault="00D216F4" w:rsidP="00D216F4">
      <w:pPr>
        <w:keepNext/>
        <w:rPr>
          <w:lang w:val="en-US"/>
        </w:rPr>
      </w:pPr>
    </w:p>
    <w:p w14:paraId="1DFBD1F8" w14:textId="2A6BE42C" w:rsidR="00D216F4" w:rsidRPr="00CC4481" w:rsidRDefault="00D216F4" w:rsidP="00D216F4">
      <w:pPr>
        <w:keepNext/>
        <w:rPr>
          <w:lang w:val="en-US"/>
        </w:rPr>
      </w:pPr>
    </w:p>
    <w:p w14:paraId="081D2B3A" w14:textId="4E9A6856" w:rsidR="009C4970" w:rsidRPr="00CC4481" w:rsidRDefault="009C4970" w:rsidP="00D216F4">
      <w:pPr>
        <w:keepNext/>
        <w:rPr>
          <w:lang w:val="en-US"/>
        </w:rPr>
      </w:pPr>
    </w:p>
    <w:p w14:paraId="14A18FE0" w14:textId="151935AE" w:rsidR="009C4970" w:rsidRPr="00CC4481" w:rsidRDefault="009C4970" w:rsidP="00D216F4">
      <w:pPr>
        <w:keepNext/>
        <w:rPr>
          <w:lang w:val="en-US"/>
        </w:rPr>
      </w:pPr>
    </w:p>
    <w:p w14:paraId="032D1B9F" w14:textId="74895A35" w:rsidR="009C4970" w:rsidRPr="00CC4481" w:rsidRDefault="009C4970" w:rsidP="00D216F4">
      <w:pPr>
        <w:keepNext/>
        <w:rPr>
          <w:lang w:val="en-US"/>
        </w:rPr>
      </w:pPr>
    </w:p>
    <w:p w14:paraId="54568CFB" w14:textId="176B4EFB" w:rsidR="009C4970" w:rsidRPr="00CC4481" w:rsidRDefault="009C4970" w:rsidP="00D216F4">
      <w:pPr>
        <w:keepNext/>
        <w:rPr>
          <w:lang w:val="en-US"/>
        </w:rPr>
      </w:pPr>
    </w:p>
    <w:p w14:paraId="0AC1A5D7" w14:textId="4203D47D" w:rsidR="009C4970" w:rsidRPr="00CC4481" w:rsidRDefault="009C4970" w:rsidP="00D216F4">
      <w:pPr>
        <w:keepNext/>
        <w:rPr>
          <w:lang w:val="en-US"/>
        </w:rPr>
      </w:pPr>
    </w:p>
    <w:p w14:paraId="27FB9FC5" w14:textId="105DFA1E" w:rsidR="009C4970" w:rsidRPr="00CC4481" w:rsidRDefault="009C4970" w:rsidP="00D216F4">
      <w:pPr>
        <w:keepNext/>
        <w:rPr>
          <w:lang w:val="en-US"/>
        </w:rPr>
      </w:pPr>
    </w:p>
    <w:p w14:paraId="057C02E4" w14:textId="6B7F9061" w:rsidR="00D216F4" w:rsidRPr="00CC4481" w:rsidRDefault="00D216F4" w:rsidP="009C4970">
      <w:pPr>
        <w:pStyle w:val="Caption"/>
        <w:rPr>
          <w:lang w:val="en-US"/>
        </w:rPr>
      </w:pPr>
      <w:proofErr w:type="spellStart"/>
      <w:r w:rsidRPr="00CC4481">
        <w:rPr>
          <w:lang w:val="en-US"/>
        </w:rPr>
        <w:t>Figura</w:t>
      </w:r>
      <w:proofErr w:type="spellEnd"/>
      <w:r w:rsidRPr="00CC4481">
        <w:rPr>
          <w:lang w:val="en-US"/>
        </w:rPr>
        <w:t xml:space="preserve"> </w:t>
      </w:r>
      <w:r w:rsidR="00541703">
        <w:fldChar w:fldCharType="begin"/>
      </w:r>
      <w:r w:rsidR="00541703" w:rsidRPr="00CC4481">
        <w:rPr>
          <w:lang w:val="en-US"/>
        </w:rPr>
        <w:instrText xml:space="preserve"> SEQ Figura \* ARABIC </w:instrText>
      </w:r>
      <w:r w:rsidR="00541703">
        <w:fldChar w:fldCharType="separate"/>
      </w:r>
      <w:r w:rsidR="006F1EC3" w:rsidRPr="00CC4481">
        <w:rPr>
          <w:noProof/>
          <w:lang w:val="en-US"/>
        </w:rPr>
        <w:t>16</w:t>
      </w:r>
      <w:r w:rsidR="00541703">
        <w:rPr>
          <w:noProof/>
        </w:rPr>
        <w:fldChar w:fldCharType="end"/>
      </w:r>
      <w:r w:rsidRPr="00CC4481">
        <w:rPr>
          <w:lang w:val="en-US"/>
        </w:rPr>
        <w:t>: Ground Control, at work</w:t>
      </w:r>
    </w:p>
    <w:p w14:paraId="1696A36A" w14:textId="2C07DE85" w:rsidR="00D216F4" w:rsidRPr="00CC4481" w:rsidRDefault="00D216F4" w:rsidP="00D216F4">
      <w:pPr>
        <w:pStyle w:val="Heading2"/>
        <w:numPr>
          <w:ilvl w:val="0"/>
          <w:numId w:val="0"/>
        </w:numPr>
        <w:ind w:left="576" w:hanging="576"/>
        <w:rPr>
          <w:lang w:val="en-US"/>
        </w:rPr>
        <w:sectPr w:rsidR="00D216F4" w:rsidRPr="00CC4481" w:rsidSect="00D216F4">
          <w:pgSz w:w="16840" w:h="11900" w:orient="landscape" w:code="9"/>
          <w:pgMar w:top="1134" w:right="851" w:bottom="1701" w:left="1729" w:header="550" w:footer="567" w:gutter="0"/>
          <w:cols w:space="708"/>
          <w:titlePg/>
        </w:sectPr>
      </w:pPr>
      <w:bookmarkStart w:id="109" w:name="_Toc94462463"/>
      <w:bookmarkStart w:id="110" w:name="_Toc94462448"/>
    </w:p>
    <w:p w14:paraId="2E7B4E0C" w14:textId="3A3993A3" w:rsidR="00A64EC6" w:rsidRPr="00CC4481" w:rsidRDefault="00A64EC6">
      <w:pPr>
        <w:spacing w:line="240" w:lineRule="auto"/>
        <w:rPr>
          <w:rFonts w:ascii="Arial" w:hAnsi="Arial" w:cs="Arial"/>
          <w:b/>
          <w:bCs/>
          <w:i/>
          <w:iCs/>
          <w:sz w:val="28"/>
          <w:szCs w:val="28"/>
          <w:lang w:val="en-US"/>
        </w:rPr>
      </w:pPr>
    </w:p>
    <w:p w14:paraId="6FB3B3B1" w14:textId="312D35F2" w:rsidR="008978C2" w:rsidRDefault="00D216F4" w:rsidP="008978C2">
      <w:pPr>
        <w:pStyle w:val="Heading2"/>
      </w:pPr>
      <w:r>
        <w:t>M</w:t>
      </w:r>
      <w:r w:rsidR="008978C2">
        <w:t>anuale d’uso</w:t>
      </w:r>
      <w:bookmarkEnd w:id="109"/>
    </w:p>
    <w:p w14:paraId="7CD76E69" w14:textId="328B89C2" w:rsidR="008978C2" w:rsidRDefault="00AC1D7F" w:rsidP="008978C2">
      <w:pPr>
        <w:rPr>
          <w:rFonts w:ascii="Arial" w:hAnsi="Arial" w:cs="Arial"/>
          <w:sz w:val="20"/>
          <w:szCs w:val="20"/>
        </w:rPr>
      </w:pPr>
      <w:r>
        <w:rPr>
          <w:rFonts w:ascii="Arial" w:hAnsi="Arial" w:cs="Arial"/>
          <w:sz w:val="20"/>
          <w:szCs w:val="20"/>
        </w:rPr>
        <w:t>In questo capito è spiegato come utilizzare l’applicativo Ground Control.</w:t>
      </w:r>
    </w:p>
    <w:p w14:paraId="2E30AA46" w14:textId="3F5E19EA" w:rsidR="00AC1D7F" w:rsidRDefault="00AC1D7F" w:rsidP="008978C2">
      <w:pPr>
        <w:rPr>
          <w:rFonts w:ascii="Arial" w:hAnsi="Arial" w:cs="Arial"/>
          <w:sz w:val="20"/>
          <w:szCs w:val="20"/>
        </w:rPr>
      </w:pPr>
    </w:p>
    <w:p w14:paraId="29AAA8CE" w14:textId="77777777" w:rsidR="00C24C05" w:rsidRDefault="00A64EC6" w:rsidP="00C24C05">
      <w:pPr>
        <w:keepNext/>
      </w:pPr>
      <w:r>
        <w:rPr>
          <w:rFonts w:ascii="Arial" w:hAnsi="Arial" w:cs="Arial"/>
          <w:noProof/>
          <w:sz w:val="20"/>
          <w:szCs w:val="20"/>
          <w:lang w:eastAsia="it-CH"/>
        </w:rPr>
        <w:drawing>
          <wp:inline distT="0" distB="0" distL="0" distR="0" wp14:anchorId="2A6F6171" wp14:editId="465AA4E2">
            <wp:extent cx="5743575" cy="2943225"/>
            <wp:effectExtent l="0" t="0" r="9525"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3575" cy="2943225"/>
                    </a:xfrm>
                    <a:prstGeom prst="rect">
                      <a:avLst/>
                    </a:prstGeom>
                    <a:noFill/>
                    <a:ln>
                      <a:noFill/>
                    </a:ln>
                  </pic:spPr>
                </pic:pic>
              </a:graphicData>
            </a:graphic>
          </wp:inline>
        </w:drawing>
      </w:r>
    </w:p>
    <w:p w14:paraId="18150060" w14:textId="3E37890C" w:rsidR="00A64EC6" w:rsidRDefault="00C24C05" w:rsidP="00C24C05">
      <w:pPr>
        <w:pStyle w:val="Caption"/>
        <w:rPr>
          <w:rFonts w:ascii="Arial" w:hAnsi="Arial" w:cs="Arial"/>
        </w:rPr>
      </w:pPr>
      <w:r>
        <w:t xml:space="preserve">Figura </w:t>
      </w:r>
      <w:fldSimple w:instr=" SEQ Figura \* ARABIC ">
        <w:r w:rsidR="006F1EC3">
          <w:rPr>
            <w:noProof/>
          </w:rPr>
          <w:t>17</w:t>
        </w:r>
      </w:fldSimple>
      <w:r>
        <w:t>: Manuale d'uso, GC aperto</w:t>
      </w:r>
    </w:p>
    <w:p w14:paraId="6F053159" w14:textId="21D2749B" w:rsidR="00A64EC6" w:rsidRDefault="00A64EC6" w:rsidP="008978C2">
      <w:pPr>
        <w:rPr>
          <w:rFonts w:ascii="Arial" w:hAnsi="Arial" w:cs="Arial"/>
          <w:sz w:val="20"/>
          <w:szCs w:val="20"/>
        </w:rPr>
      </w:pPr>
    </w:p>
    <w:p w14:paraId="21D01861" w14:textId="74887030" w:rsidR="00C24C05" w:rsidRDefault="00C24C05" w:rsidP="008978C2">
      <w:pPr>
        <w:rPr>
          <w:rFonts w:ascii="Arial" w:hAnsi="Arial" w:cs="Arial"/>
          <w:sz w:val="20"/>
          <w:szCs w:val="20"/>
        </w:rPr>
      </w:pPr>
      <w:r>
        <w:rPr>
          <w:rFonts w:ascii="Arial" w:hAnsi="Arial" w:cs="Arial"/>
          <w:sz w:val="20"/>
          <w:szCs w:val="20"/>
        </w:rPr>
        <w:t>Appena aperto, l’applicativo mostra l’elenco degli esperimenti presenti nel percorso configurato.</w:t>
      </w:r>
    </w:p>
    <w:p w14:paraId="3144C997" w14:textId="05EE24A3" w:rsidR="00C24C05" w:rsidRDefault="00C24C05" w:rsidP="008978C2">
      <w:pPr>
        <w:rPr>
          <w:rFonts w:ascii="Arial" w:hAnsi="Arial" w:cs="Arial"/>
          <w:sz w:val="20"/>
          <w:szCs w:val="20"/>
        </w:rPr>
      </w:pPr>
      <w:r>
        <w:rPr>
          <w:rFonts w:ascii="Arial" w:hAnsi="Arial" w:cs="Arial"/>
          <w:sz w:val="20"/>
          <w:szCs w:val="20"/>
        </w:rPr>
        <w:t>Il pulsante sulla sinistra del riquadro degli esperimenti</w:t>
      </w:r>
      <w:r w:rsidR="00027FDB">
        <w:rPr>
          <w:rFonts w:ascii="Arial" w:hAnsi="Arial" w:cs="Arial"/>
          <w:sz w:val="20"/>
          <w:szCs w:val="20"/>
        </w:rPr>
        <w:t xml:space="preserve"> permette di mostrare e nascondere la sezione.</w:t>
      </w:r>
    </w:p>
    <w:p w14:paraId="1C00404F" w14:textId="77777777" w:rsidR="00027FDB" w:rsidRDefault="00027FDB" w:rsidP="008978C2">
      <w:pPr>
        <w:rPr>
          <w:rFonts w:ascii="Arial" w:hAnsi="Arial" w:cs="Arial"/>
          <w:sz w:val="20"/>
          <w:szCs w:val="20"/>
        </w:rPr>
      </w:pPr>
    </w:p>
    <w:p w14:paraId="1BB4F067" w14:textId="77777777" w:rsidR="00027FDB" w:rsidRDefault="00A64EC6" w:rsidP="00027FDB">
      <w:pPr>
        <w:keepNext/>
      </w:pPr>
      <w:r>
        <w:rPr>
          <w:rFonts w:ascii="Arial" w:hAnsi="Arial" w:cs="Arial"/>
          <w:noProof/>
          <w:sz w:val="20"/>
          <w:szCs w:val="20"/>
          <w:lang w:eastAsia="it-CH"/>
        </w:rPr>
        <w:drawing>
          <wp:inline distT="0" distB="0" distL="0" distR="0" wp14:anchorId="7F699C5B" wp14:editId="5532D571">
            <wp:extent cx="5204533" cy="26670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3641" cy="2687040"/>
                    </a:xfrm>
                    <a:prstGeom prst="rect">
                      <a:avLst/>
                    </a:prstGeom>
                    <a:noFill/>
                    <a:ln>
                      <a:noFill/>
                    </a:ln>
                  </pic:spPr>
                </pic:pic>
              </a:graphicData>
            </a:graphic>
          </wp:inline>
        </w:drawing>
      </w:r>
    </w:p>
    <w:p w14:paraId="4D3CF898" w14:textId="64D35A15" w:rsidR="00A64EC6" w:rsidRDefault="00027FDB" w:rsidP="00027FDB">
      <w:pPr>
        <w:pStyle w:val="Caption"/>
        <w:rPr>
          <w:rFonts w:ascii="Arial" w:hAnsi="Arial" w:cs="Arial"/>
        </w:rPr>
      </w:pPr>
      <w:r>
        <w:t xml:space="preserve">Figura </w:t>
      </w:r>
      <w:fldSimple w:instr=" SEQ Figura \* ARABIC ">
        <w:r w:rsidR="006F1EC3">
          <w:rPr>
            <w:noProof/>
          </w:rPr>
          <w:t>18</w:t>
        </w:r>
      </w:fldSimple>
      <w:r>
        <w:t>: Manuale d'uso, elenco esperimenti chiuso</w:t>
      </w:r>
    </w:p>
    <w:p w14:paraId="156129C5" w14:textId="4B8C23BC" w:rsidR="002E3294" w:rsidRDefault="002E3294" w:rsidP="008978C2">
      <w:pPr>
        <w:rPr>
          <w:rFonts w:ascii="Arial" w:hAnsi="Arial" w:cs="Arial"/>
          <w:sz w:val="20"/>
          <w:szCs w:val="20"/>
        </w:rPr>
      </w:pPr>
    </w:p>
    <w:p w14:paraId="31D378E9" w14:textId="77777777" w:rsidR="00511FA9" w:rsidRDefault="007634F1" w:rsidP="00511FA9">
      <w:pPr>
        <w:keepNext/>
      </w:pPr>
      <w:r>
        <w:rPr>
          <w:rFonts w:ascii="Arial" w:hAnsi="Arial" w:cs="Arial"/>
          <w:noProof/>
          <w:sz w:val="20"/>
          <w:szCs w:val="20"/>
          <w:lang w:eastAsia="it-CH"/>
        </w:rPr>
        <w:lastRenderedPageBreak/>
        <w:drawing>
          <wp:inline distT="0" distB="0" distL="0" distR="0" wp14:anchorId="774EF5DD" wp14:editId="001E0E00">
            <wp:extent cx="5753100" cy="3819525"/>
            <wp:effectExtent l="0" t="0" r="0" b="952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819525"/>
                    </a:xfrm>
                    <a:prstGeom prst="rect">
                      <a:avLst/>
                    </a:prstGeom>
                    <a:noFill/>
                    <a:ln>
                      <a:noFill/>
                    </a:ln>
                  </pic:spPr>
                </pic:pic>
              </a:graphicData>
            </a:graphic>
          </wp:inline>
        </w:drawing>
      </w:r>
    </w:p>
    <w:p w14:paraId="5A43D3D6" w14:textId="0817F7E3" w:rsidR="002E3294" w:rsidRDefault="00511FA9" w:rsidP="00511FA9">
      <w:pPr>
        <w:pStyle w:val="Caption"/>
        <w:rPr>
          <w:rFonts w:ascii="Arial" w:hAnsi="Arial" w:cs="Arial"/>
        </w:rPr>
      </w:pPr>
      <w:r>
        <w:t xml:space="preserve">Figura </w:t>
      </w:r>
      <w:fldSimple w:instr=" SEQ Figura \* ARABIC ">
        <w:r w:rsidR="006F1EC3">
          <w:rPr>
            <w:noProof/>
          </w:rPr>
          <w:t>19</w:t>
        </w:r>
      </w:fldSimple>
      <w:r>
        <w:t>: Manuale d'uso, opzioni esperimento</w:t>
      </w:r>
    </w:p>
    <w:p w14:paraId="583BD4BF" w14:textId="1F84C223" w:rsidR="00511FA9" w:rsidRDefault="00511FA9" w:rsidP="008978C2">
      <w:pPr>
        <w:rPr>
          <w:rFonts w:ascii="Arial" w:hAnsi="Arial" w:cs="Arial"/>
          <w:sz w:val="20"/>
          <w:szCs w:val="20"/>
        </w:rPr>
      </w:pPr>
    </w:p>
    <w:p w14:paraId="43188EBC" w14:textId="1EFC0380" w:rsidR="00511FA9" w:rsidRDefault="00511FA9" w:rsidP="008978C2">
      <w:pPr>
        <w:rPr>
          <w:rFonts w:ascii="Arial" w:hAnsi="Arial" w:cs="Arial"/>
          <w:sz w:val="20"/>
          <w:szCs w:val="20"/>
        </w:rPr>
      </w:pPr>
      <w:r>
        <w:rPr>
          <w:rFonts w:ascii="Arial" w:hAnsi="Arial" w:cs="Arial"/>
          <w:sz w:val="20"/>
          <w:szCs w:val="20"/>
        </w:rPr>
        <w:t>L’utente può eseguire le operazioni mostrate dalla figura 19.</w:t>
      </w:r>
    </w:p>
    <w:p w14:paraId="15457960" w14:textId="47837575" w:rsidR="00511FA9" w:rsidRDefault="00511FA9" w:rsidP="008978C2">
      <w:pPr>
        <w:rPr>
          <w:rFonts w:ascii="Arial" w:hAnsi="Arial" w:cs="Arial"/>
          <w:sz w:val="20"/>
          <w:szCs w:val="20"/>
        </w:rPr>
      </w:pPr>
    </w:p>
    <w:p w14:paraId="193DD256" w14:textId="3808E1DB" w:rsidR="00511FA9" w:rsidRDefault="00511FA9" w:rsidP="00511FA9">
      <w:pPr>
        <w:pStyle w:val="ListParagraph"/>
        <w:numPr>
          <w:ilvl w:val="0"/>
          <w:numId w:val="41"/>
        </w:numPr>
        <w:rPr>
          <w:rFonts w:ascii="Arial" w:hAnsi="Arial" w:cs="Arial"/>
          <w:sz w:val="20"/>
          <w:szCs w:val="20"/>
        </w:rPr>
      </w:pPr>
      <w:r>
        <w:rPr>
          <w:rFonts w:ascii="Arial" w:hAnsi="Arial" w:cs="Arial"/>
          <w:sz w:val="20"/>
          <w:szCs w:val="20"/>
        </w:rPr>
        <w:t>Vedi dettagli:</w:t>
      </w:r>
      <w:r>
        <w:rPr>
          <w:rFonts w:ascii="Arial" w:hAnsi="Arial" w:cs="Arial"/>
          <w:sz w:val="20"/>
          <w:szCs w:val="20"/>
        </w:rPr>
        <w:br/>
        <w:t xml:space="preserve">il </w:t>
      </w:r>
      <w:r w:rsidR="005871A8">
        <w:rPr>
          <w:rFonts w:ascii="Arial" w:hAnsi="Arial" w:cs="Arial"/>
          <w:sz w:val="20"/>
          <w:szCs w:val="20"/>
        </w:rPr>
        <w:t>menu</w:t>
      </w:r>
      <w:r>
        <w:rPr>
          <w:rFonts w:ascii="Arial" w:hAnsi="Arial" w:cs="Arial"/>
          <w:sz w:val="20"/>
          <w:szCs w:val="20"/>
        </w:rPr>
        <w:t xml:space="preserve"> mostra l’immagine di provino, se presente altrimenti ne mostra una predefinita (figura 20), e il commento</w:t>
      </w:r>
      <w:r w:rsidR="005871A8">
        <w:rPr>
          <w:rFonts w:ascii="Arial" w:hAnsi="Arial" w:cs="Arial"/>
          <w:sz w:val="20"/>
          <w:szCs w:val="20"/>
        </w:rPr>
        <w:t xml:space="preserve"> testuale</w:t>
      </w:r>
      <w:r>
        <w:rPr>
          <w:rFonts w:ascii="Arial" w:hAnsi="Arial" w:cs="Arial"/>
          <w:sz w:val="20"/>
          <w:szCs w:val="20"/>
        </w:rPr>
        <w:t xml:space="preserve"> </w:t>
      </w:r>
      <w:r w:rsidR="005871A8">
        <w:rPr>
          <w:rFonts w:ascii="Arial" w:hAnsi="Arial" w:cs="Arial"/>
          <w:sz w:val="20"/>
          <w:szCs w:val="20"/>
        </w:rPr>
        <w:t>de</w:t>
      </w:r>
      <w:r>
        <w:rPr>
          <w:rFonts w:ascii="Arial" w:hAnsi="Arial" w:cs="Arial"/>
          <w:sz w:val="20"/>
          <w:szCs w:val="20"/>
        </w:rPr>
        <w:t>ll’esperimento</w:t>
      </w:r>
      <w:r w:rsidR="005871A8">
        <w:rPr>
          <w:rFonts w:ascii="Arial" w:hAnsi="Arial" w:cs="Arial"/>
          <w:sz w:val="20"/>
          <w:szCs w:val="20"/>
        </w:rPr>
        <w:t>.</w:t>
      </w:r>
      <w:r w:rsidR="00DF317C">
        <w:rPr>
          <w:rFonts w:ascii="Arial" w:hAnsi="Arial" w:cs="Arial"/>
          <w:sz w:val="20"/>
          <w:szCs w:val="20"/>
        </w:rPr>
        <w:t xml:space="preserve"> Entrambi si trovano nella cartella dell’esperimento. L’immagine si salva automaticamente, per il commento è necessario salvare il file con la parola chiave “Experiment” nel nome e che sia </w:t>
      </w:r>
      <w:proofErr w:type="spellStart"/>
      <w:r w:rsidR="00DF317C">
        <w:rPr>
          <w:rFonts w:ascii="Arial" w:hAnsi="Arial" w:cs="Arial"/>
          <w:sz w:val="20"/>
          <w:szCs w:val="20"/>
        </w:rPr>
        <w:t>txt</w:t>
      </w:r>
      <w:proofErr w:type="spellEnd"/>
      <w:r w:rsidR="00DF317C">
        <w:rPr>
          <w:rFonts w:ascii="Arial" w:hAnsi="Arial" w:cs="Arial"/>
          <w:sz w:val="20"/>
          <w:szCs w:val="20"/>
        </w:rPr>
        <w:t>.</w:t>
      </w:r>
    </w:p>
    <w:p w14:paraId="2D149561" w14:textId="2AB1415B" w:rsidR="005871A8" w:rsidRDefault="005871A8" w:rsidP="00511FA9">
      <w:pPr>
        <w:pStyle w:val="ListParagraph"/>
        <w:numPr>
          <w:ilvl w:val="0"/>
          <w:numId w:val="41"/>
        </w:numPr>
        <w:rPr>
          <w:rFonts w:ascii="Arial" w:hAnsi="Arial" w:cs="Arial"/>
          <w:sz w:val="20"/>
          <w:szCs w:val="20"/>
        </w:rPr>
      </w:pPr>
      <w:r>
        <w:rPr>
          <w:rFonts w:ascii="Arial" w:hAnsi="Arial" w:cs="Arial"/>
          <w:sz w:val="20"/>
          <w:szCs w:val="20"/>
        </w:rPr>
        <w:t>Modifica commento</w:t>
      </w:r>
      <w:r>
        <w:rPr>
          <w:rFonts w:ascii="Arial" w:hAnsi="Arial" w:cs="Arial"/>
          <w:sz w:val="20"/>
          <w:szCs w:val="20"/>
        </w:rPr>
        <w:br/>
        <w:t xml:space="preserve">il menu apre il commento dell’esperimento con il programma predefinito della macchina per aprire i file di testo (es. Blocco note, </w:t>
      </w:r>
      <w:proofErr w:type="spellStart"/>
      <w:r>
        <w:rPr>
          <w:rFonts w:ascii="Arial" w:hAnsi="Arial" w:cs="Arial"/>
          <w:sz w:val="20"/>
          <w:szCs w:val="20"/>
        </w:rPr>
        <w:t>Notepad</w:t>
      </w:r>
      <w:proofErr w:type="spellEnd"/>
      <w:r>
        <w:rPr>
          <w:rFonts w:ascii="Arial" w:hAnsi="Arial" w:cs="Arial"/>
          <w:sz w:val="20"/>
          <w:szCs w:val="20"/>
        </w:rPr>
        <w:t>++, eccetera).</w:t>
      </w:r>
    </w:p>
    <w:p w14:paraId="6D250E6E" w14:textId="7CFCE2B7" w:rsidR="005871A8" w:rsidRDefault="005871A8" w:rsidP="00511FA9">
      <w:pPr>
        <w:pStyle w:val="ListParagraph"/>
        <w:numPr>
          <w:ilvl w:val="0"/>
          <w:numId w:val="41"/>
        </w:numPr>
        <w:rPr>
          <w:rFonts w:ascii="Arial" w:hAnsi="Arial" w:cs="Arial"/>
          <w:sz w:val="20"/>
          <w:szCs w:val="20"/>
        </w:rPr>
      </w:pPr>
      <w:r>
        <w:rPr>
          <w:rFonts w:ascii="Arial" w:hAnsi="Arial" w:cs="Arial"/>
          <w:sz w:val="20"/>
          <w:szCs w:val="20"/>
        </w:rPr>
        <w:t>Directory</w:t>
      </w:r>
      <w:r>
        <w:rPr>
          <w:rFonts w:ascii="Arial" w:hAnsi="Arial" w:cs="Arial"/>
          <w:sz w:val="20"/>
          <w:szCs w:val="20"/>
        </w:rPr>
        <w:br/>
        <w:t>il menu permette di aprire nell’esplora risorse della macchina il percorso dell’esperimento selezionato oppure il percorso contenente gli esperimenti dell’elenco.</w:t>
      </w:r>
    </w:p>
    <w:p w14:paraId="22867342" w14:textId="1196DB3B" w:rsidR="005871A8" w:rsidRDefault="005871A8" w:rsidP="00511FA9">
      <w:pPr>
        <w:pStyle w:val="ListParagraph"/>
        <w:numPr>
          <w:ilvl w:val="0"/>
          <w:numId w:val="41"/>
        </w:numPr>
        <w:rPr>
          <w:rFonts w:ascii="Arial" w:hAnsi="Arial" w:cs="Arial"/>
          <w:sz w:val="20"/>
          <w:szCs w:val="20"/>
        </w:rPr>
      </w:pPr>
      <w:r>
        <w:rPr>
          <w:rFonts w:ascii="Arial" w:hAnsi="Arial" w:cs="Arial"/>
          <w:sz w:val="20"/>
          <w:szCs w:val="20"/>
        </w:rPr>
        <w:t>Aggiorna</w:t>
      </w:r>
      <w:r>
        <w:rPr>
          <w:rFonts w:ascii="Arial" w:hAnsi="Arial" w:cs="Arial"/>
          <w:sz w:val="20"/>
          <w:szCs w:val="20"/>
        </w:rPr>
        <w:br/>
        <w:t>il menu aggiorna la lista degli esperimenti. Se vi sarà un esperimento in più o in meno all’interno del percorso configurato, il cambiamento sarà riflesso sull’elenco.</w:t>
      </w:r>
    </w:p>
    <w:p w14:paraId="63652CF0" w14:textId="767CADA4" w:rsidR="005871A8" w:rsidRDefault="005871A8" w:rsidP="00511FA9">
      <w:pPr>
        <w:pStyle w:val="ListParagraph"/>
        <w:numPr>
          <w:ilvl w:val="0"/>
          <w:numId w:val="41"/>
        </w:numPr>
        <w:rPr>
          <w:rFonts w:ascii="Arial" w:hAnsi="Arial" w:cs="Arial"/>
          <w:sz w:val="20"/>
          <w:szCs w:val="20"/>
        </w:rPr>
      </w:pPr>
      <w:r>
        <w:rPr>
          <w:rFonts w:ascii="Arial" w:hAnsi="Arial" w:cs="Arial"/>
          <w:sz w:val="20"/>
          <w:szCs w:val="20"/>
        </w:rPr>
        <w:t>Comprimi</w:t>
      </w:r>
      <w:r>
        <w:rPr>
          <w:rFonts w:ascii="Arial" w:hAnsi="Arial" w:cs="Arial"/>
          <w:sz w:val="20"/>
          <w:szCs w:val="20"/>
        </w:rPr>
        <w:br/>
        <w:t>il menu permette di comprimere l’esperimento selezionato</w:t>
      </w:r>
      <w:r w:rsidR="00054698">
        <w:rPr>
          <w:rFonts w:ascii="Arial" w:hAnsi="Arial" w:cs="Arial"/>
          <w:sz w:val="20"/>
          <w:szCs w:val="20"/>
        </w:rPr>
        <w:t xml:space="preserve"> in formato “zip”. Il file compresso si troverà nella medesima cartella dell’esperimento di origine.</w:t>
      </w:r>
    </w:p>
    <w:p w14:paraId="60513396" w14:textId="2A6AEE3C" w:rsidR="005871A8" w:rsidRDefault="005871A8" w:rsidP="00511FA9">
      <w:pPr>
        <w:pStyle w:val="ListParagraph"/>
        <w:numPr>
          <w:ilvl w:val="0"/>
          <w:numId w:val="41"/>
        </w:numPr>
        <w:rPr>
          <w:rFonts w:ascii="Arial" w:hAnsi="Arial" w:cs="Arial"/>
          <w:sz w:val="20"/>
          <w:szCs w:val="20"/>
        </w:rPr>
      </w:pPr>
      <w:r>
        <w:rPr>
          <w:rFonts w:ascii="Arial" w:hAnsi="Arial" w:cs="Arial"/>
          <w:sz w:val="20"/>
          <w:szCs w:val="20"/>
        </w:rPr>
        <w:t>Cancella esperimento</w:t>
      </w:r>
      <w:r>
        <w:rPr>
          <w:rFonts w:ascii="Arial" w:hAnsi="Arial" w:cs="Arial"/>
          <w:sz w:val="20"/>
          <w:szCs w:val="20"/>
        </w:rPr>
        <w:br/>
        <w:t>il menu cancella</w:t>
      </w:r>
      <w:r w:rsidR="007E0574">
        <w:rPr>
          <w:rFonts w:ascii="Arial" w:hAnsi="Arial" w:cs="Arial"/>
          <w:sz w:val="20"/>
          <w:szCs w:val="20"/>
        </w:rPr>
        <w:t xml:space="preserve"> la cartella dell’esperimento selezionato. Siccome è un’operazione importante, all’utente è chiesta una conferma prima di procedere con la cancellazione dell’esperimento.</w:t>
      </w:r>
    </w:p>
    <w:p w14:paraId="63423150" w14:textId="0207E166" w:rsidR="007E0574" w:rsidRPr="00511FA9" w:rsidRDefault="007E0574" w:rsidP="00511FA9">
      <w:pPr>
        <w:pStyle w:val="ListParagraph"/>
        <w:numPr>
          <w:ilvl w:val="0"/>
          <w:numId w:val="41"/>
        </w:numPr>
        <w:rPr>
          <w:rFonts w:ascii="Arial" w:hAnsi="Arial" w:cs="Arial"/>
          <w:sz w:val="20"/>
          <w:szCs w:val="20"/>
        </w:rPr>
      </w:pPr>
      <w:r>
        <w:rPr>
          <w:rFonts w:ascii="Arial" w:hAnsi="Arial" w:cs="Arial"/>
          <w:sz w:val="20"/>
          <w:szCs w:val="20"/>
        </w:rPr>
        <w:t>Nuovo esperimento</w:t>
      </w:r>
      <w:r>
        <w:rPr>
          <w:rFonts w:ascii="Arial" w:hAnsi="Arial" w:cs="Arial"/>
          <w:sz w:val="20"/>
          <w:szCs w:val="20"/>
        </w:rPr>
        <w:br/>
        <w:t>il menu consentirà di creare un esperimento nuovo vuoto oppure un esperimento nuovo basato su delle configurazioni esistenti. Facendo parte della parte online, questa voce è ancora da implementare.</w:t>
      </w:r>
    </w:p>
    <w:p w14:paraId="0524DD5E" w14:textId="494C8D4A" w:rsidR="00511FA9" w:rsidRDefault="00511FA9" w:rsidP="008978C2">
      <w:pPr>
        <w:rPr>
          <w:rFonts w:ascii="Arial" w:hAnsi="Arial" w:cs="Arial"/>
          <w:sz w:val="20"/>
          <w:szCs w:val="20"/>
        </w:rPr>
      </w:pPr>
    </w:p>
    <w:p w14:paraId="0BFDCAC1" w14:textId="77777777" w:rsidR="001752A4" w:rsidRDefault="007634F1" w:rsidP="001752A4">
      <w:pPr>
        <w:keepNext/>
      </w:pPr>
      <w:r>
        <w:rPr>
          <w:rFonts w:ascii="Arial" w:hAnsi="Arial" w:cs="Arial"/>
          <w:noProof/>
          <w:sz w:val="20"/>
          <w:szCs w:val="20"/>
          <w:lang w:eastAsia="it-CH"/>
        </w:rPr>
        <w:lastRenderedPageBreak/>
        <w:drawing>
          <wp:inline distT="0" distB="0" distL="0" distR="0" wp14:anchorId="4542C083" wp14:editId="787009F9">
            <wp:extent cx="5743575" cy="3038475"/>
            <wp:effectExtent l="0" t="0" r="9525" b="952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3575" cy="3038475"/>
                    </a:xfrm>
                    <a:prstGeom prst="rect">
                      <a:avLst/>
                    </a:prstGeom>
                    <a:noFill/>
                    <a:ln>
                      <a:noFill/>
                    </a:ln>
                  </pic:spPr>
                </pic:pic>
              </a:graphicData>
            </a:graphic>
          </wp:inline>
        </w:drawing>
      </w:r>
    </w:p>
    <w:p w14:paraId="15E53D84" w14:textId="2DC36E1B" w:rsidR="007634F1" w:rsidRDefault="001752A4" w:rsidP="001752A4">
      <w:pPr>
        <w:pStyle w:val="Caption"/>
        <w:rPr>
          <w:rFonts w:ascii="Arial" w:hAnsi="Arial" w:cs="Arial"/>
        </w:rPr>
      </w:pPr>
      <w:r>
        <w:t xml:space="preserve">Figura </w:t>
      </w:r>
      <w:fldSimple w:instr=" SEQ Figura \* ARABIC ">
        <w:r w:rsidR="006F1EC3">
          <w:rPr>
            <w:noProof/>
          </w:rPr>
          <w:t>20</w:t>
        </w:r>
      </w:fldSimple>
      <w:r>
        <w:t>: Manuale d'uso, dettagli esperimento</w:t>
      </w:r>
    </w:p>
    <w:p w14:paraId="4AD8BA0B" w14:textId="3D8F080E" w:rsidR="001752A4" w:rsidRDefault="001752A4" w:rsidP="008978C2">
      <w:pPr>
        <w:rPr>
          <w:rFonts w:ascii="Arial" w:hAnsi="Arial" w:cs="Arial"/>
          <w:sz w:val="20"/>
          <w:szCs w:val="20"/>
        </w:rPr>
      </w:pPr>
    </w:p>
    <w:p w14:paraId="3334DA67" w14:textId="5BB0968B" w:rsidR="00EB5E87" w:rsidRDefault="00EB5E87" w:rsidP="008978C2">
      <w:pPr>
        <w:rPr>
          <w:rFonts w:ascii="Arial" w:hAnsi="Arial" w:cs="Arial"/>
          <w:sz w:val="20"/>
          <w:szCs w:val="20"/>
        </w:rPr>
      </w:pPr>
      <w:r>
        <w:rPr>
          <w:rFonts w:ascii="Arial" w:hAnsi="Arial" w:cs="Arial"/>
          <w:sz w:val="20"/>
          <w:szCs w:val="20"/>
        </w:rPr>
        <w:t>Tramite l’opzione “Vedi dettagli” all’utente sono mostrati l’immagine provino e il commento dell’esperimento selezionato. Se, come nel caso della figura 20, l’immagine non fosse presente verrebbe mostrata quella predefinita.</w:t>
      </w:r>
    </w:p>
    <w:p w14:paraId="208C285E" w14:textId="6981FF90" w:rsidR="00EB5E87" w:rsidRDefault="00EB5E87" w:rsidP="008978C2">
      <w:pPr>
        <w:rPr>
          <w:rFonts w:ascii="Arial" w:hAnsi="Arial" w:cs="Arial"/>
          <w:sz w:val="20"/>
          <w:szCs w:val="20"/>
        </w:rPr>
      </w:pPr>
      <w:r>
        <w:rPr>
          <w:rFonts w:ascii="Arial" w:hAnsi="Arial" w:cs="Arial"/>
          <w:sz w:val="20"/>
          <w:szCs w:val="20"/>
        </w:rPr>
        <w:t xml:space="preserve">L’utente può aggiungere un’immagine provino tramite la funzione </w:t>
      </w:r>
      <w:proofErr w:type="spellStart"/>
      <w:r>
        <w:rPr>
          <w:rFonts w:ascii="Arial" w:hAnsi="Arial" w:cs="Arial"/>
          <w:sz w:val="20"/>
          <w:szCs w:val="20"/>
        </w:rPr>
        <w:t>Drag&amp;Drop</w:t>
      </w:r>
      <w:proofErr w:type="spellEnd"/>
      <w:r>
        <w:rPr>
          <w:rFonts w:ascii="Arial" w:hAnsi="Arial" w:cs="Arial"/>
          <w:sz w:val="20"/>
          <w:szCs w:val="20"/>
        </w:rPr>
        <w:t>.</w:t>
      </w:r>
    </w:p>
    <w:p w14:paraId="0D5F2199" w14:textId="10F7E30A" w:rsidR="007634F1" w:rsidRDefault="007634F1" w:rsidP="008978C2">
      <w:pPr>
        <w:rPr>
          <w:rFonts w:ascii="Arial" w:hAnsi="Arial" w:cs="Arial"/>
          <w:sz w:val="20"/>
          <w:szCs w:val="20"/>
        </w:rPr>
      </w:pPr>
    </w:p>
    <w:p w14:paraId="24003403" w14:textId="77777777" w:rsidR="00F523CF" w:rsidRDefault="00F523CF" w:rsidP="00EB5E87">
      <w:pPr>
        <w:keepNext/>
        <w:rPr>
          <w:rFonts w:ascii="Arial" w:hAnsi="Arial" w:cs="Arial"/>
          <w:noProof/>
          <w:sz w:val="20"/>
          <w:szCs w:val="20"/>
        </w:rPr>
      </w:pPr>
    </w:p>
    <w:p w14:paraId="1E31B794" w14:textId="16E32B48" w:rsidR="00EB5E87" w:rsidRDefault="007634F1" w:rsidP="00EB5E87">
      <w:pPr>
        <w:keepNext/>
      </w:pPr>
      <w:r>
        <w:rPr>
          <w:rFonts w:ascii="Arial" w:hAnsi="Arial" w:cs="Arial"/>
          <w:noProof/>
          <w:sz w:val="20"/>
          <w:szCs w:val="20"/>
          <w:lang w:eastAsia="it-CH"/>
        </w:rPr>
        <w:drawing>
          <wp:inline distT="0" distB="0" distL="0" distR="0" wp14:anchorId="599922CA" wp14:editId="797EF753">
            <wp:extent cx="5743575" cy="3095625"/>
            <wp:effectExtent l="0" t="0" r="9525" b="952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28A0092B-C50C-407E-A947-70E740481C1C}">
                          <a14:useLocalDpi xmlns:a14="http://schemas.microsoft.com/office/drawing/2010/main" val="0"/>
                        </a:ext>
                      </a:extLst>
                    </a:blip>
                    <a:srcRect t="10106" b="3457"/>
                    <a:stretch/>
                  </pic:blipFill>
                  <pic:spPr bwMode="auto">
                    <a:xfrm>
                      <a:off x="0" y="0"/>
                      <a:ext cx="5743575"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10CDB3B4" w14:textId="14BCE192" w:rsidR="007634F1" w:rsidRDefault="00EB5E87" w:rsidP="00EB5E87">
      <w:pPr>
        <w:pStyle w:val="Caption"/>
        <w:rPr>
          <w:rFonts w:ascii="Arial" w:hAnsi="Arial" w:cs="Arial"/>
        </w:rPr>
      </w:pPr>
      <w:r>
        <w:t xml:space="preserve">Figura </w:t>
      </w:r>
      <w:fldSimple w:instr=" SEQ Figura \* ARABIC ">
        <w:r w:rsidR="006F1EC3">
          <w:rPr>
            <w:noProof/>
          </w:rPr>
          <w:t>21</w:t>
        </w:r>
      </w:fldSimple>
      <w:r>
        <w:t xml:space="preserve">: Manuale d'uso, </w:t>
      </w:r>
      <w:proofErr w:type="spellStart"/>
      <w:r>
        <w:t>Drag&amp;Drop</w:t>
      </w:r>
      <w:proofErr w:type="spellEnd"/>
      <w:r>
        <w:t xml:space="preserve"> provino</w:t>
      </w:r>
    </w:p>
    <w:p w14:paraId="6823BAB4" w14:textId="49D1FD99" w:rsidR="007634F1" w:rsidRDefault="007634F1" w:rsidP="008978C2">
      <w:pPr>
        <w:rPr>
          <w:rFonts w:ascii="Arial" w:hAnsi="Arial" w:cs="Arial"/>
          <w:sz w:val="20"/>
          <w:szCs w:val="20"/>
        </w:rPr>
      </w:pPr>
    </w:p>
    <w:p w14:paraId="17FAB78B" w14:textId="3F12F287" w:rsidR="00EB5E87" w:rsidRDefault="00EB5E87" w:rsidP="008978C2">
      <w:pPr>
        <w:rPr>
          <w:rFonts w:ascii="Arial" w:hAnsi="Arial" w:cs="Arial"/>
          <w:sz w:val="20"/>
          <w:szCs w:val="20"/>
        </w:rPr>
      </w:pPr>
      <w:r>
        <w:rPr>
          <w:rFonts w:ascii="Arial" w:hAnsi="Arial" w:cs="Arial"/>
          <w:sz w:val="20"/>
          <w:szCs w:val="20"/>
        </w:rPr>
        <w:t>Per aggiungere un’immagine di provino è sufficiente trascinarla sopra quella predefinita e rilasciare il mouse.</w:t>
      </w:r>
    </w:p>
    <w:p w14:paraId="519A4E94" w14:textId="77777777" w:rsidR="00F523CF" w:rsidRDefault="00F523CF" w:rsidP="00EB5E87">
      <w:pPr>
        <w:keepNext/>
        <w:rPr>
          <w:rFonts w:ascii="Arial" w:hAnsi="Arial" w:cs="Arial"/>
          <w:noProof/>
          <w:sz w:val="20"/>
          <w:szCs w:val="20"/>
        </w:rPr>
      </w:pPr>
    </w:p>
    <w:p w14:paraId="676E2170" w14:textId="6ADD9497" w:rsidR="00EB5E87" w:rsidRDefault="007634F1" w:rsidP="00EB5E87">
      <w:pPr>
        <w:keepNext/>
      </w:pPr>
      <w:r>
        <w:rPr>
          <w:rFonts w:ascii="Arial" w:hAnsi="Arial" w:cs="Arial"/>
          <w:noProof/>
          <w:sz w:val="20"/>
          <w:szCs w:val="20"/>
          <w:lang w:eastAsia="it-CH"/>
        </w:rPr>
        <w:drawing>
          <wp:inline distT="0" distB="0" distL="0" distR="0" wp14:anchorId="4C20AA00" wp14:editId="0E519569">
            <wp:extent cx="5753100" cy="30861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a:extLst>
                        <a:ext uri="{28A0092B-C50C-407E-A947-70E740481C1C}">
                          <a14:useLocalDpi xmlns:a14="http://schemas.microsoft.com/office/drawing/2010/main" val="0"/>
                        </a:ext>
                      </a:extLst>
                    </a:blip>
                    <a:srcRect t="10344" b="3713"/>
                    <a:stretch/>
                  </pic:blipFill>
                  <pic:spPr bwMode="auto">
                    <a:xfrm>
                      <a:off x="0" y="0"/>
                      <a:ext cx="57531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7A62EE6D" w14:textId="4AC9DFB6" w:rsidR="007634F1" w:rsidRDefault="00EB5E87" w:rsidP="00EB5E87">
      <w:pPr>
        <w:pStyle w:val="Caption"/>
        <w:rPr>
          <w:rFonts w:ascii="Arial" w:hAnsi="Arial" w:cs="Arial"/>
        </w:rPr>
      </w:pPr>
      <w:r>
        <w:t xml:space="preserve">Figura </w:t>
      </w:r>
      <w:fldSimple w:instr=" SEQ Figura \* ARABIC ">
        <w:r w:rsidR="006F1EC3">
          <w:rPr>
            <w:noProof/>
          </w:rPr>
          <w:t>22</w:t>
        </w:r>
      </w:fldSimple>
      <w:r>
        <w:t>: Manuale d'uso, conferma della nuova immagine provino</w:t>
      </w:r>
    </w:p>
    <w:p w14:paraId="6F339B97" w14:textId="34A26DCB" w:rsidR="00EB5E87" w:rsidRDefault="00EB5E87" w:rsidP="008978C2">
      <w:pPr>
        <w:rPr>
          <w:rFonts w:ascii="Arial" w:hAnsi="Arial" w:cs="Arial"/>
          <w:sz w:val="20"/>
          <w:szCs w:val="20"/>
        </w:rPr>
      </w:pPr>
    </w:p>
    <w:p w14:paraId="565AD106" w14:textId="72CAF8D7" w:rsidR="00695E87" w:rsidRDefault="00695E87" w:rsidP="008978C2">
      <w:pPr>
        <w:rPr>
          <w:rFonts w:ascii="Arial" w:hAnsi="Arial" w:cs="Arial"/>
          <w:sz w:val="20"/>
          <w:szCs w:val="20"/>
        </w:rPr>
      </w:pPr>
      <w:r>
        <w:rPr>
          <w:rFonts w:ascii="Arial" w:hAnsi="Arial" w:cs="Arial"/>
          <w:sz w:val="20"/>
          <w:szCs w:val="20"/>
        </w:rPr>
        <w:t>A questo punto viene chiesto all’utente se desidera cambiare l’immagine di provino dell’esperimento. Rispondendo in maniera affermativa l’immagine sarà salvata e mostrata all’utente.</w:t>
      </w:r>
    </w:p>
    <w:p w14:paraId="7D37F871" w14:textId="29278CB5" w:rsidR="007634F1" w:rsidRDefault="007634F1" w:rsidP="008978C2">
      <w:pPr>
        <w:rPr>
          <w:rFonts w:ascii="Arial" w:hAnsi="Arial" w:cs="Arial"/>
          <w:sz w:val="20"/>
          <w:szCs w:val="20"/>
        </w:rPr>
      </w:pPr>
    </w:p>
    <w:p w14:paraId="761B9CA7" w14:textId="77777777" w:rsidR="00695E87" w:rsidRDefault="007634F1" w:rsidP="00695E87">
      <w:pPr>
        <w:keepNext/>
      </w:pPr>
      <w:r>
        <w:rPr>
          <w:rFonts w:ascii="Arial" w:hAnsi="Arial" w:cs="Arial"/>
          <w:noProof/>
          <w:sz w:val="20"/>
          <w:szCs w:val="20"/>
          <w:lang w:eastAsia="it-CH"/>
        </w:rPr>
        <w:drawing>
          <wp:inline distT="0" distB="0" distL="0" distR="0" wp14:anchorId="50FA181C" wp14:editId="4BDB4B16">
            <wp:extent cx="5743575" cy="3038475"/>
            <wp:effectExtent l="0" t="0" r="9525"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3575" cy="3038475"/>
                    </a:xfrm>
                    <a:prstGeom prst="rect">
                      <a:avLst/>
                    </a:prstGeom>
                    <a:noFill/>
                    <a:ln>
                      <a:noFill/>
                    </a:ln>
                  </pic:spPr>
                </pic:pic>
              </a:graphicData>
            </a:graphic>
          </wp:inline>
        </w:drawing>
      </w:r>
    </w:p>
    <w:p w14:paraId="6D4DC841" w14:textId="215BC09E" w:rsidR="007634F1" w:rsidRDefault="00695E87" w:rsidP="00695E87">
      <w:pPr>
        <w:pStyle w:val="Caption"/>
        <w:rPr>
          <w:rFonts w:ascii="Arial" w:hAnsi="Arial" w:cs="Arial"/>
        </w:rPr>
      </w:pPr>
      <w:r>
        <w:t xml:space="preserve">Figura </w:t>
      </w:r>
      <w:fldSimple w:instr=" SEQ Figura \* ARABIC ">
        <w:r w:rsidR="006F1EC3">
          <w:rPr>
            <w:noProof/>
          </w:rPr>
          <w:t>23</w:t>
        </w:r>
      </w:fldSimple>
      <w:r>
        <w:t>: Manuale d'uso, nuova immagine provino</w:t>
      </w:r>
    </w:p>
    <w:p w14:paraId="55AAC70A" w14:textId="64D947C0" w:rsidR="007634F1" w:rsidRDefault="007634F1" w:rsidP="008978C2">
      <w:pPr>
        <w:rPr>
          <w:rFonts w:ascii="Arial" w:hAnsi="Arial" w:cs="Arial"/>
          <w:sz w:val="20"/>
          <w:szCs w:val="20"/>
        </w:rPr>
      </w:pPr>
    </w:p>
    <w:p w14:paraId="7EA27992" w14:textId="77777777" w:rsidR="007634F1" w:rsidRDefault="007634F1" w:rsidP="008978C2">
      <w:pPr>
        <w:rPr>
          <w:rFonts w:ascii="Arial" w:hAnsi="Arial" w:cs="Arial"/>
          <w:sz w:val="20"/>
          <w:szCs w:val="20"/>
        </w:rPr>
      </w:pPr>
    </w:p>
    <w:p w14:paraId="14E344B5" w14:textId="77777777" w:rsidR="00F523CF" w:rsidRDefault="00F523CF" w:rsidP="008978C2">
      <w:pPr>
        <w:rPr>
          <w:rFonts w:ascii="Arial" w:hAnsi="Arial" w:cs="Arial"/>
          <w:noProof/>
          <w:sz w:val="20"/>
          <w:szCs w:val="20"/>
        </w:rPr>
      </w:pPr>
    </w:p>
    <w:p w14:paraId="1DCCA8E8" w14:textId="77777777" w:rsidR="00F523CF" w:rsidRDefault="00F523CF" w:rsidP="008978C2">
      <w:pPr>
        <w:rPr>
          <w:rFonts w:ascii="Arial" w:hAnsi="Arial" w:cs="Arial"/>
          <w:noProof/>
          <w:sz w:val="20"/>
          <w:szCs w:val="20"/>
        </w:rPr>
      </w:pPr>
    </w:p>
    <w:p w14:paraId="54BD77C0" w14:textId="77777777" w:rsidR="00F523CF" w:rsidRDefault="00F523CF" w:rsidP="008978C2">
      <w:pPr>
        <w:rPr>
          <w:rFonts w:ascii="Arial" w:hAnsi="Arial" w:cs="Arial"/>
          <w:noProof/>
          <w:sz w:val="20"/>
          <w:szCs w:val="20"/>
        </w:rPr>
      </w:pPr>
    </w:p>
    <w:p w14:paraId="1006DEE9" w14:textId="6250E712" w:rsidR="007634F1" w:rsidRDefault="007634F1" w:rsidP="008978C2">
      <w:pPr>
        <w:rPr>
          <w:rFonts w:ascii="Arial" w:hAnsi="Arial" w:cs="Arial"/>
          <w:sz w:val="20"/>
          <w:szCs w:val="20"/>
        </w:rPr>
      </w:pPr>
      <w:r>
        <w:rPr>
          <w:rFonts w:ascii="Arial" w:hAnsi="Arial" w:cs="Arial"/>
          <w:noProof/>
          <w:sz w:val="20"/>
          <w:szCs w:val="20"/>
          <w:lang w:eastAsia="it-CH"/>
        </w:rPr>
        <w:lastRenderedPageBreak/>
        <w:drawing>
          <wp:inline distT="0" distB="0" distL="0" distR="0" wp14:anchorId="3D5E84B4" wp14:editId="4F96DA86">
            <wp:extent cx="5705014" cy="306705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a:extLst>
                        <a:ext uri="{28A0092B-C50C-407E-A947-70E740481C1C}">
                          <a14:useLocalDpi xmlns:a14="http://schemas.microsoft.com/office/drawing/2010/main" val="0"/>
                        </a:ext>
                      </a:extLst>
                    </a:blip>
                    <a:srcRect l="9769" t="16976" r="31457" b="32401"/>
                    <a:stretch/>
                  </pic:blipFill>
                  <pic:spPr bwMode="auto">
                    <a:xfrm>
                      <a:off x="0" y="0"/>
                      <a:ext cx="5708983" cy="3069184"/>
                    </a:xfrm>
                    <a:prstGeom prst="rect">
                      <a:avLst/>
                    </a:prstGeom>
                    <a:noFill/>
                    <a:ln>
                      <a:noFill/>
                    </a:ln>
                    <a:extLst>
                      <a:ext uri="{53640926-AAD7-44D8-BBD7-CCE9431645EC}">
                        <a14:shadowObscured xmlns:a14="http://schemas.microsoft.com/office/drawing/2010/main"/>
                      </a:ext>
                    </a:extLst>
                  </pic:spPr>
                </pic:pic>
              </a:graphicData>
            </a:graphic>
          </wp:inline>
        </w:drawing>
      </w:r>
    </w:p>
    <w:p w14:paraId="3F4C5F9C" w14:textId="6BAAA8F8" w:rsidR="006549FE" w:rsidRDefault="006549FE" w:rsidP="006549FE">
      <w:pPr>
        <w:pStyle w:val="Caption"/>
      </w:pPr>
      <w:r>
        <w:t xml:space="preserve">Figura </w:t>
      </w:r>
      <w:fldSimple w:instr=" SEQ Figura \* ARABIC ">
        <w:r w:rsidR="006F1EC3">
          <w:rPr>
            <w:noProof/>
          </w:rPr>
          <w:t>24</w:t>
        </w:r>
      </w:fldSimple>
      <w:r>
        <w:t>: Manuale d'uso, opzioni deposizioni</w:t>
      </w:r>
    </w:p>
    <w:p w14:paraId="0A6584A0" w14:textId="006F884D" w:rsidR="006549FE" w:rsidRDefault="006549FE" w:rsidP="006549FE">
      <w:pPr>
        <w:rPr>
          <w:rFonts w:ascii="Arial" w:hAnsi="Arial" w:cs="Arial"/>
          <w:sz w:val="20"/>
          <w:szCs w:val="20"/>
        </w:rPr>
      </w:pPr>
    </w:p>
    <w:p w14:paraId="51CCA958" w14:textId="694A2EE7" w:rsidR="006549FE" w:rsidRDefault="006549FE" w:rsidP="006549FE">
      <w:pPr>
        <w:rPr>
          <w:rFonts w:ascii="Arial" w:hAnsi="Arial" w:cs="Arial"/>
          <w:sz w:val="20"/>
          <w:szCs w:val="20"/>
        </w:rPr>
      </w:pPr>
      <w:r>
        <w:rPr>
          <w:rFonts w:ascii="Arial" w:hAnsi="Arial" w:cs="Arial"/>
          <w:sz w:val="20"/>
          <w:szCs w:val="20"/>
        </w:rPr>
        <w:t xml:space="preserve">Eseguendo un doppio click su un esperimento è possibile aprirlo nell’interfaccia in una nuova pagina con </w:t>
      </w:r>
      <w:proofErr w:type="spellStart"/>
      <w:r>
        <w:rPr>
          <w:rFonts w:ascii="Arial" w:hAnsi="Arial" w:cs="Arial"/>
          <w:sz w:val="20"/>
          <w:szCs w:val="20"/>
        </w:rPr>
        <w:t>tab</w:t>
      </w:r>
      <w:proofErr w:type="spellEnd"/>
      <w:r>
        <w:rPr>
          <w:rFonts w:ascii="Arial" w:hAnsi="Arial" w:cs="Arial"/>
          <w:sz w:val="20"/>
          <w:szCs w:val="20"/>
        </w:rPr>
        <w:t xml:space="preserve">. Se ne recuperano le deposizioni disponibili in un elenco che viene mostrato e, idealmente con la versione online implementata e attiva, </w:t>
      </w:r>
      <w:r w:rsidR="00F523CF">
        <w:rPr>
          <w:rFonts w:ascii="Arial" w:hAnsi="Arial" w:cs="Arial"/>
          <w:sz w:val="20"/>
          <w:szCs w:val="20"/>
        </w:rPr>
        <w:t>viene mostrato anche lo stato dei dispositivi connessi con la macchina.</w:t>
      </w:r>
    </w:p>
    <w:p w14:paraId="5DF64728" w14:textId="4C14B14E" w:rsidR="00F523CF" w:rsidRDefault="00F523CF" w:rsidP="006549FE">
      <w:pPr>
        <w:rPr>
          <w:rFonts w:ascii="Arial" w:hAnsi="Arial" w:cs="Arial"/>
          <w:sz w:val="20"/>
          <w:szCs w:val="20"/>
        </w:rPr>
      </w:pPr>
    </w:p>
    <w:p w14:paraId="50E2ED21" w14:textId="41E29784" w:rsidR="00F523CF" w:rsidRDefault="00F523CF" w:rsidP="006549FE">
      <w:pPr>
        <w:rPr>
          <w:rFonts w:ascii="Arial" w:hAnsi="Arial" w:cs="Arial"/>
          <w:sz w:val="20"/>
          <w:szCs w:val="20"/>
        </w:rPr>
      </w:pPr>
      <w:r>
        <w:rPr>
          <w:rFonts w:ascii="Arial" w:hAnsi="Arial" w:cs="Arial"/>
          <w:sz w:val="20"/>
          <w:szCs w:val="20"/>
        </w:rPr>
        <w:t>Sotto il menu delle opzioni sono presenti le seguenti voci per le deposizioni.</w:t>
      </w:r>
    </w:p>
    <w:p w14:paraId="2CDB8689" w14:textId="2EAB5B35" w:rsidR="00F523CF" w:rsidRDefault="00F523CF" w:rsidP="006549FE">
      <w:pPr>
        <w:rPr>
          <w:rFonts w:ascii="Arial" w:hAnsi="Arial" w:cs="Arial"/>
          <w:sz w:val="20"/>
          <w:szCs w:val="20"/>
        </w:rPr>
      </w:pPr>
    </w:p>
    <w:p w14:paraId="7ED6DD89" w14:textId="2AA71C1E" w:rsidR="00DF317C" w:rsidRDefault="00DF317C" w:rsidP="00DF317C">
      <w:pPr>
        <w:pStyle w:val="ListParagraph"/>
        <w:numPr>
          <w:ilvl w:val="0"/>
          <w:numId w:val="41"/>
        </w:numPr>
        <w:rPr>
          <w:rFonts w:ascii="Arial" w:hAnsi="Arial" w:cs="Arial"/>
          <w:sz w:val="20"/>
          <w:szCs w:val="20"/>
        </w:rPr>
      </w:pPr>
      <w:r>
        <w:rPr>
          <w:rFonts w:ascii="Arial" w:hAnsi="Arial" w:cs="Arial"/>
          <w:sz w:val="20"/>
          <w:szCs w:val="20"/>
        </w:rPr>
        <w:t>Vedi dettagli</w:t>
      </w:r>
      <w:r>
        <w:rPr>
          <w:rFonts w:ascii="Arial" w:hAnsi="Arial" w:cs="Arial"/>
          <w:sz w:val="20"/>
          <w:szCs w:val="20"/>
        </w:rPr>
        <w:br/>
        <w:t>In modo analogo agli esperimenti, anche per le deposizioni è possibile aggiungere un’immagine e avere un commento in formato testuale. Il file del commento deve contenere la parola chiave “</w:t>
      </w:r>
      <w:proofErr w:type="spellStart"/>
      <w:r>
        <w:rPr>
          <w:rFonts w:ascii="Arial" w:hAnsi="Arial" w:cs="Arial"/>
          <w:sz w:val="20"/>
          <w:szCs w:val="20"/>
        </w:rPr>
        <w:t>Deposition</w:t>
      </w:r>
      <w:proofErr w:type="spellEnd"/>
      <w:r>
        <w:rPr>
          <w:rFonts w:ascii="Arial" w:hAnsi="Arial" w:cs="Arial"/>
          <w:sz w:val="20"/>
          <w:szCs w:val="20"/>
        </w:rPr>
        <w:t xml:space="preserve">” ed essere un </w:t>
      </w:r>
      <w:proofErr w:type="spellStart"/>
      <w:r>
        <w:rPr>
          <w:rFonts w:ascii="Arial" w:hAnsi="Arial" w:cs="Arial"/>
          <w:sz w:val="20"/>
          <w:szCs w:val="20"/>
        </w:rPr>
        <w:t>txt</w:t>
      </w:r>
      <w:proofErr w:type="spellEnd"/>
      <w:r>
        <w:rPr>
          <w:rFonts w:ascii="Arial" w:hAnsi="Arial" w:cs="Arial"/>
          <w:sz w:val="20"/>
          <w:szCs w:val="20"/>
        </w:rPr>
        <w:t>.</w:t>
      </w:r>
    </w:p>
    <w:p w14:paraId="2EE1D106" w14:textId="51FC3F97" w:rsidR="00DF317C" w:rsidRDefault="00DF317C" w:rsidP="00DF317C">
      <w:pPr>
        <w:pStyle w:val="ListParagraph"/>
        <w:numPr>
          <w:ilvl w:val="0"/>
          <w:numId w:val="41"/>
        </w:numPr>
        <w:rPr>
          <w:rFonts w:ascii="Arial" w:hAnsi="Arial" w:cs="Arial"/>
          <w:sz w:val="20"/>
          <w:szCs w:val="20"/>
        </w:rPr>
      </w:pPr>
      <w:r>
        <w:rPr>
          <w:rFonts w:ascii="Arial" w:hAnsi="Arial" w:cs="Arial"/>
          <w:sz w:val="20"/>
          <w:szCs w:val="20"/>
        </w:rPr>
        <w:t>Modifica commento</w:t>
      </w:r>
      <w:r>
        <w:rPr>
          <w:rFonts w:ascii="Arial" w:hAnsi="Arial" w:cs="Arial"/>
          <w:sz w:val="20"/>
          <w:szCs w:val="20"/>
        </w:rPr>
        <w:br/>
        <w:t>Permette di aprire il commento della deposizione selezionata tramite l’applicativo predefinito.</w:t>
      </w:r>
    </w:p>
    <w:p w14:paraId="55207393" w14:textId="25F7B2D5" w:rsidR="00DF317C" w:rsidRDefault="00DF317C" w:rsidP="00DF317C">
      <w:pPr>
        <w:pStyle w:val="ListParagraph"/>
        <w:numPr>
          <w:ilvl w:val="0"/>
          <w:numId w:val="41"/>
        </w:numPr>
        <w:rPr>
          <w:rFonts w:ascii="Arial" w:hAnsi="Arial" w:cs="Arial"/>
          <w:sz w:val="20"/>
          <w:szCs w:val="20"/>
        </w:rPr>
      </w:pPr>
      <w:r>
        <w:rPr>
          <w:rFonts w:ascii="Arial" w:hAnsi="Arial" w:cs="Arial"/>
          <w:sz w:val="20"/>
          <w:szCs w:val="20"/>
        </w:rPr>
        <w:t>Aggiorna</w:t>
      </w:r>
      <w:r>
        <w:rPr>
          <w:rFonts w:ascii="Arial" w:hAnsi="Arial" w:cs="Arial"/>
          <w:sz w:val="20"/>
          <w:szCs w:val="20"/>
        </w:rPr>
        <w:br/>
        <w:t>Questa voce aggiorna l’elenco delle deposizioni</w:t>
      </w:r>
      <w:r w:rsidR="00054698">
        <w:rPr>
          <w:rFonts w:ascii="Arial" w:hAnsi="Arial" w:cs="Arial"/>
          <w:sz w:val="20"/>
          <w:szCs w:val="20"/>
        </w:rPr>
        <w:t>.</w:t>
      </w:r>
    </w:p>
    <w:p w14:paraId="2A9466FA" w14:textId="2528060C" w:rsidR="00054698" w:rsidRDefault="00054698" w:rsidP="00DF317C">
      <w:pPr>
        <w:pStyle w:val="ListParagraph"/>
        <w:numPr>
          <w:ilvl w:val="0"/>
          <w:numId w:val="41"/>
        </w:numPr>
        <w:rPr>
          <w:rFonts w:ascii="Arial" w:hAnsi="Arial" w:cs="Arial"/>
          <w:sz w:val="20"/>
          <w:szCs w:val="20"/>
        </w:rPr>
      </w:pPr>
      <w:r>
        <w:rPr>
          <w:rFonts w:ascii="Arial" w:hAnsi="Arial" w:cs="Arial"/>
          <w:sz w:val="20"/>
          <w:szCs w:val="20"/>
        </w:rPr>
        <w:t>Comprimi</w:t>
      </w:r>
      <w:r>
        <w:rPr>
          <w:rFonts w:ascii="Arial" w:hAnsi="Arial" w:cs="Arial"/>
          <w:sz w:val="20"/>
          <w:szCs w:val="20"/>
        </w:rPr>
        <w:br/>
        <w:t>Permette di comprimere in formato “zip” la deposizione selezionata. Il file compresso si troverà nella medesima cartella della deposizione d’origine.</w:t>
      </w:r>
    </w:p>
    <w:p w14:paraId="0B7CCA50" w14:textId="0AA5BEC7" w:rsidR="00054698" w:rsidRPr="00DF317C" w:rsidRDefault="00054698" w:rsidP="00DF317C">
      <w:pPr>
        <w:pStyle w:val="ListParagraph"/>
        <w:numPr>
          <w:ilvl w:val="0"/>
          <w:numId w:val="41"/>
        </w:numPr>
        <w:rPr>
          <w:rFonts w:ascii="Arial" w:hAnsi="Arial" w:cs="Arial"/>
          <w:sz w:val="20"/>
          <w:szCs w:val="20"/>
        </w:rPr>
      </w:pPr>
      <w:r>
        <w:rPr>
          <w:rFonts w:ascii="Arial" w:hAnsi="Arial" w:cs="Arial"/>
          <w:sz w:val="20"/>
          <w:szCs w:val="20"/>
        </w:rPr>
        <w:t>Cancella deposizione</w:t>
      </w:r>
      <w:r>
        <w:rPr>
          <w:rFonts w:ascii="Arial" w:hAnsi="Arial" w:cs="Arial"/>
          <w:sz w:val="20"/>
          <w:szCs w:val="20"/>
        </w:rPr>
        <w:br/>
        <w:t>Il menu fornisce l’opportunità di cancellare una cartella di deposizione. Essendo un’operazione drastica, il software chiede conferma all’utente prima di concludere o meno la cancellazione.</w:t>
      </w:r>
    </w:p>
    <w:p w14:paraId="4CB772B7" w14:textId="600525E9" w:rsidR="007634F1" w:rsidRDefault="007634F1" w:rsidP="008978C2">
      <w:pPr>
        <w:rPr>
          <w:rFonts w:ascii="Arial" w:hAnsi="Arial" w:cs="Arial"/>
          <w:sz w:val="20"/>
          <w:szCs w:val="20"/>
        </w:rPr>
      </w:pPr>
    </w:p>
    <w:p w14:paraId="4DF106E0" w14:textId="77777777" w:rsidR="007A2DFB" w:rsidRDefault="007A2DFB" w:rsidP="007A2DFB">
      <w:pPr>
        <w:keepNext/>
        <w:rPr>
          <w:rFonts w:ascii="Arial" w:hAnsi="Arial" w:cs="Arial"/>
          <w:noProof/>
          <w:sz w:val="20"/>
          <w:szCs w:val="20"/>
        </w:rPr>
      </w:pPr>
    </w:p>
    <w:p w14:paraId="5DB70429" w14:textId="73DBAFB7" w:rsidR="007A2DFB" w:rsidRDefault="00027FDB" w:rsidP="007A2DFB">
      <w:pPr>
        <w:keepNext/>
      </w:pPr>
      <w:r>
        <w:rPr>
          <w:rFonts w:ascii="Arial" w:hAnsi="Arial" w:cs="Arial"/>
          <w:noProof/>
          <w:sz w:val="20"/>
          <w:szCs w:val="20"/>
          <w:lang w:eastAsia="it-CH"/>
        </w:rPr>
        <w:drawing>
          <wp:inline distT="0" distB="0" distL="0" distR="0" wp14:anchorId="06A5D2DD" wp14:editId="52F0E135">
            <wp:extent cx="5733451" cy="2705100"/>
            <wp:effectExtent l="0" t="0" r="635"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a:extLst>
                        <a:ext uri="{28A0092B-C50C-407E-A947-70E740481C1C}">
                          <a14:useLocalDpi xmlns:a14="http://schemas.microsoft.com/office/drawing/2010/main" val="0"/>
                        </a:ext>
                      </a:extLst>
                    </a:blip>
                    <a:srcRect r="44113" b="50157"/>
                    <a:stretch/>
                  </pic:blipFill>
                  <pic:spPr bwMode="auto">
                    <a:xfrm>
                      <a:off x="0" y="0"/>
                      <a:ext cx="5740935" cy="2708631"/>
                    </a:xfrm>
                    <a:prstGeom prst="rect">
                      <a:avLst/>
                    </a:prstGeom>
                    <a:noFill/>
                    <a:ln>
                      <a:noFill/>
                    </a:ln>
                    <a:extLst>
                      <a:ext uri="{53640926-AAD7-44D8-BBD7-CCE9431645EC}">
                        <a14:shadowObscured xmlns:a14="http://schemas.microsoft.com/office/drawing/2010/main"/>
                      </a:ext>
                    </a:extLst>
                  </pic:spPr>
                </pic:pic>
              </a:graphicData>
            </a:graphic>
          </wp:inline>
        </w:drawing>
      </w:r>
    </w:p>
    <w:p w14:paraId="408C569A" w14:textId="3ED695FD" w:rsidR="00C24C05" w:rsidRDefault="007A2DFB" w:rsidP="007A2DFB">
      <w:pPr>
        <w:pStyle w:val="Caption"/>
        <w:rPr>
          <w:rFonts w:ascii="Arial" w:hAnsi="Arial" w:cs="Arial"/>
        </w:rPr>
      </w:pPr>
      <w:r>
        <w:t xml:space="preserve">Figura </w:t>
      </w:r>
      <w:fldSimple w:instr=" SEQ Figura \* ARABIC ">
        <w:r w:rsidR="006F1EC3">
          <w:rPr>
            <w:noProof/>
          </w:rPr>
          <w:t>25</w:t>
        </w:r>
      </w:fldSimple>
      <w:r>
        <w:t>: Manuale d'uso, barra di ricerca</w:t>
      </w:r>
    </w:p>
    <w:p w14:paraId="463167D9" w14:textId="7DFCA2FD" w:rsidR="00027FDB" w:rsidRDefault="00027FDB" w:rsidP="008978C2">
      <w:pPr>
        <w:rPr>
          <w:rFonts w:ascii="Arial" w:hAnsi="Arial" w:cs="Arial"/>
          <w:sz w:val="20"/>
          <w:szCs w:val="20"/>
        </w:rPr>
      </w:pPr>
    </w:p>
    <w:p w14:paraId="6005C3F6" w14:textId="5BD4D241" w:rsidR="007A2DFB" w:rsidRDefault="007A2DFB" w:rsidP="008978C2">
      <w:pPr>
        <w:rPr>
          <w:rFonts w:ascii="Arial" w:hAnsi="Arial" w:cs="Arial"/>
          <w:sz w:val="20"/>
          <w:szCs w:val="20"/>
        </w:rPr>
      </w:pPr>
      <w:r>
        <w:rPr>
          <w:rFonts w:ascii="Arial" w:hAnsi="Arial" w:cs="Arial"/>
          <w:sz w:val="20"/>
          <w:szCs w:val="20"/>
        </w:rPr>
        <w:t>Nelle rispettive barre di ricerca è possibile filtra</w:t>
      </w:r>
      <w:r w:rsidR="006F1EC3">
        <w:rPr>
          <w:rFonts w:ascii="Arial" w:hAnsi="Arial" w:cs="Arial"/>
          <w:sz w:val="20"/>
          <w:szCs w:val="20"/>
        </w:rPr>
        <w:t>re</w:t>
      </w:r>
      <w:r>
        <w:rPr>
          <w:rFonts w:ascii="Arial" w:hAnsi="Arial" w:cs="Arial"/>
          <w:sz w:val="20"/>
          <w:szCs w:val="20"/>
        </w:rPr>
        <w:t xml:space="preserve"> esperimenti e deposizioni in base al testo inserito. Non bisogna dare conferma dell’inserimento: l’applicativo reagisce a ogni modifica del campo.</w:t>
      </w:r>
    </w:p>
    <w:p w14:paraId="22E3DA42" w14:textId="77777777" w:rsidR="00027FDB" w:rsidRDefault="00027FDB" w:rsidP="008978C2">
      <w:pPr>
        <w:rPr>
          <w:rFonts w:ascii="Arial" w:hAnsi="Arial" w:cs="Arial"/>
          <w:sz w:val="20"/>
          <w:szCs w:val="20"/>
        </w:rPr>
      </w:pPr>
    </w:p>
    <w:p w14:paraId="64D5BE12" w14:textId="77777777" w:rsidR="006F1EC3" w:rsidRDefault="00507C76" w:rsidP="006F1EC3">
      <w:pPr>
        <w:keepNext/>
      </w:pPr>
      <w:r>
        <w:rPr>
          <w:rFonts w:ascii="Arial" w:hAnsi="Arial" w:cs="Arial"/>
          <w:noProof/>
          <w:sz w:val="20"/>
          <w:szCs w:val="20"/>
          <w:lang w:eastAsia="it-CH"/>
        </w:rPr>
        <w:drawing>
          <wp:inline distT="0" distB="0" distL="0" distR="0" wp14:anchorId="2957560C" wp14:editId="1EC9D894">
            <wp:extent cx="5743575" cy="3038475"/>
            <wp:effectExtent l="0" t="0" r="952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575" cy="3038475"/>
                    </a:xfrm>
                    <a:prstGeom prst="rect">
                      <a:avLst/>
                    </a:prstGeom>
                    <a:noFill/>
                    <a:ln>
                      <a:noFill/>
                    </a:ln>
                  </pic:spPr>
                </pic:pic>
              </a:graphicData>
            </a:graphic>
          </wp:inline>
        </w:drawing>
      </w:r>
    </w:p>
    <w:p w14:paraId="0BB3233B" w14:textId="50484E3F" w:rsidR="007634F1" w:rsidRDefault="006F1EC3" w:rsidP="006F1EC3">
      <w:pPr>
        <w:pStyle w:val="Caption"/>
        <w:rPr>
          <w:rFonts w:ascii="Arial" w:hAnsi="Arial" w:cs="Arial"/>
        </w:rPr>
      </w:pPr>
      <w:r>
        <w:t xml:space="preserve">Figura </w:t>
      </w:r>
      <w:fldSimple w:instr=" SEQ Figura \* ARABIC ">
        <w:r>
          <w:rPr>
            <w:noProof/>
          </w:rPr>
          <w:t>26</w:t>
        </w:r>
      </w:fldSimple>
      <w:r>
        <w:t>: Manuale d'uso, deposizione aperta</w:t>
      </w:r>
    </w:p>
    <w:p w14:paraId="35950D4A" w14:textId="322B94BE" w:rsidR="00507C76" w:rsidRDefault="00507C76" w:rsidP="008978C2">
      <w:pPr>
        <w:rPr>
          <w:rFonts w:ascii="Arial" w:hAnsi="Arial" w:cs="Arial"/>
          <w:sz w:val="20"/>
          <w:szCs w:val="20"/>
        </w:rPr>
      </w:pPr>
    </w:p>
    <w:p w14:paraId="4CF61417" w14:textId="2F328D5E" w:rsidR="00507C76" w:rsidRDefault="00507C76" w:rsidP="008978C2">
      <w:pPr>
        <w:rPr>
          <w:rFonts w:ascii="Arial" w:hAnsi="Arial" w:cs="Arial"/>
          <w:sz w:val="20"/>
          <w:szCs w:val="20"/>
        </w:rPr>
      </w:pPr>
      <w:r>
        <w:rPr>
          <w:rFonts w:ascii="Arial" w:hAnsi="Arial" w:cs="Arial"/>
          <w:noProof/>
          <w:sz w:val="20"/>
          <w:szCs w:val="20"/>
          <w:lang w:eastAsia="it-CH"/>
        </w:rPr>
        <w:lastRenderedPageBreak/>
        <w:drawing>
          <wp:inline distT="0" distB="0" distL="0" distR="0" wp14:anchorId="0550C37A" wp14:editId="69129540">
            <wp:extent cx="5753100" cy="359092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590925"/>
                    </a:xfrm>
                    <a:prstGeom prst="rect">
                      <a:avLst/>
                    </a:prstGeom>
                    <a:noFill/>
                    <a:ln>
                      <a:noFill/>
                    </a:ln>
                  </pic:spPr>
                </pic:pic>
              </a:graphicData>
            </a:graphic>
          </wp:inline>
        </w:drawing>
      </w:r>
    </w:p>
    <w:p w14:paraId="41660D44" w14:textId="60E260B9" w:rsidR="00507C76" w:rsidRDefault="00507C76" w:rsidP="008978C2">
      <w:pPr>
        <w:rPr>
          <w:rFonts w:ascii="Arial" w:hAnsi="Arial" w:cs="Arial"/>
          <w:sz w:val="20"/>
          <w:szCs w:val="20"/>
        </w:rPr>
      </w:pPr>
    </w:p>
    <w:p w14:paraId="67A57824" w14:textId="28B0D1B7" w:rsidR="00507C76" w:rsidRDefault="00507C76" w:rsidP="008978C2">
      <w:pPr>
        <w:rPr>
          <w:rFonts w:ascii="Arial" w:hAnsi="Arial" w:cs="Arial"/>
          <w:sz w:val="20"/>
          <w:szCs w:val="20"/>
        </w:rPr>
      </w:pPr>
      <w:r>
        <w:rPr>
          <w:rFonts w:ascii="Arial" w:hAnsi="Arial" w:cs="Arial"/>
          <w:noProof/>
          <w:sz w:val="20"/>
          <w:szCs w:val="20"/>
          <w:lang w:eastAsia="it-CH"/>
        </w:rPr>
        <w:drawing>
          <wp:inline distT="0" distB="0" distL="0" distR="0" wp14:anchorId="19EA4497" wp14:editId="3877832D">
            <wp:extent cx="5743575" cy="3581400"/>
            <wp:effectExtent l="0" t="0" r="9525"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3575" cy="3581400"/>
                    </a:xfrm>
                    <a:prstGeom prst="rect">
                      <a:avLst/>
                    </a:prstGeom>
                    <a:noFill/>
                    <a:ln>
                      <a:noFill/>
                    </a:ln>
                  </pic:spPr>
                </pic:pic>
              </a:graphicData>
            </a:graphic>
          </wp:inline>
        </w:drawing>
      </w:r>
    </w:p>
    <w:p w14:paraId="226A19D9" w14:textId="6950292F" w:rsidR="00507C76" w:rsidRDefault="00507C76" w:rsidP="008978C2">
      <w:pPr>
        <w:rPr>
          <w:rFonts w:ascii="Arial" w:hAnsi="Arial" w:cs="Arial"/>
          <w:sz w:val="20"/>
          <w:szCs w:val="20"/>
        </w:rPr>
      </w:pPr>
    </w:p>
    <w:p w14:paraId="4348D3BB" w14:textId="10222613" w:rsidR="00507C76" w:rsidRDefault="00507C76" w:rsidP="008978C2">
      <w:pPr>
        <w:rPr>
          <w:rFonts w:ascii="Arial" w:hAnsi="Arial" w:cs="Arial"/>
          <w:sz w:val="20"/>
          <w:szCs w:val="20"/>
        </w:rPr>
      </w:pPr>
      <w:commentRangeStart w:id="111"/>
      <w:r>
        <w:rPr>
          <w:rFonts w:ascii="Arial" w:hAnsi="Arial" w:cs="Arial"/>
          <w:noProof/>
          <w:sz w:val="20"/>
          <w:szCs w:val="20"/>
          <w:lang w:eastAsia="it-CH"/>
        </w:rPr>
        <w:lastRenderedPageBreak/>
        <w:drawing>
          <wp:inline distT="0" distB="0" distL="0" distR="0" wp14:anchorId="5E8C8213" wp14:editId="455DC59E">
            <wp:extent cx="5753100" cy="3590925"/>
            <wp:effectExtent l="0" t="0" r="0" b="952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590925"/>
                    </a:xfrm>
                    <a:prstGeom prst="rect">
                      <a:avLst/>
                    </a:prstGeom>
                    <a:noFill/>
                    <a:ln>
                      <a:noFill/>
                    </a:ln>
                  </pic:spPr>
                </pic:pic>
              </a:graphicData>
            </a:graphic>
          </wp:inline>
        </w:drawing>
      </w:r>
      <w:commentRangeEnd w:id="111"/>
      <w:r w:rsidR="007E071B">
        <w:rPr>
          <w:rStyle w:val="CommentReference"/>
        </w:rPr>
        <w:commentReference w:id="111"/>
      </w:r>
    </w:p>
    <w:p w14:paraId="091B6F36" w14:textId="5852DF57" w:rsidR="00507C76" w:rsidRDefault="00507C76" w:rsidP="008978C2">
      <w:pPr>
        <w:rPr>
          <w:rFonts w:ascii="Arial" w:hAnsi="Arial" w:cs="Arial"/>
          <w:sz w:val="20"/>
          <w:szCs w:val="20"/>
        </w:rPr>
      </w:pPr>
    </w:p>
    <w:p w14:paraId="7E4EEEAF" w14:textId="5E666CF4" w:rsidR="00507C76" w:rsidRPr="00AC1D7F" w:rsidRDefault="00507C76" w:rsidP="008978C2">
      <w:pPr>
        <w:rPr>
          <w:rFonts w:ascii="Arial" w:hAnsi="Arial" w:cs="Arial"/>
          <w:sz w:val="20"/>
          <w:szCs w:val="20"/>
        </w:rPr>
      </w:pPr>
      <w:r>
        <w:rPr>
          <w:rFonts w:ascii="Arial" w:hAnsi="Arial" w:cs="Arial"/>
          <w:noProof/>
          <w:sz w:val="20"/>
          <w:szCs w:val="20"/>
          <w:lang w:eastAsia="it-CH"/>
        </w:rPr>
        <w:drawing>
          <wp:inline distT="0" distB="0" distL="0" distR="0" wp14:anchorId="74B53345" wp14:editId="4D7A0D8B">
            <wp:extent cx="5743575" cy="3590925"/>
            <wp:effectExtent l="0" t="0" r="9525"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3575" cy="3590925"/>
                    </a:xfrm>
                    <a:prstGeom prst="rect">
                      <a:avLst/>
                    </a:prstGeom>
                    <a:noFill/>
                    <a:ln>
                      <a:noFill/>
                    </a:ln>
                  </pic:spPr>
                </pic:pic>
              </a:graphicData>
            </a:graphic>
          </wp:inline>
        </w:drawing>
      </w:r>
    </w:p>
    <w:p w14:paraId="7CBEC8B1" w14:textId="71DCAF2F" w:rsidR="00FC513C" w:rsidRDefault="00470C67" w:rsidP="00FC513C">
      <w:pPr>
        <w:pStyle w:val="Heading2"/>
      </w:pPr>
      <w:r>
        <w:t xml:space="preserve">Problemi </w:t>
      </w:r>
      <w:r w:rsidR="00D63EA5">
        <w:t>risolti</w:t>
      </w:r>
      <w:bookmarkEnd w:id="110"/>
    </w:p>
    <w:p w14:paraId="5D31D0C2" w14:textId="5625F823" w:rsidR="00D316B8" w:rsidRPr="00D316B8" w:rsidRDefault="00D316B8" w:rsidP="00D316B8">
      <w:pPr>
        <w:rPr>
          <w:rFonts w:ascii="Arial" w:hAnsi="Arial" w:cs="Arial"/>
          <w:sz w:val="20"/>
          <w:szCs w:val="20"/>
        </w:rPr>
      </w:pPr>
      <w:r>
        <w:rPr>
          <w:rFonts w:ascii="Arial" w:hAnsi="Arial" w:cs="Arial"/>
          <w:sz w:val="20"/>
          <w:szCs w:val="20"/>
        </w:rPr>
        <w:t>In questo sotto capitolo sono riportati alcune problematiche emerso in corso d’opera alle quali sono state trovate delle soluzioni.</w:t>
      </w:r>
    </w:p>
    <w:p w14:paraId="1E60A8D7" w14:textId="33446106" w:rsidR="00FC513C" w:rsidRDefault="00FC513C" w:rsidP="0075093A">
      <w:pPr>
        <w:pStyle w:val="Heading3"/>
      </w:pPr>
      <w:bookmarkStart w:id="112" w:name="_Toc94462449"/>
      <w:r>
        <w:t>File Explorer</w:t>
      </w:r>
      <w:bookmarkEnd w:id="112"/>
    </w:p>
    <w:p w14:paraId="614AEE08" w14:textId="603326A2" w:rsidR="00FC513C" w:rsidRDefault="00AE1E19" w:rsidP="00FC513C">
      <w:pPr>
        <w:rPr>
          <w:rFonts w:ascii="Arial" w:hAnsi="Arial" w:cs="Arial"/>
          <w:sz w:val="20"/>
          <w:szCs w:val="20"/>
        </w:rPr>
      </w:pPr>
      <w:r>
        <w:rPr>
          <w:rFonts w:ascii="Arial" w:hAnsi="Arial" w:cs="Arial"/>
          <w:sz w:val="20"/>
          <w:szCs w:val="20"/>
        </w:rPr>
        <w:t xml:space="preserve">Come è mostrato nel </w:t>
      </w:r>
      <w:proofErr w:type="spellStart"/>
      <w:r>
        <w:rPr>
          <w:rFonts w:ascii="Arial" w:hAnsi="Arial" w:cs="Arial"/>
          <w:sz w:val="20"/>
          <w:szCs w:val="20"/>
        </w:rPr>
        <w:t>mockup</w:t>
      </w:r>
      <w:proofErr w:type="spellEnd"/>
      <w:r>
        <w:rPr>
          <w:rFonts w:ascii="Arial" w:hAnsi="Arial" w:cs="Arial"/>
          <w:sz w:val="20"/>
          <w:szCs w:val="20"/>
        </w:rPr>
        <w:t>, una delle richieste è stata quella di avere una finestra di esplorazione delle risorse dedicata alla deposizion</w:t>
      </w:r>
      <w:r w:rsidR="00607117">
        <w:rPr>
          <w:rFonts w:ascii="Arial" w:hAnsi="Arial" w:cs="Arial"/>
          <w:sz w:val="20"/>
          <w:szCs w:val="20"/>
        </w:rPr>
        <w:t>e</w:t>
      </w:r>
      <w:r>
        <w:rPr>
          <w:rFonts w:ascii="Arial" w:hAnsi="Arial" w:cs="Arial"/>
          <w:sz w:val="20"/>
          <w:szCs w:val="20"/>
        </w:rPr>
        <w:t xml:space="preserve">, ogni deposizione con la propria finestra, integrata </w:t>
      </w:r>
      <w:r>
        <w:rPr>
          <w:rFonts w:ascii="Arial" w:hAnsi="Arial" w:cs="Arial"/>
          <w:sz w:val="20"/>
          <w:szCs w:val="20"/>
        </w:rPr>
        <w:lastRenderedPageBreak/>
        <w:t>nell’applicativo.</w:t>
      </w:r>
      <w:r w:rsidR="00607117">
        <w:rPr>
          <w:rFonts w:ascii="Arial" w:hAnsi="Arial" w:cs="Arial"/>
          <w:sz w:val="20"/>
          <w:szCs w:val="20"/>
        </w:rPr>
        <w:t xml:space="preserve"> Lo scopo è quello di mostrare tutti i file e cartelle contenuti nella deposizione aperta. Siccome la creazione di un esplora risorse occuperebbe diverso tempo, è stato preferito cercare ed eventualmente adattare qualcosa di esistente. Le ricerche sotto questo punto di vista non hanno portato risultati particolarmente proficui: le soluzioni trovate e provate erano inadatte, una inoltre faceva chiudere il programma poiché non reggeva </w:t>
      </w:r>
      <w:r w:rsidR="0083468C">
        <w:rPr>
          <w:rFonts w:ascii="Arial" w:hAnsi="Arial" w:cs="Arial"/>
          <w:sz w:val="20"/>
          <w:szCs w:val="20"/>
        </w:rPr>
        <w:t>il caricamento di tutte le immagini della deposizione. Quest’ultima è stata immediatamente scartata, poiché anche se nel corso del progetto si è lavorato con versioni più contenute delle deposizioni, nella realtà di quello che sarà l’impiego del software si lavorerà con deposizioni molto pesanti a livello di contenuti.</w:t>
      </w:r>
    </w:p>
    <w:p w14:paraId="255E0792" w14:textId="777D152D" w:rsidR="0083468C" w:rsidRDefault="0083468C" w:rsidP="00FC513C">
      <w:pPr>
        <w:rPr>
          <w:rFonts w:ascii="Arial" w:hAnsi="Arial" w:cs="Arial"/>
          <w:sz w:val="20"/>
          <w:szCs w:val="20"/>
        </w:rPr>
      </w:pPr>
      <w:r>
        <w:rPr>
          <w:rFonts w:ascii="Arial" w:hAnsi="Arial" w:cs="Arial"/>
          <w:sz w:val="20"/>
          <w:szCs w:val="20"/>
        </w:rPr>
        <w:t xml:space="preserve">È stata infine trovata una soluzione già integrata in WPF. Secondo fonti in rete, confermate poi nell’implementazione, è possibile impiegare il controllo </w:t>
      </w:r>
      <w:proofErr w:type="spellStart"/>
      <w:r>
        <w:rPr>
          <w:rFonts w:ascii="Arial" w:hAnsi="Arial" w:cs="Arial"/>
          <w:sz w:val="20"/>
          <w:szCs w:val="20"/>
        </w:rPr>
        <w:t>WebBrowser</w:t>
      </w:r>
      <w:proofErr w:type="spellEnd"/>
      <w:r>
        <w:rPr>
          <w:rFonts w:ascii="Arial" w:hAnsi="Arial" w:cs="Arial"/>
          <w:sz w:val="20"/>
          <w:szCs w:val="20"/>
        </w:rPr>
        <w:t xml:space="preserve"> di WPF e usarlo come visualizzatore di documenti e risorse sul </w:t>
      </w:r>
      <w:proofErr w:type="spellStart"/>
      <w:r>
        <w:rPr>
          <w:rFonts w:ascii="Arial" w:hAnsi="Arial" w:cs="Arial"/>
          <w:sz w:val="20"/>
          <w:szCs w:val="20"/>
        </w:rPr>
        <w:t>filesystem</w:t>
      </w:r>
      <w:proofErr w:type="spellEnd"/>
      <w:r>
        <w:rPr>
          <w:rFonts w:ascii="Arial" w:hAnsi="Arial" w:cs="Arial"/>
          <w:sz w:val="20"/>
          <w:szCs w:val="20"/>
        </w:rPr>
        <w:t xml:space="preserve"> semplicemente impostando la source del controllo con il percorso desiderato. Nell’esempio studiato in rete sono integrati anche dei bottoni per poter </w:t>
      </w:r>
      <w:r w:rsidR="003B43B8">
        <w:rPr>
          <w:rFonts w:ascii="Arial" w:hAnsi="Arial" w:cs="Arial"/>
          <w:sz w:val="20"/>
          <w:szCs w:val="20"/>
        </w:rPr>
        <w:t>navigare avanti e indietro nelle cartelle, se questo è possibile, in altre parole se si ha navigato in una cartella è possibile ritornarvi grazie al pulsante “back”.</w:t>
      </w:r>
      <w:r w:rsidR="006C0C65">
        <w:rPr>
          <w:rFonts w:ascii="Arial" w:hAnsi="Arial" w:cs="Arial"/>
          <w:sz w:val="20"/>
          <w:szCs w:val="20"/>
        </w:rPr>
        <w:t xml:space="preserve"> La sorgente di partenza è il contenuto della deposizione aperta.</w:t>
      </w:r>
    </w:p>
    <w:p w14:paraId="10A6245F" w14:textId="50CE0D21" w:rsidR="003B43B8" w:rsidRDefault="003B43B8" w:rsidP="00FC513C">
      <w:pPr>
        <w:rPr>
          <w:rFonts w:ascii="Arial" w:hAnsi="Arial" w:cs="Arial"/>
          <w:sz w:val="20"/>
          <w:szCs w:val="20"/>
        </w:rPr>
      </w:pPr>
    </w:p>
    <w:p w14:paraId="6AB554D0" w14:textId="77777777" w:rsidR="003B43B8" w:rsidRPr="006C0C65" w:rsidRDefault="003B43B8" w:rsidP="003B43B8">
      <w:pPr>
        <w:autoSpaceDE w:val="0"/>
        <w:autoSpaceDN w:val="0"/>
        <w:adjustRightInd w:val="0"/>
        <w:spacing w:line="240" w:lineRule="auto"/>
        <w:rPr>
          <w:rFonts w:ascii="Arial" w:hAnsi="Arial" w:cs="Arial"/>
          <w:color w:val="008000"/>
          <w:sz w:val="20"/>
          <w:szCs w:val="20"/>
          <w:lang w:eastAsia="it-CH"/>
        </w:rPr>
      </w:pPr>
      <w:r w:rsidRPr="006C0C65">
        <w:rPr>
          <w:rFonts w:ascii="Arial" w:hAnsi="Arial" w:cs="Arial"/>
          <w:color w:val="008000"/>
          <w:sz w:val="20"/>
          <w:szCs w:val="20"/>
          <w:lang w:eastAsia="it-CH"/>
        </w:rPr>
        <w:t xml:space="preserve">//Nel </w:t>
      </w:r>
      <w:proofErr w:type="spellStart"/>
      <w:r w:rsidRPr="006C0C65">
        <w:rPr>
          <w:rFonts w:ascii="Arial" w:hAnsi="Arial" w:cs="Arial"/>
          <w:color w:val="008000"/>
          <w:sz w:val="20"/>
          <w:szCs w:val="20"/>
          <w:lang w:eastAsia="it-CH"/>
        </w:rPr>
        <w:t>webbrowser</w:t>
      </w:r>
      <w:proofErr w:type="spellEnd"/>
      <w:r w:rsidRPr="006C0C65">
        <w:rPr>
          <w:rFonts w:ascii="Arial" w:hAnsi="Arial" w:cs="Arial"/>
          <w:color w:val="008000"/>
          <w:sz w:val="20"/>
          <w:szCs w:val="20"/>
          <w:lang w:eastAsia="it-CH"/>
        </w:rPr>
        <w:t xml:space="preserve"> viene caricato il percorso come sorgente, affinché sia mostrato il contenuto del percorso come fosse un file </w:t>
      </w:r>
      <w:proofErr w:type="spellStart"/>
      <w:r w:rsidRPr="006C0C65">
        <w:rPr>
          <w:rFonts w:ascii="Arial" w:hAnsi="Arial" w:cs="Arial"/>
          <w:color w:val="008000"/>
          <w:sz w:val="20"/>
          <w:szCs w:val="20"/>
          <w:lang w:eastAsia="it-CH"/>
        </w:rPr>
        <w:t>explorer</w:t>
      </w:r>
      <w:proofErr w:type="spellEnd"/>
    </w:p>
    <w:p w14:paraId="0BDA82CF" w14:textId="106E98F9" w:rsidR="003B43B8" w:rsidRPr="00CC4481" w:rsidRDefault="003B43B8" w:rsidP="003B43B8">
      <w:pPr>
        <w:rPr>
          <w:rFonts w:ascii="Courier New" w:hAnsi="Courier New" w:cs="Courier New"/>
          <w:color w:val="000000"/>
          <w:sz w:val="20"/>
          <w:szCs w:val="20"/>
          <w:lang w:val="en-US" w:eastAsia="it-CH"/>
        </w:rPr>
      </w:pPr>
      <w:proofErr w:type="spellStart"/>
      <w:r w:rsidRPr="00CC4481">
        <w:rPr>
          <w:rFonts w:ascii="Courier New" w:hAnsi="Courier New" w:cs="Courier New"/>
          <w:color w:val="0000FF"/>
          <w:sz w:val="20"/>
          <w:szCs w:val="20"/>
          <w:lang w:val="en-US" w:eastAsia="it-CH"/>
        </w:rPr>
        <w:t>this</w:t>
      </w:r>
      <w:r w:rsidRPr="00CC4481">
        <w:rPr>
          <w:rFonts w:ascii="Courier New" w:hAnsi="Courier New" w:cs="Courier New"/>
          <w:color w:val="000000"/>
          <w:sz w:val="20"/>
          <w:szCs w:val="20"/>
          <w:lang w:val="en-US" w:eastAsia="it-CH"/>
        </w:rPr>
        <w:t>.FileBrowser.Source</w:t>
      </w:r>
      <w:proofErr w:type="spellEnd"/>
      <w:r w:rsidRPr="00CC4481">
        <w:rPr>
          <w:rFonts w:ascii="Courier New" w:hAnsi="Courier New" w:cs="Courier New"/>
          <w:color w:val="000000"/>
          <w:sz w:val="20"/>
          <w:szCs w:val="20"/>
          <w:lang w:val="en-US" w:eastAsia="it-CH"/>
        </w:rPr>
        <w:t xml:space="preserve"> = </w:t>
      </w:r>
      <w:r w:rsidRPr="00CC4481">
        <w:rPr>
          <w:rFonts w:ascii="Courier New" w:hAnsi="Courier New" w:cs="Courier New"/>
          <w:color w:val="0000FF"/>
          <w:sz w:val="20"/>
          <w:szCs w:val="20"/>
          <w:lang w:val="en-US" w:eastAsia="it-CH"/>
        </w:rPr>
        <w:t>new</w:t>
      </w:r>
      <w:r w:rsidRPr="00CC4481">
        <w:rPr>
          <w:rFonts w:ascii="Courier New" w:hAnsi="Courier New" w:cs="Courier New"/>
          <w:color w:val="000000"/>
          <w:sz w:val="20"/>
          <w:szCs w:val="20"/>
          <w:lang w:val="en-US" w:eastAsia="it-CH"/>
        </w:rPr>
        <w:t xml:space="preserve"> </w:t>
      </w:r>
      <w:proofErr w:type="gramStart"/>
      <w:r w:rsidRPr="00CC4481">
        <w:rPr>
          <w:rFonts w:ascii="Courier New" w:hAnsi="Courier New" w:cs="Courier New"/>
          <w:color w:val="000000"/>
          <w:sz w:val="20"/>
          <w:szCs w:val="20"/>
          <w:lang w:val="en-US" w:eastAsia="it-CH"/>
        </w:rPr>
        <w:t>Uri(</w:t>
      </w:r>
      <w:proofErr w:type="gramEnd"/>
      <w:r w:rsidRPr="00CC4481">
        <w:rPr>
          <w:rFonts w:ascii="Courier New" w:hAnsi="Courier New" w:cs="Courier New"/>
          <w:color w:val="000000"/>
          <w:sz w:val="20"/>
          <w:szCs w:val="20"/>
          <w:lang w:val="en-US" w:eastAsia="it-CH"/>
        </w:rPr>
        <w:t>path);</w:t>
      </w:r>
    </w:p>
    <w:p w14:paraId="7DEF333D" w14:textId="5A5D5013" w:rsidR="003B43B8" w:rsidRPr="00CC4481" w:rsidRDefault="003B43B8" w:rsidP="003B43B8">
      <w:pPr>
        <w:rPr>
          <w:rFonts w:ascii="Arial" w:hAnsi="Arial" w:cs="Arial"/>
          <w:color w:val="000000"/>
          <w:sz w:val="20"/>
          <w:szCs w:val="20"/>
          <w:lang w:val="en-US" w:eastAsia="it-CH"/>
        </w:rPr>
      </w:pPr>
    </w:p>
    <w:p w14:paraId="403E8383" w14:textId="1C3FE194" w:rsidR="006C0C65" w:rsidRPr="006C0C65" w:rsidRDefault="006C0C65" w:rsidP="006C0C65">
      <w:pPr>
        <w:autoSpaceDE w:val="0"/>
        <w:autoSpaceDN w:val="0"/>
        <w:adjustRightInd w:val="0"/>
        <w:spacing w:line="240" w:lineRule="auto"/>
        <w:rPr>
          <w:rFonts w:ascii="Arial" w:hAnsi="Arial" w:cs="Arial"/>
          <w:color w:val="008000"/>
          <w:sz w:val="20"/>
          <w:szCs w:val="20"/>
          <w:lang w:eastAsia="it-CH"/>
        </w:rPr>
      </w:pPr>
      <w:r w:rsidRPr="006C0C65">
        <w:rPr>
          <w:rFonts w:ascii="Arial" w:hAnsi="Arial" w:cs="Arial"/>
          <w:color w:val="008000"/>
          <w:sz w:val="20"/>
          <w:szCs w:val="20"/>
          <w:lang w:eastAsia="it-CH"/>
        </w:rPr>
        <w:t>//Evento collegato al click del bottone "&lt;&lt;" (indietro)</w:t>
      </w:r>
    </w:p>
    <w:p w14:paraId="10760409" w14:textId="59BDA0CA" w:rsidR="003B43B8" w:rsidRPr="00CC4481" w:rsidRDefault="003B43B8" w:rsidP="003B43B8">
      <w:pPr>
        <w:autoSpaceDE w:val="0"/>
        <w:autoSpaceDN w:val="0"/>
        <w:adjustRightInd w:val="0"/>
        <w:spacing w:line="240" w:lineRule="auto"/>
        <w:rPr>
          <w:rFonts w:ascii="Courier New" w:hAnsi="Courier New" w:cs="Courier New"/>
          <w:color w:val="000000"/>
          <w:sz w:val="20"/>
          <w:szCs w:val="20"/>
          <w:lang w:val="en-US" w:eastAsia="it-CH"/>
        </w:rPr>
      </w:pPr>
      <w:proofErr w:type="gramStart"/>
      <w:r w:rsidRPr="00CC4481">
        <w:rPr>
          <w:rFonts w:ascii="Courier New" w:hAnsi="Courier New" w:cs="Courier New"/>
          <w:color w:val="0000FF"/>
          <w:sz w:val="20"/>
          <w:szCs w:val="20"/>
          <w:lang w:val="en-US" w:eastAsia="it-CH"/>
        </w:rPr>
        <w:t>private</w:t>
      </w:r>
      <w:proofErr w:type="gramEnd"/>
      <w:r w:rsidRPr="00CC4481">
        <w:rPr>
          <w:rFonts w:ascii="Courier New" w:hAnsi="Courier New" w:cs="Courier New"/>
          <w:color w:val="000000"/>
          <w:sz w:val="20"/>
          <w:szCs w:val="20"/>
          <w:lang w:val="en-US" w:eastAsia="it-CH"/>
        </w:rPr>
        <w:t xml:space="preserve"> </w:t>
      </w:r>
      <w:r w:rsidRPr="00CC4481">
        <w:rPr>
          <w:rFonts w:ascii="Courier New" w:hAnsi="Courier New" w:cs="Courier New"/>
          <w:color w:val="0000FF"/>
          <w:sz w:val="20"/>
          <w:szCs w:val="20"/>
          <w:lang w:val="en-US" w:eastAsia="it-CH"/>
        </w:rPr>
        <w:t>void</w:t>
      </w:r>
      <w:r w:rsidRPr="00CC4481">
        <w:rPr>
          <w:rFonts w:ascii="Courier New" w:hAnsi="Courier New" w:cs="Courier New"/>
          <w:color w:val="000000"/>
          <w:sz w:val="20"/>
          <w:szCs w:val="20"/>
          <w:lang w:val="en-US" w:eastAsia="it-CH"/>
        </w:rPr>
        <w:t xml:space="preserve"> </w:t>
      </w:r>
      <w:proofErr w:type="spellStart"/>
      <w:r w:rsidRPr="00CC4481">
        <w:rPr>
          <w:rFonts w:ascii="Courier New" w:hAnsi="Courier New" w:cs="Courier New"/>
          <w:color w:val="000000"/>
          <w:sz w:val="20"/>
          <w:szCs w:val="20"/>
          <w:lang w:val="en-US" w:eastAsia="it-CH"/>
        </w:rPr>
        <w:t>Previous_Click</w:t>
      </w:r>
      <w:proofErr w:type="spellEnd"/>
      <w:r w:rsidRPr="00CC4481">
        <w:rPr>
          <w:rFonts w:ascii="Courier New" w:hAnsi="Courier New" w:cs="Courier New"/>
          <w:color w:val="000000"/>
          <w:sz w:val="20"/>
          <w:szCs w:val="20"/>
          <w:lang w:val="en-US" w:eastAsia="it-CH"/>
        </w:rPr>
        <w:t>(</w:t>
      </w:r>
      <w:r w:rsidRPr="00CC4481">
        <w:rPr>
          <w:rFonts w:ascii="Courier New" w:hAnsi="Courier New" w:cs="Courier New"/>
          <w:color w:val="0000FF"/>
          <w:sz w:val="20"/>
          <w:szCs w:val="20"/>
          <w:lang w:val="en-US" w:eastAsia="it-CH"/>
        </w:rPr>
        <w:t>object</w:t>
      </w:r>
      <w:r w:rsidRPr="00CC4481">
        <w:rPr>
          <w:rFonts w:ascii="Courier New" w:hAnsi="Courier New" w:cs="Courier New"/>
          <w:color w:val="000000"/>
          <w:sz w:val="20"/>
          <w:szCs w:val="20"/>
          <w:lang w:val="en-US" w:eastAsia="it-CH"/>
        </w:rPr>
        <w:t xml:space="preserve"> sender, </w:t>
      </w:r>
      <w:proofErr w:type="spellStart"/>
      <w:r w:rsidRPr="00CC4481">
        <w:rPr>
          <w:rFonts w:ascii="Courier New" w:hAnsi="Courier New" w:cs="Courier New"/>
          <w:color w:val="000000"/>
          <w:sz w:val="20"/>
          <w:szCs w:val="20"/>
          <w:lang w:val="en-US" w:eastAsia="it-CH"/>
        </w:rPr>
        <w:t>RoutedEventArgs</w:t>
      </w:r>
      <w:proofErr w:type="spellEnd"/>
      <w:r w:rsidRPr="00CC4481">
        <w:rPr>
          <w:rFonts w:ascii="Courier New" w:hAnsi="Courier New" w:cs="Courier New"/>
          <w:color w:val="000000"/>
          <w:sz w:val="20"/>
          <w:szCs w:val="20"/>
          <w:lang w:val="en-US" w:eastAsia="it-CH"/>
        </w:rPr>
        <w:t xml:space="preserve"> e)</w:t>
      </w:r>
    </w:p>
    <w:p w14:paraId="1A857822" w14:textId="5ACE3DCC"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w:t>
      </w:r>
    </w:p>
    <w:p w14:paraId="0D5E5FEF" w14:textId="3525A1D6" w:rsidR="003B43B8" w:rsidRPr="006C0C65" w:rsidRDefault="003B43B8" w:rsidP="003B43B8">
      <w:pPr>
        <w:autoSpaceDE w:val="0"/>
        <w:autoSpaceDN w:val="0"/>
        <w:adjustRightInd w:val="0"/>
        <w:spacing w:line="240" w:lineRule="auto"/>
        <w:rPr>
          <w:rFonts w:ascii="Arial" w:hAnsi="Arial" w:cs="Arial"/>
          <w:color w:val="000000"/>
          <w:sz w:val="20"/>
          <w:szCs w:val="20"/>
          <w:lang w:eastAsia="it-CH"/>
        </w:rPr>
      </w:pPr>
      <w:r>
        <w:rPr>
          <w:rFonts w:ascii="Consolas" w:hAnsi="Consolas" w:cs="Consolas"/>
          <w:color w:val="000000"/>
          <w:sz w:val="19"/>
          <w:szCs w:val="19"/>
          <w:lang w:eastAsia="it-CH"/>
        </w:rPr>
        <w:t xml:space="preserve">    </w:t>
      </w:r>
      <w:r w:rsidRPr="006C0C65">
        <w:rPr>
          <w:rFonts w:ascii="Arial" w:hAnsi="Arial" w:cs="Arial"/>
          <w:color w:val="008000"/>
          <w:sz w:val="20"/>
          <w:szCs w:val="20"/>
          <w:lang w:eastAsia="it-CH"/>
        </w:rPr>
        <w:t xml:space="preserve">//Se la componente </w:t>
      </w:r>
      <w:proofErr w:type="spellStart"/>
      <w:r w:rsidRPr="006C0C65">
        <w:rPr>
          <w:rFonts w:ascii="Arial" w:hAnsi="Arial" w:cs="Arial"/>
          <w:color w:val="008000"/>
          <w:sz w:val="20"/>
          <w:szCs w:val="20"/>
          <w:lang w:eastAsia="it-CH"/>
        </w:rPr>
        <w:t>FileBrowser</w:t>
      </w:r>
      <w:proofErr w:type="spellEnd"/>
      <w:r w:rsidRPr="006C0C65">
        <w:rPr>
          <w:rFonts w:ascii="Arial" w:hAnsi="Arial" w:cs="Arial"/>
          <w:color w:val="008000"/>
          <w:sz w:val="20"/>
          <w:szCs w:val="20"/>
          <w:lang w:eastAsia="it-CH"/>
        </w:rPr>
        <w:t xml:space="preserve"> (</w:t>
      </w:r>
      <w:proofErr w:type="spellStart"/>
      <w:r w:rsidRPr="006C0C65">
        <w:rPr>
          <w:rFonts w:ascii="Arial" w:hAnsi="Arial" w:cs="Arial"/>
          <w:color w:val="008000"/>
          <w:sz w:val="20"/>
          <w:szCs w:val="20"/>
          <w:lang w:eastAsia="it-CH"/>
        </w:rPr>
        <w:t>WebBrowser</w:t>
      </w:r>
      <w:proofErr w:type="spellEnd"/>
      <w:r w:rsidRPr="006C0C65">
        <w:rPr>
          <w:rFonts w:ascii="Arial" w:hAnsi="Arial" w:cs="Arial"/>
          <w:color w:val="008000"/>
          <w:sz w:val="20"/>
          <w:szCs w:val="20"/>
          <w:lang w:eastAsia="it-CH"/>
        </w:rPr>
        <w:t>) è in grado di navigare indietro allora lo fa (massimo fino al percorso specificato in fase di inizializzazione)</w:t>
      </w:r>
    </w:p>
    <w:p w14:paraId="78931469" w14:textId="7FBE69B4" w:rsidR="003B43B8" w:rsidRPr="00CC4481" w:rsidRDefault="003B43B8" w:rsidP="003B43B8">
      <w:pPr>
        <w:autoSpaceDE w:val="0"/>
        <w:autoSpaceDN w:val="0"/>
        <w:adjustRightInd w:val="0"/>
        <w:spacing w:line="240" w:lineRule="auto"/>
        <w:rPr>
          <w:rFonts w:ascii="Courier New" w:hAnsi="Courier New" w:cs="Courier New"/>
          <w:color w:val="000000"/>
          <w:sz w:val="20"/>
          <w:szCs w:val="20"/>
          <w:lang w:val="en-US" w:eastAsia="it-CH"/>
        </w:rPr>
      </w:pPr>
      <w:r w:rsidRPr="006C0C65">
        <w:rPr>
          <w:rFonts w:ascii="Courier New" w:hAnsi="Courier New" w:cs="Courier New"/>
          <w:color w:val="000000"/>
          <w:sz w:val="20"/>
          <w:szCs w:val="20"/>
          <w:lang w:eastAsia="it-CH"/>
        </w:rPr>
        <w:t xml:space="preserve">    </w:t>
      </w:r>
      <w:proofErr w:type="gramStart"/>
      <w:r w:rsidRPr="00CC4481">
        <w:rPr>
          <w:rFonts w:ascii="Courier New" w:hAnsi="Courier New" w:cs="Courier New"/>
          <w:color w:val="0000FF"/>
          <w:sz w:val="20"/>
          <w:szCs w:val="20"/>
          <w:lang w:val="en-US" w:eastAsia="it-CH"/>
        </w:rPr>
        <w:t>if</w:t>
      </w:r>
      <w:proofErr w:type="gramEnd"/>
      <w:r w:rsidRPr="00CC4481">
        <w:rPr>
          <w:rFonts w:ascii="Courier New" w:hAnsi="Courier New" w:cs="Courier New"/>
          <w:color w:val="000000"/>
          <w:sz w:val="20"/>
          <w:szCs w:val="20"/>
          <w:lang w:val="en-US" w:eastAsia="it-CH"/>
        </w:rPr>
        <w:t xml:space="preserve"> (</w:t>
      </w:r>
      <w:proofErr w:type="spellStart"/>
      <w:r w:rsidRPr="00CC4481">
        <w:rPr>
          <w:rFonts w:ascii="Courier New" w:hAnsi="Courier New" w:cs="Courier New"/>
          <w:color w:val="000000"/>
          <w:sz w:val="20"/>
          <w:szCs w:val="20"/>
          <w:lang w:val="en-US" w:eastAsia="it-CH"/>
        </w:rPr>
        <w:t>FileBrowser.CanGoBack</w:t>
      </w:r>
      <w:proofErr w:type="spellEnd"/>
      <w:r w:rsidRPr="00CC4481">
        <w:rPr>
          <w:rFonts w:ascii="Courier New" w:hAnsi="Courier New" w:cs="Courier New"/>
          <w:color w:val="000000"/>
          <w:sz w:val="20"/>
          <w:szCs w:val="20"/>
          <w:lang w:val="en-US" w:eastAsia="it-CH"/>
        </w:rPr>
        <w:t>)</w:t>
      </w:r>
    </w:p>
    <w:p w14:paraId="3D82F003" w14:textId="46EA0BDC" w:rsidR="003B43B8" w:rsidRPr="00CC4481" w:rsidRDefault="003B43B8" w:rsidP="003B43B8">
      <w:pPr>
        <w:autoSpaceDE w:val="0"/>
        <w:autoSpaceDN w:val="0"/>
        <w:adjustRightInd w:val="0"/>
        <w:spacing w:line="240" w:lineRule="auto"/>
        <w:rPr>
          <w:rFonts w:ascii="Courier New" w:hAnsi="Courier New" w:cs="Courier New"/>
          <w:color w:val="000000"/>
          <w:sz w:val="20"/>
          <w:szCs w:val="20"/>
          <w:lang w:val="en-US" w:eastAsia="it-CH"/>
        </w:rPr>
      </w:pPr>
      <w:r w:rsidRPr="00CC4481">
        <w:rPr>
          <w:rFonts w:ascii="Courier New" w:hAnsi="Courier New" w:cs="Courier New"/>
          <w:color w:val="000000"/>
          <w:sz w:val="20"/>
          <w:szCs w:val="20"/>
          <w:lang w:val="en-US" w:eastAsia="it-CH"/>
        </w:rPr>
        <w:t xml:space="preserve">    {</w:t>
      </w:r>
    </w:p>
    <w:p w14:paraId="633E8445" w14:textId="76E4416B" w:rsidR="003B43B8" w:rsidRPr="00CC4481" w:rsidRDefault="003B43B8" w:rsidP="003B43B8">
      <w:pPr>
        <w:autoSpaceDE w:val="0"/>
        <w:autoSpaceDN w:val="0"/>
        <w:adjustRightInd w:val="0"/>
        <w:spacing w:line="240" w:lineRule="auto"/>
        <w:rPr>
          <w:rFonts w:ascii="Courier New" w:hAnsi="Courier New" w:cs="Courier New"/>
          <w:color w:val="000000"/>
          <w:sz w:val="20"/>
          <w:szCs w:val="20"/>
          <w:lang w:val="en-US" w:eastAsia="it-CH"/>
        </w:rPr>
      </w:pPr>
      <w:r w:rsidRPr="00CC4481">
        <w:rPr>
          <w:rFonts w:ascii="Courier New" w:hAnsi="Courier New" w:cs="Courier New"/>
          <w:color w:val="000000"/>
          <w:sz w:val="20"/>
          <w:szCs w:val="20"/>
          <w:lang w:val="en-US" w:eastAsia="it-CH"/>
        </w:rPr>
        <w:t xml:space="preserve">        </w:t>
      </w:r>
      <w:proofErr w:type="spellStart"/>
      <w:proofErr w:type="gramStart"/>
      <w:r w:rsidRPr="00CC4481">
        <w:rPr>
          <w:rFonts w:ascii="Courier New" w:hAnsi="Courier New" w:cs="Courier New"/>
          <w:color w:val="000000"/>
          <w:sz w:val="20"/>
          <w:szCs w:val="20"/>
          <w:lang w:val="en-US" w:eastAsia="it-CH"/>
        </w:rPr>
        <w:t>FileBrowser.GoBack</w:t>
      </w:r>
      <w:proofErr w:type="spellEnd"/>
      <w:r w:rsidRPr="00CC4481">
        <w:rPr>
          <w:rFonts w:ascii="Courier New" w:hAnsi="Courier New" w:cs="Courier New"/>
          <w:color w:val="000000"/>
          <w:sz w:val="20"/>
          <w:szCs w:val="20"/>
          <w:lang w:val="en-US" w:eastAsia="it-CH"/>
        </w:rPr>
        <w:t>(</w:t>
      </w:r>
      <w:proofErr w:type="gramEnd"/>
      <w:r w:rsidRPr="00CC4481">
        <w:rPr>
          <w:rFonts w:ascii="Courier New" w:hAnsi="Courier New" w:cs="Courier New"/>
          <w:color w:val="000000"/>
          <w:sz w:val="20"/>
          <w:szCs w:val="20"/>
          <w:lang w:val="en-US" w:eastAsia="it-CH"/>
        </w:rPr>
        <w:t>);</w:t>
      </w:r>
    </w:p>
    <w:p w14:paraId="70653B75" w14:textId="2DAEABC5"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CC4481">
        <w:rPr>
          <w:rFonts w:ascii="Courier New" w:hAnsi="Courier New" w:cs="Courier New"/>
          <w:color w:val="000000"/>
          <w:sz w:val="20"/>
          <w:szCs w:val="20"/>
          <w:lang w:val="en-US" w:eastAsia="it-CH"/>
        </w:rPr>
        <w:t xml:space="preserve">    </w:t>
      </w:r>
      <w:r w:rsidRPr="006C0C65">
        <w:rPr>
          <w:rFonts w:ascii="Courier New" w:hAnsi="Courier New" w:cs="Courier New"/>
          <w:color w:val="000000"/>
          <w:sz w:val="20"/>
          <w:szCs w:val="20"/>
          <w:lang w:eastAsia="it-CH"/>
        </w:rPr>
        <w:t>}</w:t>
      </w:r>
    </w:p>
    <w:p w14:paraId="76A6E306" w14:textId="21006ED3"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w:t>
      </w:r>
    </w:p>
    <w:p w14:paraId="7B605031" w14:textId="77777777" w:rsidR="003B43B8" w:rsidRDefault="003B43B8" w:rsidP="003B43B8">
      <w:pPr>
        <w:autoSpaceDE w:val="0"/>
        <w:autoSpaceDN w:val="0"/>
        <w:adjustRightInd w:val="0"/>
        <w:spacing w:line="240" w:lineRule="auto"/>
        <w:rPr>
          <w:rFonts w:ascii="Consolas" w:hAnsi="Consolas" w:cs="Consolas"/>
          <w:color w:val="000000"/>
          <w:sz w:val="19"/>
          <w:szCs w:val="19"/>
          <w:lang w:eastAsia="it-CH"/>
        </w:rPr>
      </w:pPr>
    </w:p>
    <w:p w14:paraId="38F1611C" w14:textId="28A8485B" w:rsidR="003B43B8" w:rsidRPr="006C0C65" w:rsidRDefault="003B43B8" w:rsidP="003B43B8">
      <w:pPr>
        <w:autoSpaceDE w:val="0"/>
        <w:autoSpaceDN w:val="0"/>
        <w:adjustRightInd w:val="0"/>
        <w:spacing w:line="240" w:lineRule="auto"/>
        <w:rPr>
          <w:rFonts w:ascii="Arial" w:hAnsi="Arial" w:cs="Arial"/>
          <w:color w:val="008000"/>
          <w:sz w:val="20"/>
          <w:szCs w:val="20"/>
          <w:lang w:eastAsia="it-CH"/>
        </w:rPr>
      </w:pPr>
      <w:r w:rsidRPr="006C0C65">
        <w:rPr>
          <w:rFonts w:ascii="Arial" w:hAnsi="Arial" w:cs="Arial"/>
          <w:color w:val="008000"/>
          <w:sz w:val="20"/>
          <w:szCs w:val="20"/>
          <w:lang w:eastAsia="it-CH"/>
        </w:rPr>
        <w:t>//Evento collegato al click del bottone "&gt;&gt;" (avanti)</w:t>
      </w:r>
    </w:p>
    <w:p w14:paraId="1F274C03" w14:textId="5AEC8B45" w:rsidR="003B43B8" w:rsidRPr="00CC4481" w:rsidRDefault="003B43B8" w:rsidP="003B43B8">
      <w:pPr>
        <w:autoSpaceDE w:val="0"/>
        <w:autoSpaceDN w:val="0"/>
        <w:adjustRightInd w:val="0"/>
        <w:spacing w:line="240" w:lineRule="auto"/>
        <w:rPr>
          <w:rFonts w:ascii="Courier New" w:hAnsi="Courier New" w:cs="Courier New"/>
          <w:color w:val="000000"/>
          <w:sz w:val="20"/>
          <w:szCs w:val="20"/>
          <w:lang w:val="en-US" w:eastAsia="it-CH"/>
        </w:rPr>
      </w:pPr>
      <w:proofErr w:type="gramStart"/>
      <w:r w:rsidRPr="00CC4481">
        <w:rPr>
          <w:rFonts w:ascii="Courier New" w:hAnsi="Courier New" w:cs="Courier New"/>
          <w:color w:val="0000FF"/>
          <w:sz w:val="20"/>
          <w:szCs w:val="20"/>
          <w:lang w:val="en-US" w:eastAsia="it-CH"/>
        </w:rPr>
        <w:t>private</w:t>
      </w:r>
      <w:proofErr w:type="gramEnd"/>
      <w:r w:rsidRPr="00CC4481">
        <w:rPr>
          <w:rFonts w:ascii="Courier New" w:hAnsi="Courier New" w:cs="Courier New"/>
          <w:color w:val="000000"/>
          <w:sz w:val="20"/>
          <w:szCs w:val="20"/>
          <w:lang w:val="en-US" w:eastAsia="it-CH"/>
        </w:rPr>
        <w:t xml:space="preserve"> </w:t>
      </w:r>
      <w:r w:rsidRPr="00CC4481">
        <w:rPr>
          <w:rFonts w:ascii="Courier New" w:hAnsi="Courier New" w:cs="Courier New"/>
          <w:color w:val="0000FF"/>
          <w:sz w:val="20"/>
          <w:szCs w:val="20"/>
          <w:lang w:val="en-US" w:eastAsia="it-CH"/>
        </w:rPr>
        <w:t>void</w:t>
      </w:r>
      <w:r w:rsidRPr="00CC4481">
        <w:rPr>
          <w:rFonts w:ascii="Courier New" w:hAnsi="Courier New" w:cs="Courier New"/>
          <w:color w:val="000000"/>
          <w:sz w:val="20"/>
          <w:szCs w:val="20"/>
          <w:lang w:val="en-US" w:eastAsia="it-CH"/>
        </w:rPr>
        <w:t xml:space="preserve"> </w:t>
      </w:r>
      <w:proofErr w:type="spellStart"/>
      <w:r w:rsidRPr="00CC4481">
        <w:rPr>
          <w:rFonts w:ascii="Courier New" w:hAnsi="Courier New" w:cs="Courier New"/>
          <w:color w:val="000000"/>
          <w:sz w:val="20"/>
          <w:szCs w:val="20"/>
          <w:lang w:val="en-US" w:eastAsia="it-CH"/>
        </w:rPr>
        <w:t>Next_Click</w:t>
      </w:r>
      <w:proofErr w:type="spellEnd"/>
      <w:r w:rsidRPr="00CC4481">
        <w:rPr>
          <w:rFonts w:ascii="Courier New" w:hAnsi="Courier New" w:cs="Courier New"/>
          <w:color w:val="000000"/>
          <w:sz w:val="20"/>
          <w:szCs w:val="20"/>
          <w:lang w:val="en-US" w:eastAsia="it-CH"/>
        </w:rPr>
        <w:t>(</w:t>
      </w:r>
      <w:r w:rsidRPr="00CC4481">
        <w:rPr>
          <w:rFonts w:ascii="Courier New" w:hAnsi="Courier New" w:cs="Courier New"/>
          <w:color w:val="0000FF"/>
          <w:sz w:val="20"/>
          <w:szCs w:val="20"/>
          <w:lang w:val="en-US" w:eastAsia="it-CH"/>
        </w:rPr>
        <w:t>object</w:t>
      </w:r>
      <w:r w:rsidRPr="00CC4481">
        <w:rPr>
          <w:rFonts w:ascii="Courier New" w:hAnsi="Courier New" w:cs="Courier New"/>
          <w:color w:val="000000"/>
          <w:sz w:val="20"/>
          <w:szCs w:val="20"/>
          <w:lang w:val="en-US" w:eastAsia="it-CH"/>
        </w:rPr>
        <w:t xml:space="preserve"> sender, </w:t>
      </w:r>
      <w:proofErr w:type="spellStart"/>
      <w:r w:rsidRPr="00CC4481">
        <w:rPr>
          <w:rFonts w:ascii="Courier New" w:hAnsi="Courier New" w:cs="Courier New"/>
          <w:color w:val="000000"/>
          <w:sz w:val="20"/>
          <w:szCs w:val="20"/>
          <w:lang w:val="en-US" w:eastAsia="it-CH"/>
        </w:rPr>
        <w:t>RoutedEventArgs</w:t>
      </w:r>
      <w:proofErr w:type="spellEnd"/>
      <w:r w:rsidRPr="00CC4481">
        <w:rPr>
          <w:rFonts w:ascii="Courier New" w:hAnsi="Courier New" w:cs="Courier New"/>
          <w:color w:val="000000"/>
          <w:sz w:val="20"/>
          <w:szCs w:val="20"/>
          <w:lang w:val="en-US" w:eastAsia="it-CH"/>
        </w:rPr>
        <w:t xml:space="preserve"> e)</w:t>
      </w:r>
    </w:p>
    <w:p w14:paraId="419BC497" w14:textId="3FA7C975"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w:t>
      </w:r>
    </w:p>
    <w:p w14:paraId="0FD1A2DC" w14:textId="22E85CDB" w:rsidR="003B43B8" w:rsidRPr="006C0C65" w:rsidRDefault="003B43B8" w:rsidP="003B43B8">
      <w:pPr>
        <w:autoSpaceDE w:val="0"/>
        <w:autoSpaceDN w:val="0"/>
        <w:adjustRightInd w:val="0"/>
        <w:spacing w:line="240" w:lineRule="auto"/>
        <w:rPr>
          <w:rFonts w:ascii="Arial" w:hAnsi="Arial" w:cs="Arial"/>
          <w:color w:val="008000"/>
          <w:sz w:val="20"/>
          <w:szCs w:val="20"/>
          <w:lang w:eastAsia="it-CH"/>
        </w:rPr>
      </w:pPr>
      <w:r>
        <w:rPr>
          <w:rFonts w:ascii="Consolas" w:hAnsi="Consolas" w:cs="Consolas"/>
          <w:color w:val="000000"/>
          <w:sz w:val="19"/>
          <w:szCs w:val="19"/>
          <w:lang w:eastAsia="it-CH"/>
        </w:rPr>
        <w:t xml:space="preserve">    </w:t>
      </w:r>
      <w:r w:rsidRPr="006C0C65">
        <w:rPr>
          <w:rFonts w:ascii="Arial" w:hAnsi="Arial" w:cs="Arial"/>
          <w:color w:val="008000"/>
          <w:sz w:val="20"/>
          <w:szCs w:val="20"/>
          <w:lang w:eastAsia="it-CH"/>
        </w:rPr>
        <w:t xml:space="preserve">//Se la componente </w:t>
      </w:r>
      <w:proofErr w:type="spellStart"/>
      <w:r w:rsidRPr="006C0C65">
        <w:rPr>
          <w:rFonts w:ascii="Arial" w:hAnsi="Arial" w:cs="Arial"/>
          <w:color w:val="008000"/>
          <w:sz w:val="20"/>
          <w:szCs w:val="20"/>
          <w:lang w:eastAsia="it-CH"/>
        </w:rPr>
        <w:t>FileBrowser</w:t>
      </w:r>
      <w:proofErr w:type="spellEnd"/>
      <w:r w:rsidRPr="006C0C65">
        <w:rPr>
          <w:rFonts w:ascii="Arial" w:hAnsi="Arial" w:cs="Arial"/>
          <w:color w:val="008000"/>
          <w:sz w:val="20"/>
          <w:szCs w:val="20"/>
          <w:lang w:eastAsia="it-CH"/>
        </w:rPr>
        <w:t xml:space="preserve"> (</w:t>
      </w:r>
      <w:proofErr w:type="spellStart"/>
      <w:r w:rsidRPr="006C0C65">
        <w:rPr>
          <w:rFonts w:ascii="Arial" w:hAnsi="Arial" w:cs="Arial"/>
          <w:color w:val="008000"/>
          <w:sz w:val="20"/>
          <w:szCs w:val="20"/>
          <w:lang w:eastAsia="it-CH"/>
        </w:rPr>
        <w:t>WebBrowser</w:t>
      </w:r>
      <w:proofErr w:type="spellEnd"/>
      <w:r w:rsidRPr="006C0C65">
        <w:rPr>
          <w:rFonts w:ascii="Arial" w:hAnsi="Arial" w:cs="Arial"/>
          <w:color w:val="008000"/>
          <w:sz w:val="20"/>
          <w:szCs w:val="20"/>
          <w:lang w:eastAsia="it-CH"/>
        </w:rPr>
        <w:t>) è in grado di navigare in avanti allora lo fa</w:t>
      </w:r>
    </w:p>
    <w:p w14:paraId="786188C4" w14:textId="473EFEBF" w:rsidR="003B43B8" w:rsidRPr="006C0C65" w:rsidRDefault="003B43B8" w:rsidP="003B43B8">
      <w:pPr>
        <w:autoSpaceDE w:val="0"/>
        <w:autoSpaceDN w:val="0"/>
        <w:adjustRightInd w:val="0"/>
        <w:spacing w:line="240" w:lineRule="auto"/>
        <w:rPr>
          <w:rFonts w:ascii="Arial" w:hAnsi="Arial" w:cs="Arial"/>
          <w:color w:val="008000"/>
          <w:sz w:val="20"/>
          <w:szCs w:val="20"/>
          <w:lang w:eastAsia="it-CH"/>
        </w:rPr>
      </w:pPr>
      <w:r w:rsidRPr="006C0C65">
        <w:rPr>
          <w:rFonts w:ascii="Arial" w:hAnsi="Arial" w:cs="Arial"/>
          <w:color w:val="008000"/>
          <w:sz w:val="20"/>
          <w:szCs w:val="20"/>
          <w:lang w:eastAsia="it-CH"/>
        </w:rPr>
        <w:t xml:space="preserve">    /</w:t>
      </w:r>
      <w:proofErr w:type="gramStart"/>
      <w:r w:rsidRPr="006C0C65">
        <w:rPr>
          <w:rFonts w:ascii="Arial" w:hAnsi="Arial" w:cs="Arial"/>
          <w:color w:val="008000"/>
          <w:sz w:val="20"/>
          <w:szCs w:val="20"/>
          <w:lang w:eastAsia="it-CH"/>
        </w:rPr>
        <w:t>/(</w:t>
      </w:r>
      <w:proofErr w:type="gramEnd"/>
      <w:r w:rsidRPr="006C0C65">
        <w:rPr>
          <w:rFonts w:ascii="Arial" w:hAnsi="Arial" w:cs="Arial"/>
          <w:color w:val="008000"/>
          <w:sz w:val="20"/>
          <w:szCs w:val="20"/>
          <w:lang w:eastAsia="it-CH"/>
        </w:rPr>
        <w:t>unicamente se si ha già navigato in avanti rispetto al percorso base, es. entrare in una cartella)</w:t>
      </w:r>
    </w:p>
    <w:p w14:paraId="50C8C5E8" w14:textId="56BFC046" w:rsidR="003B43B8" w:rsidRPr="00CC4481" w:rsidRDefault="003B43B8" w:rsidP="003B43B8">
      <w:pPr>
        <w:autoSpaceDE w:val="0"/>
        <w:autoSpaceDN w:val="0"/>
        <w:adjustRightInd w:val="0"/>
        <w:spacing w:line="240" w:lineRule="auto"/>
        <w:rPr>
          <w:rFonts w:ascii="Courier New" w:hAnsi="Courier New" w:cs="Courier New"/>
          <w:color w:val="000000"/>
          <w:sz w:val="20"/>
          <w:szCs w:val="20"/>
          <w:lang w:val="en-US" w:eastAsia="it-CH"/>
        </w:rPr>
      </w:pPr>
      <w:r w:rsidRPr="006C0C65">
        <w:rPr>
          <w:rFonts w:ascii="Courier New" w:hAnsi="Courier New" w:cs="Courier New"/>
          <w:color w:val="000000"/>
          <w:sz w:val="20"/>
          <w:szCs w:val="20"/>
          <w:lang w:eastAsia="it-CH"/>
        </w:rPr>
        <w:t xml:space="preserve">    </w:t>
      </w:r>
      <w:proofErr w:type="gramStart"/>
      <w:r w:rsidRPr="00CC4481">
        <w:rPr>
          <w:rFonts w:ascii="Courier New" w:hAnsi="Courier New" w:cs="Courier New"/>
          <w:color w:val="0000FF"/>
          <w:sz w:val="20"/>
          <w:szCs w:val="20"/>
          <w:lang w:val="en-US" w:eastAsia="it-CH"/>
        </w:rPr>
        <w:t>if</w:t>
      </w:r>
      <w:proofErr w:type="gramEnd"/>
      <w:r w:rsidRPr="00CC4481">
        <w:rPr>
          <w:rFonts w:ascii="Courier New" w:hAnsi="Courier New" w:cs="Courier New"/>
          <w:color w:val="000000"/>
          <w:sz w:val="20"/>
          <w:szCs w:val="20"/>
          <w:lang w:val="en-US" w:eastAsia="it-CH"/>
        </w:rPr>
        <w:t xml:space="preserve"> (</w:t>
      </w:r>
      <w:proofErr w:type="spellStart"/>
      <w:r w:rsidRPr="00CC4481">
        <w:rPr>
          <w:rFonts w:ascii="Courier New" w:hAnsi="Courier New" w:cs="Courier New"/>
          <w:color w:val="000000"/>
          <w:sz w:val="20"/>
          <w:szCs w:val="20"/>
          <w:lang w:val="en-US" w:eastAsia="it-CH"/>
        </w:rPr>
        <w:t>FileBrowser.CanGoForward</w:t>
      </w:r>
      <w:proofErr w:type="spellEnd"/>
      <w:r w:rsidRPr="00CC4481">
        <w:rPr>
          <w:rFonts w:ascii="Courier New" w:hAnsi="Courier New" w:cs="Courier New"/>
          <w:color w:val="000000"/>
          <w:sz w:val="20"/>
          <w:szCs w:val="20"/>
          <w:lang w:val="en-US" w:eastAsia="it-CH"/>
        </w:rPr>
        <w:t>)</w:t>
      </w:r>
    </w:p>
    <w:p w14:paraId="415D351D" w14:textId="154023EF" w:rsidR="003B43B8" w:rsidRPr="00CC4481" w:rsidRDefault="003B43B8" w:rsidP="003B43B8">
      <w:pPr>
        <w:autoSpaceDE w:val="0"/>
        <w:autoSpaceDN w:val="0"/>
        <w:adjustRightInd w:val="0"/>
        <w:spacing w:line="240" w:lineRule="auto"/>
        <w:rPr>
          <w:rFonts w:ascii="Courier New" w:hAnsi="Courier New" w:cs="Courier New"/>
          <w:color w:val="000000"/>
          <w:sz w:val="20"/>
          <w:szCs w:val="20"/>
          <w:lang w:val="en-US" w:eastAsia="it-CH"/>
        </w:rPr>
      </w:pPr>
      <w:r w:rsidRPr="00CC4481">
        <w:rPr>
          <w:rFonts w:ascii="Courier New" w:hAnsi="Courier New" w:cs="Courier New"/>
          <w:color w:val="000000"/>
          <w:sz w:val="20"/>
          <w:szCs w:val="20"/>
          <w:lang w:val="en-US" w:eastAsia="it-CH"/>
        </w:rPr>
        <w:t xml:space="preserve">    {</w:t>
      </w:r>
    </w:p>
    <w:p w14:paraId="2FCB7F97" w14:textId="58AF4DE2" w:rsidR="003B43B8" w:rsidRPr="00CC4481" w:rsidRDefault="003B43B8" w:rsidP="003B43B8">
      <w:pPr>
        <w:autoSpaceDE w:val="0"/>
        <w:autoSpaceDN w:val="0"/>
        <w:adjustRightInd w:val="0"/>
        <w:spacing w:line="240" w:lineRule="auto"/>
        <w:rPr>
          <w:rFonts w:ascii="Courier New" w:hAnsi="Courier New" w:cs="Courier New"/>
          <w:color w:val="000000"/>
          <w:sz w:val="20"/>
          <w:szCs w:val="20"/>
          <w:lang w:val="en-US" w:eastAsia="it-CH"/>
        </w:rPr>
      </w:pPr>
      <w:r w:rsidRPr="00CC4481">
        <w:rPr>
          <w:rFonts w:ascii="Courier New" w:hAnsi="Courier New" w:cs="Courier New"/>
          <w:color w:val="000000"/>
          <w:sz w:val="20"/>
          <w:szCs w:val="20"/>
          <w:lang w:val="en-US" w:eastAsia="it-CH"/>
        </w:rPr>
        <w:t xml:space="preserve">        </w:t>
      </w:r>
      <w:proofErr w:type="spellStart"/>
      <w:proofErr w:type="gramStart"/>
      <w:r w:rsidRPr="00CC4481">
        <w:rPr>
          <w:rFonts w:ascii="Courier New" w:hAnsi="Courier New" w:cs="Courier New"/>
          <w:color w:val="000000"/>
          <w:sz w:val="20"/>
          <w:szCs w:val="20"/>
          <w:lang w:val="en-US" w:eastAsia="it-CH"/>
        </w:rPr>
        <w:t>FileBrowser.GoForward</w:t>
      </w:r>
      <w:proofErr w:type="spellEnd"/>
      <w:r w:rsidRPr="00CC4481">
        <w:rPr>
          <w:rFonts w:ascii="Courier New" w:hAnsi="Courier New" w:cs="Courier New"/>
          <w:color w:val="000000"/>
          <w:sz w:val="20"/>
          <w:szCs w:val="20"/>
          <w:lang w:val="en-US" w:eastAsia="it-CH"/>
        </w:rPr>
        <w:t>(</w:t>
      </w:r>
      <w:proofErr w:type="gramEnd"/>
      <w:r w:rsidRPr="00CC4481">
        <w:rPr>
          <w:rFonts w:ascii="Courier New" w:hAnsi="Courier New" w:cs="Courier New"/>
          <w:color w:val="000000"/>
          <w:sz w:val="20"/>
          <w:szCs w:val="20"/>
          <w:lang w:val="en-US" w:eastAsia="it-CH"/>
        </w:rPr>
        <w:t>);</w:t>
      </w:r>
    </w:p>
    <w:p w14:paraId="2CEA8678" w14:textId="584BAA92"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CC4481">
        <w:rPr>
          <w:rFonts w:ascii="Courier New" w:hAnsi="Courier New" w:cs="Courier New"/>
          <w:color w:val="000000"/>
          <w:sz w:val="20"/>
          <w:szCs w:val="20"/>
          <w:lang w:val="en-US" w:eastAsia="it-CH"/>
        </w:rPr>
        <w:t xml:space="preserve">    </w:t>
      </w:r>
      <w:r w:rsidRPr="006C0C65">
        <w:rPr>
          <w:rFonts w:ascii="Courier New" w:hAnsi="Courier New" w:cs="Courier New"/>
          <w:color w:val="000000"/>
          <w:sz w:val="20"/>
          <w:szCs w:val="20"/>
          <w:lang w:eastAsia="it-CH"/>
        </w:rPr>
        <w:t>}</w:t>
      </w:r>
    </w:p>
    <w:p w14:paraId="48D5CF2E" w14:textId="09CA7AC6" w:rsidR="003B43B8" w:rsidRDefault="003B43B8" w:rsidP="003B43B8">
      <w:pPr>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w:t>
      </w:r>
    </w:p>
    <w:p w14:paraId="37D4C291" w14:textId="34599279" w:rsidR="002237F6" w:rsidRDefault="002237F6" w:rsidP="003B43B8">
      <w:pPr>
        <w:rPr>
          <w:rFonts w:ascii="Arial" w:hAnsi="Arial" w:cs="Arial"/>
          <w:sz w:val="20"/>
          <w:szCs w:val="20"/>
        </w:rPr>
      </w:pPr>
    </w:p>
    <w:p w14:paraId="03E33660" w14:textId="729CF7AA" w:rsidR="00422F87" w:rsidRDefault="00422F87" w:rsidP="0075093A">
      <w:pPr>
        <w:pStyle w:val="Heading3"/>
      </w:pPr>
      <w:bookmarkStart w:id="113" w:name="_Toc94462450"/>
      <w:proofErr w:type="spellStart"/>
      <w:r>
        <w:t>Binary</w:t>
      </w:r>
      <w:proofErr w:type="spellEnd"/>
      <w:r>
        <w:t xml:space="preserve"> </w:t>
      </w:r>
      <w:proofErr w:type="spellStart"/>
      <w:r>
        <w:t>Search</w:t>
      </w:r>
      <w:bookmarkEnd w:id="113"/>
      <w:proofErr w:type="spellEnd"/>
    </w:p>
    <w:p w14:paraId="6B54F349" w14:textId="1F4267D5" w:rsidR="00422F87" w:rsidRDefault="00190607" w:rsidP="003B43B8">
      <w:pPr>
        <w:rPr>
          <w:rFonts w:ascii="Arial" w:hAnsi="Arial" w:cs="Arial"/>
          <w:sz w:val="20"/>
          <w:szCs w:val="20"/>
        </w:rPr>
      </w:pPr>
      <w:r>
        <w:rPr>
          <w:rFonts w:ascii="Arial" w:hAnsi="Arial" w:cs="Arial"/>
          <w:sz w:val="20"/>
          <w:szCs w:val="20"/>
        </w:rPr>
        <w:t xml:space="preserve">L’utente deve essere in grado di effettuare delle ricerche basandosi sul tempo, in ms, di quando è stato </w:t>
      </w:r>
      <w:del w:id="114" w:author="install" w:date="2022-02-02T14:43:00Z">
        <w:r w:rsidDel="0026768F">
          <w:rPr>
            <w:rFonts w:ascii="Arial" w:hAnsi="Arial" w:cs="Arial"/>
            <w:sz w:val="20"/>
            <w:szCs w:val="20"/>
          </w:rPr>
          <w:delText xml:space="preserve">preso </w:delText>
        </w:r>
      </w:del>
      <w:ins w:id="115" w:author="install" w:date="2022-02-02T14:43:00Z">
        <w:r w:rsidR="0026768F">
          <w:rPr>
            <w:rFonts w:ascii="Arial" w:hAnsi="Arial" w:cs="Arial"/>
            <w:sz w:val="20"/>
            <w:szCs w:val="20"/>
          </w:rPr>
          <w:t>acquisito</w:t>
        </w:r>
        <w:r w:rsidR="0026768F">
          <w:rPr>
            <w:rFonts w:ascii="Arial" w:hAnsi="Arial" w:cs="Arial"/>
            <w:sz w:val="20"/>
            <w:szCs w:val="20"/>
          </w:rPr>
          <w:t xml:space="preserve"> </w:t>
        </w:r>
      </w:ins>
      <w:r>
        <w:rPr>
          <w:rFonts w:ascii="Arial" w:hAnsi="Arial" w:cs="Arial"/>
          <w:sz w:val="20"/>
          <w:szCs w:val="20"/>
        </w:rPr>
        <w:t>il dato. Premetto questa cosa: non ero ancora totalmente a conoscenza delle potenzialità di LINQ, quindi mi sono rifatto alle conoscenze pregresse sugli algoritmi di ricerca.</w:t>
      </w:r>
    </w:p>
    <w:p w14:paraId="1A96329C" w14:textId="238F8A43" w:rsidR="00A34BE7" w:rsidRDefault="00190607" w:rsidP="003B43B8">
      <w:pPr>
        <w:rPr>
          <w:rFonts w:ascii="Arial" w:hAnsi="Arial" w:cs="Arial"/>
          <w:sz w:val="20"/>
          <w:szCs w:val="20"/>
        </w:rPr>
      </w:pPr>
      <w:r>
        <w:rPr>
          <w:rFonts w:ascii="Arial" w:hAnsi="Arial" w:cs="Arial"/>
          <w:sz w:val="20"/>
          <w:szCs w:val="20"/>
        </w:rPr>
        <w:t xml:space="preserve">Sebbene ve ne siano anche di più performanti, la ricerca binaria converge verso il valore cercato, mentre altri algoritmi tendono a divergere </w:t>
      </w:r>
      <w:del w:id="116" w:author="install" w:date="2022-02-02T14:44:00Z">
        <w:r w:rsidDel="0026768F">
          <w:rPr>
            <w:rFonts w:ascii="Arial" w:hAnsi="Arial" w:cs="Arial"/>
            <w:sz w:val="20"/>
            <w:szCs w:val="20"/>
          </w:rPr>
          <w:delText xml:space="preserve">sotto </w:delText>
        </w:r>
      </w:del>
      <w:ins w:id="117" w:author="install" w:date="2022-02-02T14:44:00Z">
        <w:r w:rsidR="0026768F">
          <w:rPr>
            <w:rFonts w:ascii="Arial" w:hAnsi="Arial" w:cs="Arial"/>
            <w:sz w:val="20"/>
            <w:szCs w:val="20"/>
          </w:rPr>
          <w:t>in</w:t>
        </w:r>
        <w:r w:rsidR="0026768F">
          <w:rPr>
            <w:rFonts w:ascii="Arial" w:hAnsi="Arial" w:cs="Arial"/>
            <w:sz w:val="20"/>
            <w:szCs w:val="20"/>
          </w:rPr>
          <w:t xml:space="preserve"> </w:t>
        </w:r>
      </w:ins>
      <w:r>
        <w:rPr>
          <w:rFonts w:ascii="Arial" w:hAnsi="Arial" w:cs="Arial"/>
          <w:sz w:val="20"/>
          <w:szCs w:val="20"/>
        </w:rPr>
        <w:t>alcune particolari circostanze, proprie di ogni algoritmo.</w:t>
      </w:r>
    </w:p>
    <w:p w14:paraId="2DB4B112" w14:textId="4C12C26B" w:rsidR="00190607" w:rsidRDefault="00190607" w:rsidP="003B43B8">
      <w:pPr>
        <w:rPr>
          <w:rFonts w:ascii="Arial" w:hAnsi="Arial" w:cs="Arial"/>
          <w:sz w:val="20"/>
          <w:szCs w:val="20"/>
        </w:rPr>
      </w:pPr>
      <w:r>
        <w:rPr>
          <w:rFonts w:ascii="Arial" w:hAnsi="Arial" w:cs="Arial"/>
          <w:sz w:val="20"/>
          <w:szCs w:val="20"/>
        </w:rPr>
        <w:t xml:space="preserve">È possibile eseguire la </w:t>
      </w:r>
      <w:proofErr w:type="spellStart"/>
      <w:r>
        <w:rPr>
          <w:rFonts w:ascii="Arial" w:hAnsi="Arial" w:cs="Arial"/>
          <w:sz w:val="20"/>
          <w:szCs w:val="20"/>
        </w:rPr>
        <w:t>binray</w:t>
      </w:r>
      <w:proofErr w:type="spellEnd"/>
      <w:r>
        <w:rPr>
          <w:rFonts w:ascii="Arial" w:hAnsi="Arial" w:cs="Arial"/>
          <w:sz w:val="20"/>
          <w:szCs w:val="20"/>
        </w:rPr>
        <w:t xml:space="preserve"> </w:t>
      </w:r>
      <w:proofErr w:type="spellStart"/>
      <w:r>
        <w:rPr>
          <w:rFonts w:ascii="Arial" w:hAnsi="Arial" w:cs="Arial"/>
          <w:sz w:val="20"/>
          <w:szCs w:val="20"/>
        </w:rPr>
        <w:t>search</w:t>
      </w:r>
      <w:proofErr w:type="spellEnd"/>
      <w:r>
        <w:rPr>
          <w:rFonts w:ascii="Arial" w:hAnsi="Arial" w:cs="Arial"/>
          <w:sz w:val="20"/>
          <w:szCs w:val="20"/>
        </w:rPr>
        <w:t xml:space="preserve"> sulle collezioni con il metodo </w:t>
      </w:r>
      <w:proofErr w:type="spellStart"/>
      <w:r>
        <w:rPr>
          <w:rFonts w:ascii="Arial" w:hAnsi="Arial" w:cs="Arial"/>
          <w:sz w:val="20"/>
          <w:szCs w:val="20"/>
        </w:rPr>
        <w:t>BinarySearch</w:t>
      </w:r>
      <w:proofErr w:type="spellEnd"/>
      <w:r w:rsidR="00EE6772">
        <w:rPr>
          <w:rFonts w:ascii="Arial" w:hAnsi="Arial" w:cs="Arial"/>
          <w:sz w:val="20"/>
          <w:szCs w:val="20"/>
        </w:rPr>
        <w:t>(parametri)</w:t>
      </w:r>
      <w:r w:rsidR="00C23D86">
        <w:rPr>
          <w:rStyle w:val="FootnoteReference"/>
          <w:rFonts w:ascii="Arial" w:hAnsi="Arial" w:cs="Arial"/>
          <w:sz w:val="20"/>
          <w:szCs w:val="20"/>
        </w:rPr>
        <w:footnoteReference w:id="13"/>
      </w:r>
      <w:r w:rsidR="00EE6772">
        <w:rPr>
          <w:rFonts w:ascii="Arial" w:hAnsi="Arial" w:cs="Arial"/>
          <w:sz w:val="20"/>
          <w:szCs w:val="20"/>
        </w:rPr>
        <w:t xml:space="preserve">. Tuttavia uno dei parametri di questo metodo è un </w:t>
      </w:r>
      <w:proofErr w:type="spellStart"/>
      <w:r w:rsidR="00EE6772">
        <w:rPr>
          <w:rFonts w:ascii="Arial" w:hAnsi="Arial" w:cs="Arial"/>
          <w:sz w:val="20"/>
          <w:szCs w:val="20"/>
        </w:rPr>
        <w:t>Comparer</w:t>
      </w:r>
      <w:proofErr w:type="spellEnd"/>
      <w:r w:rsidR="00EE6772">
        <w:rPr>
          <w:rFonts w:ascii="Arial" w:hAnsi="Arial" w:cs="Arial"/>
          <w:sz w:val="20"/>
          <w:szCs w:val="20"/>
        </w:rPr>
        <w:t xml:space="preserve">. Ho preferito implementare un metodo </w:t>
      </w:r>
      <w:proofErr w:type="spellStart"/>
      <w:r w:rsidR="00EE6772">
        <w:rPr>
          <w:rFonts w:ascii="Arial" w:hAnsi="Arial" w:cs="Arial"/>
          <w:sz w:val="20"/>
          <w:szCs w:val="20"/>
        </w:rPr>
        <w:t>Binary</w:t>
      </w:r>
      <w:proofErr w:type="spellEnd"/>
      <w:r w:rsidR="00EE6772">
        <w:rPr>
          <w:rFonts w:ascii="Arial" w:hAnsi="Arial" w:cs="Arial"/>
          <w:sz w:val="20"/>
          <w:szCs w:val="20"/>
        </w:rPr>
        <w:t xml:space="preserve"> </w:t>
      </w:r>
      <w:proofErr w:type="spellStart"/>
      <w:r w:rsidR="00EE6772">
        <w:rPr>
          <w:rFonts w:ascii="Arial" w:hAnsi="Arial" w:cs="Arial"/>
          <w:sz w:val="20"/>
          <w:szCs w:val="20"/>
        </w:rPr>
        <w:lastRenderedPageBreak/>
        <w:t>Search</w:t>
      </w:r>
      <w:proofErr w:type="spellEnd"/>
      <w:r w:rsidR="00EE6772">
        <w:rPr>
          <w:rFonts w:ascii="Arial" w:hAnsi="Arial" w:cs="Arial"/>
          <w:sz w:val="20"/>
          <w:szCs w:val="20"/>
        </w:rPr>
        <w:t xml:space="preserve"> personalmente, </w:t>
      </w:r>
      <w:commentRangeStart w:id="118"/>
      <w:r w:rsidR="00EE6772">
        <w:rPr>
          <w:rFonts w:ascii="Arial" w:hAnsi="Arial" w:cs="Arial"/>
          <w:sz w:val="20"/>
          <w:szCs w:val="20"/>
        </w:rPr>
        <w:t>principalmente poiché in caso di comportamenti errati sarei stato in grado di debuggare più facilmente il codice.</w:t>
      </w:r>
      <w:commentRangeEnd w:id="118"/>
      <w:r w:rsidR="0026768F">
        <w:rPr>
          <w:rStyle w:val="CommentReference"/>
        </w:rPr>
        <w:commentReference w:id="118"/>
      </w:r>
    </w:p>
    <w:p w14:paraId="4BF8DC58" w14:textId="0F205DC5" w:rsidR="00EE6772" w:rsidRDefault="00EE6772" w:rsidP="003B43B8">
      <w:pPr>
        <w:rPr>
          <w:rFonts w:ascii="Arial" w:hAnsi="Arial" w:cs="Arial"/>
          <w:sz w:val="20"/>
          <w:szCs w:val="20"/>
        </w:rPr>
      </w:pPr>
      <w:commentRangeStart w:id="119"/>
      <w:r>
        <w:rPr>
          <w:rFonts w:ascii="Arial" w:hAnsi="Arial" w:cs="Arial"/>
          <w:sz w:val="20"/>
          <w:szCs w:val="20"/>
        </w:rPr>
        <w:t>Infatti così è accaduto, poiché in dati casi ho dovuto eseguire delle migliorie e delle correzioni.</w:t>
      </w:r>
      <w:commentRangeEnd w:id="119"/>
      <w:r w:rsidR="009560B3">
        <w:rPr>
          <w:rStyle w:val="CommentReference"/>
        </w:rPr>
        <w:commentReference w:id="119"/>
      </w:r>
    </w:p>
    <w:p w14:paraId="67BA12E6" w14:textId="6873F491" w:rsidR="00A34BE7" w:rsidRDefault="00A34BE7" w:rsidP="003B43B8">
      <w:pPr>
        <w:rPr>
          <w:rFonts w:ascii="Arial" w:hAnsi="Arial" w:cs="Arial"/>
          <w:sz w:val="20"/>
          <w:szCs w:val="20"/>
        </w:rPr>
      </w:pPr>
    </w:p>
    <w:p w14:paraId="437A57E9" w14:textId="0D9BA4EE" w:rsidR="00A34BE7" w:rsidRDefault="00A34BE7" w:rsidP="003B43B8">
      <w:pPr>
        <w:rPr>
          <w:rFonts w:ascii="Arial" w:hAnsi="Arial" w:cs="Arial"/>
          <w:sz w:val="20"/>
          <w:szCs w:val="20"/>
        </w:rPr>
      </w:pPr>
      <w:r>
        <w:rPr>
          <w:rFonts w:ascii="Arial" w:hAnsi="Arial" w:cs="Arial"/>
          <w:sz w:val="20"/>
          <w:szCs w:val="20"/>
        </w:rPr>
        <w:t>Il funzionamento d</w:t>
      </w:r>
      <w:ins w:id="120" w:author="install" w:date="2022-02-02T14:45:00Z">
        <w:r w:rsidR="0026768F">
          <w:rPr>
            <w:rFonts w:ascii="Arial" w:hAnsi="Arial" w:cs="Arial"/>
            <w:sz w:val="20"/>
            <w:szCs w:val="20"/>
          </w:rPr>
          <w:t>ell’</w:t>
        </w:r>
      </w:ins>
      <w:del w:id="121" w:author="install" w:date="2022-02-02T14:45:00Z">
        <w:r w:rsidDel="0026768F">
          <w:rPr>
            <w:rFonts w:ascii="Arial" w:hAnsi="Arial" w:cs="Arial"/>
            <w:sz w:val="20"/>
            <w:szCs w:val="20"/>
          </w:rPr>
          <w:delText>i un</w:delText>
        </w:r>
      </w:del>
      <w:del w:id="122" w:author="install" w:date="2022-02-02T14:46:00Z">
        <w:r w:rsidDel="0026768F">
          <w:rPr>
            <w:rFonts w:ascii="Arial" w:hAnsi="Arial" w:cs="Arial"/>
            <w:sz w:val="20"/>
            <w:szCs w:val="20"/>
          </w:rPr>
          <w:delText xml:space="preserve"> </w:delText>
        </w:r>
      </w:del>
      <w:r>
        <w:rPr>
          <w:rFonts w:ascii="Arial" w:hAnsi="Arial" w:cs="Arial"/>
          <w:sz w:val="20"/>
          <w:szCs w:val="20"/>
        </w:rPr>
        <w:t>algoritmo</w:t>
      </w:r>
      <w:ins w:id="123" w:author="install" w:date="2022-02-02T14:46:00Z">
        <w:r w:rsidR="0026768F">
          <w:rPr>
            <w:rFonts w:ascii="Arial" w:hAnsi="Arial" w:cs="Arial"/>
            <w:sz w:val="20"/>
            <w:szCs w:val="20"/>
          </w:rPr>
          <w:t xml:space="preserve">: </w:t>
        </w:r>
      </w:ins>
      <w:del w:id="124" w:author="install" w:date="2022-02-02T14:46:00Z">
        <w:r w:rsidDel="0026768F">
          <w:rPr>
            <w:rFonts w:ascii="Arial" w:hAnsi="Arial" w:cs="Arial"/>
            <w:sz w:val="20"/>
            <w:szCs w:val="20"/>
          </w:rPr>
          <w:delText xml:space="preserve"> del genere è molto sistematico. P</w:delText>
        </w:r>
      </w:del>
      <w:ins w:id="125" w:author="install" w:date="2022-02-02T14:46:00Z">
        <w:r w:rsidR="0026768F">
          <w:rPr>
            <w:rFonts w:ascii="Arial" w:hAnsi="Arial" w:cs="Arial"/>
            <w:sz w:val="20"/>
            <w:szCs w:val="20"/>
          </w:rPr>
          <w:t>p</w:t>
        </w:r>
      </w:ins>
      <w:r>
        <w:rPr>
          <w:rFonts w:ascii="Arial" w:hAnsi="Arial" w:cs="Arial"/>
          <w:sz w:val="20"/>
          <w:szCs w:val="20"/>
        </w:rPr>
        <w:t xml:space="preserve">artendo dalla metà della lista ordinata, come in questo caso poiché le rilevazioni si svolgono </w:t>
      </w:r>
      <w:r w:rsidR="00C23D86">
        <w:rPr>
          <w:rFonts w:ascii="Arial" w:hAnsi="Arial" w:cs="Arial"/>
          <w:sz w:val="20"/>
          <w:szCs w:val="20"/>
        </w:rPr>
        <w:t>nel</w:t>
      </w:r>
      <w:r>
        <w:rPr>
          <w:rFonts w:ascii="Arial" w:hAnsi="Arial" w:cs="Arial"/>
          <w:sz w:val="20"/>
          <w:szCs w:val="20"/>
        </w:rPr>
        <w:t xml:space="preserve"> tempo e sono incrementali, confronta il valore cercato con quello a metà lista.</w:t>
      </w:r>
      <w:r w:rsidR="00C23D86">
        <w:rPr>
          <w:rFonts w:ascii="Arial" w:hAnsi="Arial" w:cs="Arial"/>
          <w:sz w:val="20"/>
          <w:szCs w:val="20"/>
        </w:rPr>
        <w:t xml:space="preserve"> Se il valore cercato è più piccolo, l’algoritmo si sposta nella parte </w:t>
      </w:r>
      <w:commentRangeStart w:id="126"/>
      <w:r w:rsidR="00C23D86">
        <w:rPr>
          <w:rFonts w:ascii="Arial" w:hAnsi="Arial" w:cs="Arial"/>
          <w:sz w:val="20"/>
          <w:szCs w:val="20"/>
        </w:rPr>
        <w:t>inferiore</w:t>
      </w:r>
      <w:commentRangeEnd w:id="126"/>
      <w:r w:rsidR="0026768F">
        <w:rPr>
          <w:rStyle w:val="CommentReference"/>
        </w:rPr>
        <w:commentReference w:id="126"/>
      </w:r>
      <w:r w:rsidR="00C23D86">
        <w:rPr>
          <w:rFonts w:ascii="Arial" w:hAnsi="Arial" w:cs="Arial"/>
          <w:sz w:val="20"/>
          <w:szCs w:val="20"/>
        </w:rPr>
        <w:t xml:space="preserve"> della lista, cerca la nuova mediana e prosegue con il confronto. Se il valore è più grande, l’algoritmo prosegue la ricerca nella metà superiore della lista</w:t>
      </w:r>
      <w:r w:rsidR="00167EDE">
        <w:rPr>
          <w:rFonts w:ascii="Arial" w:hAnsi="Arial" w:cs="Arial"/>
          <w:sz w:val="20"/>
          <w:szCs w:val="20"/>
        </w:rPr>
        <w:t xml:space="preserve"> cercandone la mediana e riprendendo il confronto.</w:t>
      </w:r>
    </w:p>
    <w:p w14:paraId="035927EE" w14:textId="0E5D765C" w:rsidR="00167EDE" w:rsidRDefault="00167EDE" w:rsidP="003B43B8">
      <w:pPr>
        <w:rPr>
          <w:rFonts w:ascii="Arial" w:hAnsi="Arial" w:cs="Arial"/>
          <w:sz w:val="20"/>
          <w:szCs w:val="20"/>
        </w:rPr>
      </w:pPr>
    </w:p>
    <w:p w14:paraId="329250EF" w14:textId="479D4207" w:rsidR="00167EDE" w:rsidRDefault="00167EDE" w:rsidP="003B43B8">
      <w:pPr>
        <w:rPr>
          <w:rFonts w:ascii="Arial" w:hAnsi="Arial" w:cs="Arial"/>
          <w:sz w:val="20"/>
          <w:szCs w:val="20"/>
        </w:rPr>
      </w:pPr>
      <w:r>
        <w:rPr>
          <w:rFonts w:ascii="Arial" w:hAnsi="Arial" w:cs="Arial"/>
          <w:sz w:val="20"/>
          <w:szCs w:val="20"/>
        </w:rPr>
        <w:t>Ovviamente se il valore non viene trovato bisognerà avvisare l’utente o, come nel caso di questo progetto, si cerca un valore prossimo. In questo specifico caso si cerca il valore inferiore più vicino. Un rischio legato al non ritrovamento del valore cercato è che l’algoritmo non si ferm</w:t>
      </w:r>
      <w:ins w:id="127" w:author="install" w:date="2022-02-02T14:47:00Z">
        <w:r w:rsidR="0026768F">
          <w:rPr>
            <w:rFonts w:ascii="Arial" w:hAnsi="Arial" w:cs="Arial"/>
            <w:sz w:val="20"/>
            <w:szCs w:val="20"/>
          </w:rPr>
          <w:t>i</w:t>
        </w:r>
      </w:ins>
      <w:del w:id="128" w:author="install" w:date="2022-02-02T14:47:00Z">
        <w:r w:rsidDel="0026768F">
          <w:rPr>
            <w:rFonts w:ascii="Arial" w:hAnsi="Arial" w:cs="Arial"/>
            <w:sz w:val="20"/>
            <w:szCs w:val="20"/>
          </w:rPr>
          <w:delText>a</w:delText>
        </w:r>
      </w:del>
      <w:r>
        <w:rPr>
          <w:rFonts w:ascii="Arial" w:hAnsi="Arial" w:cs="Arial"/>
          <w:sz w:val="20"/>
          <w:szCs w:val="20"/>
        </w:rPr>
        <w:t xml:space="preserve">. </w:t>
      </w:r>
      <w:del w:id="129" w:author="install" w:date="2022-02-02T14:47:00Z">
        <w:r w:rsidDel="0026768F">
          <w:rPr>
            <w:rFonts w:ascii="Arial" w:hAnsi="Arial" w:cs="Arial"/>
            <w:sz w:val="20"/>
            <w:szCs w:val="20"/>
          </w:rPr>
          <w:delText xml:space="preserve">Data la natura ripetitiva, esso </w:delText>
        </w:r>
      </w:del>
      <w:ins w:id="130" w:author="install" w:date="2022-02-02T14:47:00Z">
        <w:r w:rsidR="0026768F">
          <w:rPr>
            <w:rFonts w:ascii="Arial" w:hAnsi="Arial" w:cs="Arial"/>
            <w:sz w:val="20"/>
            <w:szCs w:val="20"/>
          </w:rPr>
          <w:t xml:space="preserve">L’algoritmo </w:t>
        </w:r>
      </w:ins>
      <w:r>
        <w:rPr>
          <w:rFonts w:ascii="Arial" w:hAnsi="Arial" w:cs="Arial"/>
          <w:sz w:val="20"/>
          <w:szCs w:val="20"/>
        </w:rPr>
        <w:t>è implementato come funzione ricorsiva</w:t>
      </w:r>
      <w:ins w:id="131" w:author="install" w:date="2022-02-02T14:47:00Z">
        <w:r w:rsidR="0026768F">
          <w:rPr>
            <w:rFonts w:ascii="Arial" w:hAnsi="Arial" w:cs="Arial"/>
            <w:sz w:val="20"/>
            <w:szCs w:val="20"/>
          </w:rPr>
          <w:t xml:space="preserve">, che </w:t>
        </w:r>
      </w:ins>
      <w:del w:id="132" w:author="install" w:date="2022-02-02T14:47:00Z">
        <w:r w:rsidDel="0026768F">
          <w:rPr>
            <w:rFonts w:ascii="Arial" w:hAnsi="Arial" w:cs="Arial"/>
            <w:sz w:val="20"/>
            <w:szCs w:val="20"/>
          </w:rPr>
          <w:delText>. Una funzione ricorsiva</w:delText>
        </w:r>
      </w:del>
      <w:ins w:id="133" w:author="install" w:date="2022-02-02T14:47:00Z">
        <w:r w:rsidR="0026768F">
          <w:rPr>
            <w:rFonts w:ascii="Arial" w:hAnsi="Arial" w:cs="Arial"/>
            <w:sz w:val="20"/>
            <w:szCs w:val="20"/>
          </w:rPr>
          <w:t>quindi</w:t>
        </w:r>
      </w:ins>
      <w:r>
        <w:rPr>
          <w:rFonts w:ascii="Arial" w:hAnsi="Arial" w:cs="Arial"/>
          <w:sz w:val="20"/>
          <w:szCs w:val="20"/>
        </w:rPr>
        <w:t xml:space="preserve"> necessita una condizione di uscita. La più ovvia è quella del ritrovamento del valore cercato, ma le a</w:t>
      </w:r>
      <w:bookmarkStart w:id="134" w:name="_GoBack"/>
      <w:bookmarkEnd w:id="134"/>
      <w:r>
        <w:rPr>
          <w:rFonts w:ascii="Arial" w:hAnsi="Arial" w:cs="Arial"/>
          <w:sz w:val="20"/>
          <w:szCs w:val="20"/>
        </w:rPr>
        <w:t>ltre? In questo lavoro sono le seguenti.</w:t>
      </w:r>
    </w:p>
    <w:p w14:paraId="5B5ADA3E" w14:textId="47736ABE" w:rsidR="00D6417A" w:rsidRDefault="00D6417A" w:rsidP="003B43B8">
      <w:pPr>
        <w:rPr>
          <w:rFonts w:ascii="Arial" w:hAnsi="Arial" w:cs="Arial"/>
          <w:sz w:val="20"/>
          <w:szCs w:val="20"/>
        </w:rPr>
      </w:pPr>
    </w:p>
    <w:p w14:paraId="0F26B117" w14:textId="4A4D302F" w:rsidR="00D6417A" w:rsidRDefault="00EA446F" w:rsidP="00BB72F8">
      <w:pPr>
        <w:rPr>
          <w:noProof/>
        </w:rPr>
      </w:pPr>
      <w:r>
        <w:rPr>
          <w:noProof/>
          <w:lang w:eastAsia="it-CH"/>
        </w:rPr>
        <w:drawing>
          <wp:inline distT="0" distB="0" distL="0" distR="0" wp14:anchorId="0263AA3A" wp14:editId="38065B1D">
            <wp:extent cx="5916261" cy="4597879"/>
            <wp:effectExtent l="0" t="0" r="8890" b="0"/>
            <wp:docPr id="30" name="Immagine 30" descr="Immagine che contiene testo, screenshot, monitor,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 screenshot, monitor, nero&#10;&#10;Descrizione generata automaticamente"/>
                    <pic:cNvPicPr/>
                  </pic:nvPicPr>
                  <pic:blipFill rotWithShape="1">
                    <a:blip r:embed="rId42"/>
                    <a:srcRect l="8544" t="11220" r="35536" b="9433"/>
                    <a:stretch/>
                  </pic:blipFill>
                  <pic:spPr bwMode="auto">
                    <a:xfrm>
                      <a:off x="0" y="0"/>
                      <a:ext cx="5936592" cy="4613680"/>
                    </a:xfrm>
                    <a:prstGeom prst="rect">
                      <a:avLst/>
                    </a:prstGeom>
                    <a:ln>
                      <a:noFill/>
                    </a:ln>
                    <a:extLst>
                      <a:ext uri="{53640926-AAD7-44D8-BBD7-CCE9431645EC}">
                        <a14:shadowObscured xmlns:a14="http://schemas.microsoft.com/office/drawing/2010/main"/>
                      </a:ext>
                    </a:extLst>
                  </pic:spPr>
                </pic:pic>
              </a:graphicData>
            </a:graphic>
          </wp:inline>
        </w:drawing>
      </w:r>
    </w:p>
    <w:p w14:paraId="31D2DC48" w14:textId="59FB087C" w:rsidR="00D6417A" w:rsidRDefault="00D6417A" w:rsidP="00D6417A">
      <w:pPr>
        <w:pStyle w:val="Caption"/>
        <w:rPr>
          <w:rFonts w:ascii="Arial" w:hAnsi="Arial" w:cs="Arial"/>
        </w:rPr>
      </w:pPr>
      <w:bookmarkStart w:id="135" w:name="_Toc94462484"/>
      <w:r>
        <w:t xml:space="preserve">Figura </w:t>
      </w:r>
      <w:fldSimple w:instr=" SEQ Figura \* ARABIC ">
        <w:r w:rsidR="006F1EC3">
          <w:rPr>
            <w:noProof/>
          </w:rPr>
          <w:t>27</w:t>
        </w:r>
      </w:fldSimple>
      <w:r>
        <w:t xml:space="preserve">: </w:t>
      </w:r>
      <w:proofErr w:type="spellStart"/>
      <w:r>
        <w:t>BinarySearch</w:t>
      </w:r>
      <w:proofErr w:type="spellEnd"/>
      <w:r w:rsidR="00A62922">
        <w:t>, CNC</w:t>
      </w:r>
      <w:bookmarkEnd w:id="135"/>
    </w:p>
    <w:p w14:paraId="20786FF5" w14:textId="1B87F2C9" w:rsidR="00D6417A" w:rsidRDefault="00D6417A" w:rsidP="003B43B8">
      <w:pPr>
        <w:rPr>
          <w:rFonts w:ascii="Arial" w:hAnsi="Arial" w:cs="Arial"/>
          <w:sz w:val="20"/>
          <w:szCs w:val="20"/>
        </w:rPr>
      </w:pPr>
    </w:p>
    <w:p w14:paraId="4979BEAB" w14:textId="580B7C23" w:rsidR="00D6417A" w:rsidRDefault="00A62922" w:rsidP="003B43B8">
      <w:pPr>
        <w:rPr>
          <w:rFonts w:ascii="Arial" w:hAnsi="Arial" w:cs="Arial"/>
          <w:sz w:val="20"/>
          <w:szCs w:val="20"/>
        </w:rPr>
      </w:pPr>
      <w:r>
        <w:rPr>
          <w:rFonts w:ascii="Arial" w:hAnsi="Arial" w:cs="Arial"/>
          <w:sz w:val="20"/>
          <w:szCs w:val="20"/>
        </w:rPr>
        <w:t xml:space="preserve">Le implementazioni sono identiche per ogni classe che si occupa delle ricerche: </w:t>
      </w:r>
      <w:proofErr w:type="spellStart"/>
      <w:r>
        <w:rPr>
          <w:rFonts w:ascii="Arial" w:hAnsi="Arial" w:cs="Arial"/>
          <w:sz w:val="20"/>
          <w:szCs w:val="20"/>
        </w:rPr>
        <w:t>ImageSearcher</w:t>
      </w:r>
      <w:proofErr w:type="spellEnd"/>
      <w:r>
        <w:rPr>
          <w:rFonts w:ascii="Arial" w:hAnsi="Arial" w:cs="Arial"/>
          <w:sz w:val="20"/>
          <w:szCs w:val="20"/>
        </w:rPr>
        <w:t xml:space="preserve">, </w:t>
      </w:r>
      <w:proofErr w:type="spellStart"/>
      <w:r>
        <w:rPr>
          <w:rFonts w:ascii="Arial" w:hAnsi="Arial" w:cs="Arial"/>
          <w:sz w:val="20"/>
          <w:szCs w:val="20"/>
        </w:rPr>
        <w:t>CNCSearcher</w:t>
      </w:r>
      <w:proofErr w:type="spellEnd"/>
      <w:r>
        <w:rPr>
          <w:rFonts w:ascii="Arial" w:hAnsi="Arial" w:cs="Arial"/>
          <w:sz w:val="20"/>
          <w:szCs w:val="20"/>
        </w:rPr>
        <w:t xml:space="preserve"> e </w:t>
      </w:r>
      <w:proofErr w:type="spellStart"/>
      <w:r>
        <w:rPr>
          <w:rFonts w:ascii="Arial" w:hAnsi="Arial" w:cs="Arial"/>
          <w:sz w:val="20"/>
          <w:szCs w:val="20"/>
        </w:rPr>
        <w:t>PyrometerSearcher</w:t>
      </w:r>
      <w:proofErr w:type="spellEnd"/>
      <w:r>
        <w:rPr>
          <w:rFonts w:ascii="Arial" w:hAnsi="Arial" w:cs="Arial"/>
          <w:sz w:val="20"/>
          <w:szCs w:val="20"/>
        </w:rPr>
        <w:t>.</w:t>
      </w:r>
    </w:p>
    <w:p w14:paraId="4BA6247B" w14:textId="3FD24D63" w:rsidR="00A62922" w:rsidRDefault="00A62922" w:rsidP="003B43B8">
      <w:pPr>
        <w:rPr>
          <w:rFonts w:ascii="Arial" w:hAnsi="Arial" w:cs="Arial"/>
          <w:sz w:val="20"/>
          <w:szCs w:val="20"/>
        </w:rPr>
      </w:pPr>
    </w:p>
    <w:p w14:paraId="01EFAC7B" w14:textId="18357229" w:rsidR="00A62922" w:rsidRDefault="00A62922" w:rsidP="003B43B8">
      <w:pPr>
        <w:rPr>
          <w:rFonts w:ascii="Arial" w:hAnsi="Arial" w:cs="Arial"/>
          <w:sz w:val="20"/>
          <w:szCs w:val="20"/>
        </w:rPr>
      </w:pPr>
      <w:r>
        <w:rPr>
          <w:rFonts w:ascii="Arial" w:hAnsi="Arial" w:cs="Arial"/>
          <w:sz w:val="20"/>
          <w:szCs w:val="20"/>
        </w:rPr>
        <w:t xml:space="preserve">Un controllo viene svolto </w:t>
      </w:r>
      <w:r w:rsidR="00EA446F">
        <w:rPr>
          <w:rFonts w:ascii="Arial" w:hAnsi="Arial" w:cs="Arial"/>
          <w:sz w:val="20"/>
          <w:szCs w:val="20"/>
        </w:rPr>
        <w:t xml:space="preserve">se il valore che dovrebbe essere inferiore, </w:t>
      </w:r>
      <w:proofErr w:type="spellStart"/>
      <w:r w:rsidR="00EA446F">
        <w:rPr>
          <w:rFonts w:ascii="Arial" w:hAnsi="Arial" w:cs="Arial"/>
          <w:sz w:val="20"/>
          <w:szCs w:val="20"/>
        </w:rPr>
        <w:t>left</w:t>
      </w:r>
      <w:proofErr w:type="spellEnd"/>
      <w:r w:rsidR="00EA446F">
        <w:rPr>
          <w:rFonts w:ascii="Arial" w:hAnsi="Arial" w:cs="Arial"/>
          <w:sz w:val="20"/>
          <w:szCs w:val="20"/>
        </w:rPr>
        <w:t xml:space="preserve">, diventa più grande di right. Questo significa che la nostra ricerca non è andata a buona fine e conseguentemente bisogna ricominciare cambiando il valore ricercato. </w:t>
      </w:r>
      <w:r w:rsidR="00BB72F8">
        <w:rPr>
          <w:rFonts w:ascii="Arial" w:hAnsi="Arial" w:cs="Arial"/>
          <w:sz w:val="20"/>
          <w:szCs w:val="20"/>
        </w:rPr>
        <w:t xml:space="preserve">L’offset è un valore impostato a -1 a ogni inizio ricerca e va </w:t>
      </w:r>
      <w:r w:rsidR="00BB72F8">
        <w:rPr>
          <w:rFonts w:ascii="Arial" w:hAnsi="Arial" w:cs="Arial"/>
          <w:sz w:val="20"/>
          <w:szCs w:val="20"/>
        </w:rPr>
        <w:lastRenderedPageBreak/>
        <w:t xml:space="preserve">a modificare il valore cercato di quel numero. </w:t>
      </w:r>
      <w:r w:rsidR="004B15E7">
        <w:rPr>
          <w:rFonts w:ascii="Arial" w:hAnsi="Arial" w:cs="Arial"/>
          <w:sz w:val="20"/>
          <w:szCs w:val="20"/>
        </w:rPr>
        <w:t>Dopo</w:t>
      </w:r>
      <w:r w:rsidR="00BB72F8">
        <w:rPr>
          <w:rFonts w:ascii="Arial" w:hAnsi="Arial" w:cs="Arial"/>
          <w:sz w:val="20"/>
          <w:szCs w:val="20"/>
        </w:rPr>
        <w:t xml:space="preserve"> 100 tentativi andati a vuoto, si esegue un salto con un offset moltiplicato per 7</w:t>
      </w:r>
      <w:r w:rsidR="004B15E7">
        <w:rPr>
          <w:rFonts w:ascii="Arial" w:hAnsi="Arial" w:cs="Arial"/>
          <w:sz w:val="20"/>
          <w:szCs w:val="20"/>
        </w:rPr>
        <w:t>.</w:t>
      </w:r>
      <w:r w:rsidR="00BB72F8">
        <w:rPr>
          <w:rFonts w:ascii="Arial" w:hAnsi="Arial" w:cs="Arial"/>
          <w:sz w:val="20"/>
          <w:szCs w:val="20"/>
        </w:rPr>
        <w:t xml:space="preserve"> </w:t>
      </w:r>
      <w:r w:rsidR="004B15E7">
        <w:rPr>
          <w:rFonts w:ascii="Arial" w:hAnsi="Arial" w:cs="Arial"/>
          <w:sz w:val="20"/>
          <w:szCs w:val="20"/>
        </w:rPr>
        <w:t>I</w:t>
      </w:r>
      <w:r w:rsidR="00BB72F8">
        <w:rPr>
          <w:rFonts w:ascii="Arial" w:hAnsi="Arial" w:cs="Arial"/>
          <w:sz w:val="20"/>
          <w:szCs w:val="20"/>
        </w:rPr>
        <w:t xml:space="preserve"> conteggi sono sempre resettati</w:t>
      </w:r>
      <w:r w:rsidR="004B15E7">
        <w:rPr>
          <w:rFonts w:ascii="Arial" w:hAnsi="Arial" w:cs="Arial"/>
          <w:sz w:val="20"/>
          <w:szCs w:val="20"/>
        </w:rPr>
        <w:t xml:space="preserve"> a ogni nuovo avvio della ricerca.</w:t>
      </w:r>
    </w:p>
    <w:p w14:paraId="55695E2B" w14:textId="77777777" w:rsidR="004B15E7" w:rsidRDefault="004B15E7" w:rsidP="003B43B8">
      <w:pPr>
        <w:rPr>
          <w:rFonts w:ascii="Arial" w:hAnsi="Arial" w:cs="Arial"/>
          <w:sz w:val="20"/>
          <w:szCs w:val="20"/>
        </w:rPr>
      </w:pPr>
    </w:p>
    <w:p w14:paraId="24567468" w14:textId="2B68D74F" w:rsidR="00BB72F8" w:rsidRDefault="00BB72F8" w:rsidP="003B43B8">
      <w:pPr>
        <w:rPr>
          <w:rFonts w:ascii="Arial" w:hAnsi="Arial" w:cs="Arial"/>
          <w:sz w:val="20"/>
          <w:szCs w:val="20"/>
        </w:rPr>
      </w:pPr>
      <w:r>
        <w:rPr>
          <w:rFonts w:ascii="Arial" w:hAnsi="Arial" w:cs="Arial"/>
          <w:sz w:val="20"/>
          <w:szCs w:val="20"/>
        </w:rPr>
        <w:t xml:space="preserve">Il valore 7 è stato ricavato empiricamente in seguito a numerose prove. Questo poiché un valore cercato dal prof. </w:t>
      </w:r>
      <w:r w:rsidR="006251EA">
        <w:rPr>
          <w:rFonts w:ascii="Arial" w:hAnsi="Arial" w:cs="Arial"/>
          <w:sz w:val="20"/>
          <w:szCs w:val="20"/>
        </w:rPr>
        <w:t>r</w:t>
      </w:r>
      <w:r>
        <w:rPr>
          <w:rFonts w:ascii="Arial" w:hAnsi="Arial" w:cs="Arial"/>
          <w:sz w:val="20"/>
          <w:szCs w:val="20"/>
        </w:rPr>
        <w:t>elatore</w:t>
      </w:r>
      <w:r w:rsidR="006251EA">
        <w:rPr>
          <w:rFonts w:ascii="Arial" w:hAnsi="Arial" w:cs="Arial"/>
          <w:sz w:val="20"/>
          <w:szCs w:val="20"/>
        </w:rPr>
        <w:t xml:space="preserve"> causò un’eccezione legata a un presunto </w:t>
      </w:r>
      <w:proofErr w:type="spellStart"/>
      <w:r w:rsidR="006251EA">
        <w:rPr>
          <w:rFonts w:ascii="Arial" w:hAnsi="Arial" w:cs="Arial"/>
          <w:sz w:val="20"/>
          <w:szCs w:val="20"/>
        </w:rPr>
        <w:t>loop</w:t>
      </w:r>
      <w:proofErr w:type="spellEnd"/>
      <w:r w:rsidR="006251EA">
        <w:rPr>
          <w:rFonts w:ascii="Arial" w:hAnsi="Arial" w:cs="Arial"/>
          <w:sz w:val="20"/>
          <w:szCs w:val="20"/>
        </w:rPr>
        <w:t xml:space="preserve"> infinito. Il valore è stato nuovamente provato dal sottoscritto più volte correggendo il moltiplicatore dell’offset, finché il valore 7 ha evitato l’eccezione.</w:t>
      </w:r>
    </w:p>
    <w:p w14:paraId="7018B7FB" w14:textId="464E7834" w:rsidR="006251EA" w:rsidRDefault="006251EA" w:rsidP="003B43B8">
      <w:pPr>
        <w:rPr>
          <w:rFonts w:ascii="Arial" w:hAnsi="Arial" w:cs="Arial"/>
          <w:sz w:val="20"/>
          <w:szCs w:val="20"/>
        </w:rPr>
      </w:pPr>
      <w:r>
        <w:rPr>
          <w:rFonts w:ascii="Arial" w:hAnsi="Arial" w:cs="Arial"/>
          <w:sz w:val="20"/>
          <w:szCs w:val="20"/>
        </w:rPr>
        <w:t>Non ho svolto numerose ricerche a riguardo, ma talvolta i valori temporali delle misurazioni differiscono di cifre importanti rispetto al valore cercato e fra di loro e nel caso specifico</w:t>
      </w:r>
      <w:r w:rsidRPr="006251EA">
        <w:rPr>
          <w:rFonts w:ascii="Arial" w:hAnsi="Arial" w:cs="Arial"/>
          <w:sz w:val="20"/>
          <w:szCs w:val="20"/>
        </w:rPr>
        <w:t xml:space="preserve"> </w:t>
      </w:r>
      <w:r>
        <w:rPr>
          <w:rFonts w:ascii="Arial" w:hAnsi="Arial" w:cs="Arial"/>
          <w:sz w:val="20"/>
          <w:szCs w:val="20"/>
        </w:rPr>
        <w:t>questa differenza era di qualche migliaio, siccome nel caso il valore non fosse trovato lo si incrementerebbe tale dell’offset (-1)</w:t>
      </w:r>
      <w:r w:rsidR="004B15E7">
        <w:rPr>
          <w:rFonts w:ascii="Arial" w:hAnsi="Arial" w:cs="Arial"/>
          <w:sz w:val="20"/>
          <w:szCs w:val="20"/>
        </w:rPr>
        <w:t xml:space="preserve"> il metodo lavorava per molti cicli e a lungo.</w:t>
      </w:r>
    </w:p>
    <w:p w14:paraId="4B6641E6" w14:textId="17EBF294" w:rsidR="004B15E7" w:rsidRDefault="004B15E7" w:rsidP="003B43B8">
      <w:pPr>
        <w:rPr>
          <w:rFonts w:ascii="Arial" w:hAnsi="Arial" w:cs="Arial"/>
          <w:sz w:val="20"/>
          <w:szCs w:val="20"/>
        </w:rPr>
      </w:pPr>
      <w:r>
        <w:rPr>
          <w:rFonts w:ascii="Arial" w:hAnsi="Arial" w:cs="Arial"/>
          <w:sz w:val="20"/>
          <w:szCs w:val="20"/>
        </w:rPr>
        <w:t xml:space="preserve">È anche probabile che questo presunto </w:t>
      </w:r>
      <w:proofErr w:type="spellStart"/>
      <w:r>
        <w:rPr>
          <w:rFonts w:ascii="Arial" w:hAnsi="Arial" w:cs="Arial"/>
          <w:sz w:val="20"/>
          <w:szCs w:val="20"/>
        </w:rPr>
        <w:t>loop</w:t>
      </w:r>
      <w:proofErr w:type="spellEnd"/>
      <w:r>
        <w:rPr>
          <w:rFonts w:ascii="Arial" w:hAnsi="Arial" w:cs="Arial"/>
          <w:sz w:val="20"/>
          <w:szCs w:val="20"/>
        </w:rPr>
        <w:t xml:space="preserve"> infinito fosse dovuto a un altro mancato controllo.</w:t>
      </w:r>
    </w:p>
    <w:p w14:paraId="4D2B2D8D" w14:textId="0C7F5E2E" w:rsidR="004B15E7" w:rsidRDefault="004B15E7" w:rsidP="003B43B8">
      <w:pPr>
        <w:rPr>
          <w:rFonts w:ascii="Arial" w:hAnsi="Arial" w:cs="Arial"/>
          <w:sz w:val="20"/>
          <w:szCs w:val="20"/>
        </w:rPr>
      </w:pPr>
    </w:p>
    <w:p w14:paraId="0D4CCA07" w14:textId="401EA3C5" w:rsidR="004B15E7" w:rsidRDefault="004B15E7" w:rsidP="003B43B8">
      <w:pPr>
        <w:rPr>
          <w:rFonts w:ascii="Arial" w:hAnsi="Arial" w:cs="Arial"/>
          <w:sz w:val="20"/>
          <w:szCs w:val="20"/>
        </w:rPr>
      </w:pPr>
      <w:r>
        <w:rPr>
          <w:rFonts w:ascii="Arial" w:hAnsi="Arial" w:cs="Arial"/>
          <w:sz w:val="20"/>
          <w:szCs w:val="20"/>
        </w:rPr>
        <w:t>Un ulteriore controllo riguarda il valore cercato. Se in un qualsiasi momento il valore cercato fosse più piccolo del valore minimo</w:t>
      </w:r>
      <w:r w:rsidR="00740AA0">
        <w:rPr>
          <w:rFonts w:ascii="Arial" w:hAnsi="Arial" w:cs="Arial"/>
          <w:sz w:val="20"/>
          <w:szCs w:val="20"/>
        </w:rPr>
        <w:t xml:space="preserve"> accettabile l’offset diventa positivo (1) e si ricomincia le ricerche cercando con valori sempre più grandi anziché sempre più piccoli.</w:t>
      </w:r>
    </w:p>
    <w:p w14:paraId="727D8B50" w14:textId="44B492F7" w:rsidR="00740AA0" w:rsidRDefault="00740AA0" w:rsidP="003B43B8">
      <w:pPr>
        <w:rPr>
          <w:rFonts w:ascii="Arial" w:hAnsi="Arial" w:cs="Arial"/>
          <w:sz w:val="20"/>
          <w:szCs w:val="20"/>
        </w:rPr>
      </w:pPr>
      <w:r>
        <w:rPr>
          <w:rFonts w:ascii="Arial" w:hAnsi="Arial" w:cs="Arial"/>
          <w:sz w:val="20"/>
          <w:szCs w:val="20"/>
        </w:rPr>
        <w:t xml:space="preserve">Naturalmente se si ritrova il valore cercato si esce dalla </w:t>
      </w:r>
      <w:proofErr w:type="spellStart"/>
      <w:r>
        <w:rPr>
          <w:rFonts w:ascii="Arial" w:hAnsi="Arial" w:cs="Arial"/>
          <w:sz w:val="20"/>
          <w:szCs w:val="20"/>
        </w:rPr>
        <w:t>ricorsione</w:t>
      </w:r>
      <w:proofErr w:type="spellEnd"/>
      <w:r>
        <w:rPr>
          <w:rFonts w:ascii="Arial" w:hAnsi="Arial" w:cs="Arial"/>
          <w:sz w:val="20"/>
          <w:szCs w:val="20"/>
        </w:rPr>
        <w:t xml:space="preserve"> ritornando il valore.</w:t>
      </w:r>
    </w:p>
    <w:p w14:paraId="5E76F1AF" w14:textId="1422AC41" w:rsidR="00740AA0" w:rsidRDefault="00740AA0" w:rsidP="003B43B8">
      <w:pPr>
        <w:rPr>
          <w:rFonts w:ascii="Arial" w:hAnsi="Arial" w:cs="Arial"/>
          <w:sz w:val="20"/>
          <w:szCs w:val="20"/>
        </w:rPr>
      </w:pPr>
    </w:p>
    <w:p w14:paraId="1136FFC0" w14:textId="1BE55309" w:rsidR="00740AA0" w:rsidRDefault="00740AA0" w:rsidP="003B43B8">
      <w:pPr>
        <w:rPr>
          <w:rFonts w:ascii="Arial" w:hAnsi="Arial" w:cs="Arial"/>
          <w:sz w:val="20"/>
          <w:szCs w:val="20"/>
        </w:rPr>
      </w:pPr>
      <w:r>
        <w:rPr>
          <w:rFonts w:ascii="Arial" w:hAnsi="Arial" w:cs="Arial"/>
          <w:sz w:val="20"/>
          <w:szCs w:val="20"/>
        </w:rPr>
        <w:t xml:space="preserve">L’ultimo controllo consiste nel confrontare il </w:t>
      </w:r>
      <w:proofErr w:type="spellStart"/>
      <w:r>
        <w:rPr>
          <w:rFonts w:ascii="Arial" w:hAnsi="Arial" w:cs="Arial"/>
          <w:sz w:val="20"/>
          <w:szCs w:val="20"/>
        </w:rPr>
        <w:t>counter</w:t>
      </w:r>
      <w:proofErr w:type="spellEnd"/>
      <w:r>
        <w:rPr>
          <w:rFonts w:ascii="Arial" w:hAnsi="Arial" w:cs="Arial"/>
          <w:sz w:val="20"/>
          <w:szCs w:val="20"/>
        </w:rPr>
        <w:t xml:space="preserve">, che conteggia quante volte è stata eseguita la </w:t>
      </w:r>
      <w:proofErr w:type="spellStart"/>
      <w:r>
        <w:rPr>
          <w:rFonts w:ascii="Arial" w:hAnsi="Arial" w:cs="Arial"/>
          <w:sz w:val="20"/>
          <w:szCs w:val="20"/>
        </w:rPr>
        <w:t>ricorsione</w:t>
      </w:r>
      <w:proofErr w:type="spellEnd"/>
      <w:r>
        <w:rPr>
          <w:rFonts w:ascii="Arial" w:hAnsi="Arial" w:cs="Arial"/>
          <w:sz w:val="20"/>
          <w:szCs w:val="20"/>
        </w:rPr>
        <w:t xml:space="preserve"> per il valore attuale, con la variabile </w:t>
      </w:r>
      <w:proofErr w:type="spellStart"/>
      <w:r>
        <w:rPr>
          <w:rFonts w:ascii="Arial" w:hAnsi="Arial" w:cs="Arial"/>
          <w:sz w:val="20"/>
          <w:szCs w:val="20"/>
        </w:rPr>
        <w:t>bigO</w:t>
      </w:r>
      <w:proofErr w:type="spellEnd"/>
      <w:r>
        <w:rPr>
          <w:rFonts w:ascii="Arial" w:hAnsi="Arial" w:cs="Arial"/>
          <w:sz w:val="20"/>
          <w:szCs w:val="20"/>
        </w:rPr>
        <w:t xml:space="preserve">. La variabile </w:t>
      </w:r>
      <w:proofErr w:type="spellStart"/>
      <w:r>
        <w:rPr>
          <w:rFonts w:ascii="Arial" w:hAnsi="Arial" w:cs="Arial"/>
          <w:sz w:val="20"/>
          <w:szCs w:val="20"/>
        </w:rPr>
        <w:t>bigO</w:t>
      </w:r>
      <w:proofErr w:type="spellEnd"/>
      <w:r>
        <w:rPr>
          <w:rFonts w:ascii="Arial" w:hAnsi="Arial" w:cs="Arial"/>
          <w:sz w:val="20"/>
          <w:szCs w:val="20"/>
        </w:rPr>
        <w:t xml:space="preserve"> rappresenta il valore O grande</w:t>
      </w:r>
      <w:r w:rsidR="00574E97">
        <w:rPr>
          <w:rFonts w:ascii="Arial" w:hAnsi="Arial" w:cs="Arial"/>
          <w:sz w:val="20"/>
          <w:szCs w:val="20"/>
        </w:rPr>
        <w:t>, il caso computazionale peggiore</w:t>
      </w:r>
    </w:p>
    <w:p w14:paraId="47AF4CB2" w14:textId="2B1E2CFF" w:rsidR="00574E97" w:rsidRDefault="00574E97" w:rsidP="003B43B8">
      <w:pPr>
        <w:rPr>
          <w:rFonts w:ascii="Arial" w:hAnsi="Arial" w:cs="Arial"/>
          <w:sz w:val="20"/>
          <w:szCs w:val="20"/>
        </w:rPr>
      </w:pPr>
    </w:p>
    <w:p w14:paraId="3FB0EE6E" w14:textId="155C8D37" w:rsidR="00574E97" w:rsidRDefault="00574E97" w:rsidP="003B43B8">
      <w:pPr>
        <w:rPr>
          <w:rFonts w:ascii="Arial" w:hAnsi="Arial" w:cs="Arial"/>
          <w:sz w:val="20"/>
          <w:szCs w:val="20"/>
        </w:rPr>
      </w:pPr>
      <m:oMathPara>
        <m:oMath>
          <m:r>
            <w:rPr>
              <w:rFonts w:ascii="Cambria Math" w:hAnsi="Cambria Math" w:cs="Arial"/>
              <w:sz w:val="20"/>
              <w:szCs w:val="20"/>
            </w:rPr>
            <m:t>O</m:t>
          </m:r>
          <m:d>
            <m:dPr>
              <m:ctrlPr>
                <w:rPr>
                  <w:rFonts w:ascii="Cambria Math" w:hAnsi="Cambria Math" w:cs="Arial"/>
                  <w:i/>
                  <w:sz w:val="20"/>
                  <w:szCs w:val="20"/>
                </w:rPr>
              </m:ctrlPr>
            </m:dPr>
            <m:e>
              <m:func>
                <m:funcPr>
                  <m:ctrlPr>
                    <w:rPr>
                      <w:rFonts w:ascii="Cambria Math" w:hAnsi="Cambria Math" w:cs="Arial"/>
                      <w:i/>
                      <w:sz w:val="20"/>
                      <w:szCs w:val="20"/>
                    </w:rPr>
                  </m:ctrlPr>
                </m:funcPr>
                <m:fName>
                  <m:sSub>
                    <m:sSubPr>
                      <m:ctrlPr>
                        <w:rPr>
                          <w:rFonts w:ascii="Cambria Math" w:hAnsi="Cambria Math" w:cs="Arial"/>
                          <w:i/>
                          <w:sz w:val="20"/>
                          <w:szCs w:val="20"/>
                        </w:rPr>
                      </m:ctrlPr>
                    </m:sSubPr>
                    <m:e>
                      <m:r>
                        <m:rPr>
                          <m:sty m:val="p"/>
                        </m:rPr>
                        <w:rPr>
                          <w:rFonts w:ascii="Cambria Math" w:hAnsi="Cambria Math" w:cs="Arial"/>
                          <w:sz w:val="20"/>
                          <w:szCs w:val="20"/>
                        </w:rPr>
                        <m:t>log</m:t>
                      </m:r>
                    </m:e>
                    <m:sub>
                      <m:r>
                        <w:rPr>
                          <w:rFonts w:ascii="Cambria Math" w:hAnsi="Cambria Math" w:cs="Arial"/>
                          <w:sz w:val="20"/>
                          <w:szCs w:val="20"/>
                        </w:rPr>
                        <m:t>2</m:t>
                      </m:r>
                    </m:sub>
                  </m:sSub>
                </m:fName>
                <m:e>
                  <m:r>
                    <w:rPr>
                      <w:rFonts w:ascii="Cambria Math" w:hAnsi="Cambria Math" w:cs="Arial"/>
                      <w:sz w:val="20"/>
                      <w:szCs w:val="20"/>
                    </w:rPr>
                    <m:t>n</m:t>
                  </m:r>
                </m:e>
              </m:func>
            </m:e>
          </m:d>
          <m:r>
            <w:rPr>
              <w:rStyle w:val="FootnoteReference"/>
              <w:rFonts w:ascii="Cambria Math" w:hAnsi="Cambria Math" w:cs="Arial"/>
              <w:i/>
              <w:sz w:val="20"/>
              <w:szCs w:val="20"/>
            </w:rPr>
            <w:footnoteReference w:id="14"/>
          </m:r>
        </m:oMath>
      </m:oMathPara>
    </w:p>
    <w:p w14:paraId="0B97B258" w14:textId="77777777" w:rsidR="00207C95" w:rsidRDefault="00207C95" w:rsidP="003B43B8">
      <w:pPr>
        <w:rPr>
          <w:rFonts w:ascii="Arial" w:hAnsi="Arial" w:cs="Arial"/>
          <w:sz w:val="20"/>
          <w:szCs w:val="20"/>
        </w:rPr>
      </w:pPr>
    </w:p>
    <w:p w14:paraId="4A218B20" w14:textId="6F4029FD" w:rsidR="00422F87" w:rsidRDefault="00574E97" w:rsidP="003B43B8">
      <w:pPr>
        <w:rPr>
          <w:rFonts w:ascii="Arial" w:hAnsi="Arial" w:cs="Arial"/>
          <w:sz w:val="20"/>
          <w:szCs w:val="20"/>
        </w:rPr>
      </w:pPr>
      <w:r>
        <w:rPr>
          <w:rFonts w:ascii="Arial" w:hAnsi="Arial" w:cs="Arial"/>
          <w:sz w:val="20"/>
          <w:szCs w:val="20"/>
        </w:rPr>
        <w:t>con n che rappresenta il numero di elementi.</w:t>
      </w:r>
    </w:p>
    <w:p w14:paraId="1D643741" w14:textId="52B31F3A" w:rsidR="00574E97" w:rsidRDefault="00574E97" w:rsidP="003B43B8">
      <w:pPr>
        <w:rPr>
          <w:rFonts w:ascii="Arial" w:hAnsi="Arial" w:cs="Arial"/>
          <w:sz w:val="20"/>
          <w:szCs w:val="20"/>
        </w:rPr>
      </w:pPr>
      <w:r>
        <w:rPr>
          <w:rFonts w:ascii="Arial" w:hAnsi="Arial" w:cs="Arial"/>
          <w:sz w:val="20"/>
          <w:szCs w:val="20"/>
        </w:rPr>
        <w:t xml:space="preserve">Inserendo il numero di elementi all’interno della formula si ricava </w:t>
      </w:r>
      <w:proofErr w:type="spellStart"/>
      <w:r>
        <w:rPr>
          <w:rFonts w:ascii="Arial" w:hAnsi="Arial" w:cs="Arial"/>
          <w:sz w:val="20"/>
          <w:szCs w:val="20"/>
        </w:rPr>
        <w:t>bigO</w:t>
      </w:r>
      <w:proofErr w:type="spellEnd"/>
      <w:r>
        <w:rPr>
          <w:rFonts w:ascii="Arial" w:hAnsi="Arial" w:cs="Arial"/>
          <w:sz w:val="20"/>
          <w:szCs w:val="20"/>
        </w:rPr>
        <w:t xml:space="preserve">. In questo progetto </w:t>
      </w:r>
      <w:proofErr w:type="spellStart"/>
      <w:r>
        <w:rPr>
          <w:rFonts w:ascii="Arial" w:hAnsi="Arial" w:cs="Arial"/>
          <w:sz w:val="20"/>
          <w:szCs w:val="20"/>
        </w:rPr>
        <w:t>bigO</w:t>
      </w:r>
      <w:proofErr w:type="spellEnd"/>
      <w:r>
        <w:rPr>
          <w:rFonts w:ascii="Arial" w:hAnsi="Arial" w:cs="Arial"/>
          <w:sz w:val="20"/>
          <w:szCs w:val="20"/>
        </w:rPr>
        <w:t xml:space="preserve"> equivale a 23, che significa avere potenzialmente:</w:t>
      </w:r>
    </w:p>
    <w:p w14:paraId="3CC1E7E9" w14:textId="2EB3606A" w:rsidR="00574E97" w:rsidRDefault="00574E97" w:rsidP="003B43B8">
      <w:pPr>
        <w:rPr>
          <w:rFonts w:ascii="Arial" w:hAnsi="Arial" w:cs="Arial"/>
          <w:sz w:val="20"/>
          <w:szCs w:val="20"/>
        </w:rPr>
      </w:pPr>
    </w:p>
    <w:p w14:paraId="32868F9C" w14:textId="41F56BA2" w:rsidR="00207C95" w:rsidRDefault="00207C95" w:rsidP="003B43B8">
      <w:pPr>
        <w:rPr>
          <w:rFonts w:ascii="Arial" w:hAnsi="Arial" w:cs="Arial"/>
          <w:sz w:val="20"/>
          <w:szCs w:val="20"/>
        </w:rPr>
      </w:pPr>
      <m:oMathPara>
        <m:oMath>
          <m:r>
            <w:rPr>
              <w:rFonts w:ascii="Cambria Math" w:hAnsi="Cambria Math" w:cs="Arial"/>
              <w:sz w:val="20"/>
              <w:szCs w:val="20"/>
            </w:rPr>
            <m:t xml:space="preserve">n= </m:t>
          </m:r>
          <m:sSup>
            <m:sSupPr>
              <m:ctrlPr>
                <w:rPr>
                  <w:rFonts w:ascii="Cambria Math" w:hAnsi="Cambria Math" w:cs="Arial"/>
                  <w:i/>
                  <w:sz w:val="20"/>
                  <w:szCs w:val="20"/>
                </w:rPr>
              </m:ctrlPr>
            </m:sSupPr>
            <m:e>
              <m:r>
                <w:rPr>
                  <w:rFonts w:ascii="Cambria Math" w:hAnsi="Cambria Math" w:cs="Arial"/>
                  <w:sz w:val="20"/>
                  <w:szCs w:val="20"/>
                </w:rPr>
                <m:t>2</m:t>
              </m:r>
            </m:e>
            <m:sup>
              <m:r>
                <w:rPr>
                  <w:rFonts w:ascii="Cambria Math" w:hAnsi="Cambria Math" w:cs="Arial"/>
                  <w:sz w:val="20"/>
                  <w:szCs w:val="20"/>
                </w:rPr>
                <m:t>23</m:t>
              </m:r>
            </m:sup>
          </m:sSup>
          <m:r>
            <w:rPr>
              <w:rFonts w:ascii="Cambria Math" w:hAnsi="Cambria Math" w:cs="Arial"/>
              <w:sz w:val="20"/>
              <w:szCs w:val="20"/>
            </w:rPr>
            <m:t>=  8'388'608</m:t>
          </m:r>
        </m:oMath>
      </m:oMathPara>
    </w:p>
    <w:p w14:paraId="5FFFA342" w14:textId="59697248" w:rsidR="00574E97" w:rsidRDefault="00574E97" w:rsidP="003B43B8">
      <w:pPr>
        <w:rPr>
          <w:rFonts w:ascii="Arial" w:hAnsi="Arial" w:cs="Arial"/>
          <w:sz w:val="20"/>
          <w:szCs w:val="20"/>
        </w:rPr>
      </w:pPr>
    </w:p>
    <w:p w14:paraId="1CC883B6" w14:textId="598F3DF7" w:rsidR="00207C95" w:rsidRDefault="00207C95" w:rsidP="003B43B8">
      <w:pPr>
        <w:rPr>
          <w:rFonts w:ascii="Arial" w:hAnsi="Arial" w:cs="Arial"/>
          <w:sz w:val="20"/>
          <w:szCs w:val="20"/>
        </w:rPr>
      </w:pPr>
      <w:r>
        <w:rPr>
          <w:rFonts w:ascii="Arial" w:hAnsi="Arial" w:cs="Arial"/>
          <w:sz w:val="20"/>
          <w:szCs w:val="20"/>
        </w:rPr>
        <w:t>Potenzialmente 8 milioni di valori fra cui cercare. Al momento il numero di immagini massimo presente nelle cartelle delle deposizioni</w:t>
      </w:r>
      <w:r w:rsidR="00A63F0B">
        <w:rPr>
          <w:rFonts w:ascii="Arial" w:hAnsi="Arial" w:cs="Arial"/>
          <w:sz w:val="20"/>
          <w:szCs w:val="20"/>
        </w:rPr>
        <w:t xml:space="preserve"> è 500'000 </w:t>
      </w:r>
      <w:proofErr w:type="spellStart"/>
      <w:r w:rsidR="00A63F0B">
        <w:rPr>
          <w:rFonts w:ascii="Arial" w:hAnsi="Arial" w:cs="Arial"/>
          <w:sz w:val="20"/>
          <w:szCs w:val="20"/>
        </w:rPr>
        <w:t>ca</w:t>
      </w:r>
      <w:proofErr w:type="spellEnd"/>
      <w:r w:rsidR="00A63F0B">
        <w:rPr>
          <w:rFonts w:ascii="Arial" w:hAnsi="Arial" w:cs="Arial"/>
          <w:sz w:val="20"/>
          <w:szCs w:val="20"/>
        </w:rPr>
        <w:t xml:space="preserve">. Ground Control può accogliere ancora un numero maggiore di dati. Se dovesse crescere oltre quel limite sarà necessario ricalcolare </w:t>
      </w:r>
      <w:proofErr w:type="spellStart"/>
      <w:r w:rsidR="00A63F0B">
        <w:rPr>
          <w:rFonts w:ascii="Arial" w:hAnsi="Arial" w:cs="Arial"/>
          <w:sz w:val="20"/>
          <w:szCs w:val="20"/>
        </w:rPr>
        <w:t>bigO</w:t>
      </w:r>
      <w:proofErr w:type="spellEnd"/>
      <w:r w:rsidR="00A63F0B">
        <w:rPr>
          <w:rFonts w:ascii="Arial" w:hAnsi="Arial" w:cs="Arial"/>
          <w:sz w:val="20"/>
          <w:szCs w:val="20"/>
        </w:rPr>
        <w:t>.</w:t>
      </w:r>
    </w:p>
    <w:p w14:paraId="218C2C59" w14:textId="03BCC30D" w:rsidR="002237F6" w:rsidRPr="00B7787B" w:rsidRDefault="002237F6" w:rsidP="0075093A">
      <w:pPr>
        <w:pStyle w:val="Heading3"/>
      </w:pPr>
      <w:bookmarkStart w:id="136" w:name="_Toc94462451"/>
      <w:r w:rsidRPr="00B7787B">
        <w:t>Errore iniziale</w:t>
      </w:r>
      <w:bookmarkEnd w:id="136"/>
    </w:p>
    <w:p w14:paraId="2D1DAC94" w14:textId="290789E0" w:rsidR="004C78AC" w:rsidRDefault="002237F6" w:rsidP="003B43B8">
      <w:pPr>
        <w:rPr>
          <w:rFonts w:ascii="Arial" w:hAnsi="Arial" w:cs="Arial"/>
          <w:sz w:val="20"/>
          <w:szCs w:val="20"/>
        </w:rPr>
      </w:pPr>
      <w:r>
        <w:rPr>
          <w:rFonts w:ascii="Arial" w:hAnsi="Arial" w:cs="Arial"/>
          <w:sz w:val="20"/>
          <w:szCs w:val="20"/>
        </w:rPr>
        <w:t xml:space="preserve">Inizialmente </w:t>
      </w:r>
      <w:r w:rsidR="004C78AC">
        <w:rPr>
          <w:rFonts w:ascii="Arial" w:hAnsi="Arial" w:cs="Arial"/>
          <w:sz w:val="20"/>
          <w:szCs w:val="20"/>
        </w:rPr>
        <w:t xml:space="preserve">la ricerca dei valori e delle immagini risultava molto lenta, ma questo non era dovuto alla metodologia impiegata, la </w:t>
      </w:r>
      <w:proofErr w:type="spellStart"/>
      <w:r w:rsidR="004C78AC">
        <w:rPr>
          <w:rFonts w:ascii="Arial" w:hAnsi="Arial" w:cs="Arial"/>
          <w:sz w:val="20"/>
          <w:szCs w:val="20"/>
        </w:rPr>
        <w:t>binary</w:t>
      </w:r>
      <w:proofErr w:type="spellEnd"/>
      <w:r w:rsidR="004C78AC">
        <w:rPr>
          <w:rFonts w:ascii="Arial" w:hAnsi="Arial" w:cs="Arial"/>
          <w:sz w:val="20"/>
          <w:szCs w:val="20"/>
        </w:rPr>
        <w:t xml:space="preserve"> </w:t>
      </w:r>
      <w:proofErr w:type="spellStart"/>
      <w:r w:rsidR="004C78AC">
        <w:rPr>
          <w:rFonts w:ascii="Arial" w:hAnsi="Arial" w:cs="Arial"/>
          <w:sz w:val="20"/>
          <w:szCs w:val="20"/>
        </w:rPr>
        <w:t>search</w:t>
      </w:r>
      <w:proofErr w:type="spellEnd"/>
      <w:r w:rsidR="004C78AC">
        <w:rPr>
          <w:rFonts w:ascii="Arial" w:hAnsi="Arial" w:cs="Arial"/>
          <w:sz w:val="20"/>
          <w:szCs w:val="20"/>
        </w:rPr>
        <w:t>, ma bensì alla gestione I/O.</w:t>
      </w:r>
      <w:r w:rsidR="00D07CAB">
        <w:rPr>
          <w:rFonts w:ascii="Arial" w:hAnsi="Arial" w:cs="Arial"/>
          <w:sz w:val="20"/>
          <w:szCs w:val="20"/>
        </w:rPr>
        <w:t xml:space="preserve"> </w:t>
      </w:r>
      <w:r w:rsidR="004C78AC">
        <w:rPr>
          <w:rFonts w:ascii="Arial" w:hAnsi="Arial" w:cs="Arial"/>
          <w:sz w:val="20"/>
          <w:szCs w:val="20"/>
        </w:rPr>
        <w:t>Per quanto concerne le immagini, il loro riferimento sono i nomi stessi salvati in una lista di stringhe, conseguentemente avviene un’operazione legata all’I/O a ogni ricerca. Per quanto concerneva invece le ricerche sui file del pirometro e del CN</w:t>
      </w:r>
      <w:r w:rsidR="00462C01">
        <w:rPr>
          <w:rFonts w:ascii="Arial" w:hAnsi="Arial" w:cs="Arial"/>
          <w:sz w:val="20"/>
          <w:szCs w:val="20"/>
        </w:rPr>
        <w:t xml:space="preserve"> erano svolte nel modo errato. Esse erano eseguite sui file, quindi </w:t>
      </w:r>
      <w:r w:rsidR="00345B2F">
        <w:rPr>
          <w:rFonts w:ascii="Arial" w:hAnsi="Arial" w:cs="Arial"/>
          <w:sz w:val="20"/>
          <w:szCs w:val="20"/>
        </w:rPr>
        <w:t xml:space="preserve">si avevano ripetuti accessi al file rallentando in maniera vistosa le operazioni. Bisogna anche ricordare che il problema è molto più palese con grandi dati, </w:t>
      </w:r>
      <w:r w:rsidR="00CA5794">
        <w:rPr>
          <w:rFonts w:ascii="Arial" w:hAnsi="Arial" w:cs="Arial"/>
          <w:sz w:val="20"/>
          <w:szCs w:val="20"/>
        </w:rPr>
        <w:t>quindi non scalabile e non trascurabile; oltre che fondamentalmente errato.</w:t>
      </w:r>
    </w:p>
    <w:p w14:paraId="671938F9" w14:textId="49DFAC46" w:rsidR="00CA5794" w:rsidRDefault="00CA5794" w:rsidP="003B43B8">
      <w:pPr>
        <w:rPr>
          <w:rFonts w:ascii="Arial" w:hAnsi="Arial" w:cs="Arial"/>
          <w:sz w:val="20"/>
          <w:szCs w:val="20"/>
        </w:rPr>
      </w:pPr>
      <w:r>
        <w:rPr>
          <w:rFonts w:ascii="Arial" w:hAnsi="Arial" w:cs="Arial"/>
          <w:sz w:val="20"/>
          <w:szCs w:val="20"/>
        </w:rPr>
        <w:t>Per ovviare a questo all’inizio dell</w:t>
      </w:r>
      <w:r w:rsidR="007C6007">
        <w:rPr>
          <w:rFonts w:ascii="Arial" w:hAnsi="Arial" w:cs="Arial"/>
          <w:sz w:val="20"/>
          <w:szCs w:val="20"/>
        </w:rPr>
        <w:t>a creazione dell’oggetto contenente i dati della deposizione, anziché memorizzare il nome del file, si salvano le righe di esso in una lista di stringhe</w:t>
      </w:r>
      <w:r w:rsidR="004C53FC">
        <w:rPr>
          <w:rFonts w:ascii="Arial" w:hAnsi="Arial" w:cs="Arial"/>
          <w:sz w:val="20"/>
          <w:szCs w:val="20"/>
        </w:rPr>
        <w:t xml:space="preserve"> e le ricerche si eseguono sulla lista.</w:t>
      </w:r>
    </w:p>
    <w:p w14:paraId="24E0CFE6" w14:textId="7B00B93B" w:rsidR="00B7787B" w:rsidRDefault="00B7787B" w:rsidP="003B43B8">
      <w:pPr>
        <w:rPr>
          <w:rFonts w:ascii="Arial" w:hAnsi="Arial" w:cs="Arial"/>
          <w:sz w:val="20"/>
          <w:szCs w:val="20"/>
        </w:rPr>
      </w:pPr>
    </w:p>
    <w:p w14:paraId="417EEB60" w14:textId="77777777" w:rsidR="00FC5654" w:rsidRDefault="00FC5654" w:rsidP="0075093A">
      <w:pPr>
        <w:pStyle w:val="Heading3"/>
      </w:pPr>
      <w:bookmarkStart w:id="137" w:name="_Toc94462452"/>
      <w:r>
        <w:lastRenderedPageBreak/>
        <w:t>Automazione delle immagini mostrate</w:t>
      </w:r>
      <w:bookmarkEnd w:id="137"/>
    </w:p>
    <w:p w14:paraId="65CEFCAD" w14:textId="35303F5A" w:rsidR="00FC5654" w:rsidRDefault="00FC5654" w:rsidP="003B43B8">
      <w:pPr>
        <w:rPr>
          <w:rFonts w:ascii="Arial" w:hAnsi="Arial" w:cs="Arial"/>
          <w:sz w:val="20"/>
          <w:szCs w:val="20"/>
        </w:rPr>
      </w:pPr>
      <w:r>
        <w:rPr>
          <w:rFonts w:ascii="Arial" w:hAnsi="Arial" w:cs="Arial"/>
          <w:sz w:val="20"/>
          <w:szCs w:val="20"/>
        </w:rPr>
        <w:t>Una delle specifiche richieste consiste nel</w:t>
      </w:r>
      <w:r w:rsidR="002110AE">
        <w:rPr>
          <w:rFonts w:ascii="Arial" w:hAnsi="Arial" w:cs="Arial"/>
          <w:sz w:val="20"/>
          <w:szCs w:val="20"/>
        </w:rPr>
        <w:t>l’avere le possibilità di mostrare le immagini in maniera automatica, senza quindi dover dare l’esplicito comando di cambiamento di immagine. L’utente ha inoltre la possibilità di stabilire il numero di immagini mostrate al secondo.</w:t>
      </w:r>
    </w:p>
    <w:p w14:paraId="16FB314C" w14:textId="768F4AA5" w:rsidR="002110AE" w:rsidRDefault="002110AE" w:rsidP="003B43B8">
      <w:pPr>
        <w:rPr>
          <w:rFonts w:ascii="Arial" w:hAnsi="Arial" w:cs="Arial"/>
          <w:sz w:val="20"/>
          <w:szCs w:val="20"/>
        </w:rPr>
      </w:pPr>
      <w:r>
        <w:rPr>
          <w:rFonts w:ascii="Arial" w:hAnsi="Arial" w:cs="Arial"/>
          <w:sz w:val="20"/>
          <w:szCs w:val="20"/>
        </w:rPr>
        <w:t xml:space="preserve">L’idea per l’implementazione era la seguente: creare un </w:t>
      </w:r>
      <w:proofErr w:type="spellStart"/>
      <w:r>
        <w:rPr>
          <w:rFonts w:ascii="Arial" w:hAnsi="Arial" w:cs="Arial"/>
          <w:sz w:val="20"/>
          <w:szCs w:val="20"/>
        </w:rPr>
        <w:t>Thread</w:t>
      </w:r>
      <w:proofErr w:type="spellEnd"/>
      <w:r w:rsidR="00856ED2">
        <w:rPr>
          <w:rFonts w:ascii="Arial" w:hAnsi="Arial" w:cs="Arial"/>
          <w:sz w:val="20"/>
          <w:szCs w:val="20"/>
        </w:rPr>
        <w:t xml:space="preserve">, on un </w:t>
      </w:r>
      <w:proofErr w:type="gramStart"/>
      <w:r w:rsidR="00856ED2">
        <w:rPr>
          <w:rFonts w:ascii="Arial" w:hAnsi="Arial" w:cs="Arial"/>
          <w:sz w:val="20"/>
          <w:szCs w:val="20"/>
        </w:rPr>
        <w:t xml:space="preserve">Task, </w:t>
      </w:r>
      <w:r>
        <w:rPr>
          <w:rFonts w:ascii="Arial" w:hAnsi="Arial" w:cs="Arial"/>
          <w:sz w:val="20"/>
          <w:szCs w:val="20"/>
        </w:rPr>
        <w:t xml:space="preserve"> cui</w:t>
      </w:r>
      <w:proofErr w:type="gramEnd"/>
      <w:r>
        <w:rPr>
          <w:rFonts w:ascii="Arial" w:hAnsi="Arial" w:cs="Arial"/>
          <w:sz w:val="20"/>
          <w:szCs w:val="20"/>
        </w:rPr>
        <w:t xml:space="preserve"> delegare il compito di aggiornare automaticamente le immagini. Dopo averla realizzata </w:t>
      </w:r>
      <w:r w:rsidR="0024194C">
        <w:rPr>
          <w:rFonts w:ascii="Arial" w:hAnsi="Arial" w:cs="Arial"/>
          <w:sz w:val="20"/>
          <w:szCs w:val="20"/>
        </w:rPr>
        <w:t xml:space="preserve">veniva lanciata un’eccezione riguardante il </w:t>
      </w:r>
      <w:proofErr w:type="spellStart"/>
      <w:r w:rsidR="0024194C">
        <w:rPr>
          <w:rFonts w:ascii="Arial" w:hAnsi="Arial" w:cs="Arial"/>
          <w:sz w:val="20"/>
          <w:szCs w:val="20"/>
        </w:rPr>
        <w:t>Thread</w:t>
      </w:r>
      <w:proofErr w:type="spellEnd"/>
      <w:r w:rsidR="0024194C">
        <w:rPr>
          <w:rFonts w:ascii="Arial" w:hAnsi="Arial" w:cs="Arial"/>
          <w:sz w:val="20"/>
          <w:szCs w:val="20"/>
        </w:rPr>
        <w:t xml:space="preserve">: esso non poteva avere accesso al controllo dell’immagine poiché questo è sotto il controllo di un altro </w:t>
      </w:r>
      <w:proofErr w:type="spellStart"/>
      <w:r w:rsidR="0024194C">
        <w:rPr>
          <w:rFonts w:ascii="Arial" w:hAnsi="Arial" w:cs="Arial"/>
          <w:sz w:val="20"/>
          <w:szCs w:val="20"/>
        </w:rPr>
        <w:t>Thread</w:t>
      </w:r>
      <w:proofErr w:type="spellEnd"/>
      <w:r w:rsidR="0024194C">
        <w:rPr>
          <w:rFonts w:ascii="Arial" w:hAnsi="Arial" w:cs="Arial"/>
          <w:sz w:val="20"/>
          <w:szCs w:val="20"/>
        </w:rPr>
        <w:t>.</w:t>
      </w:r>
    </w:p>
    <w:p w14:paraId="0FA4CD70" w14:textId="3451872D" w:rsidR="0024194C" w:rsidRDefault="0024194C" w:rsidP="003B43B8">
      <w:pPr>
        <w:rPr>
          <w:rFonts w:ascii="Arial" w:hAnsi="Arial" w:cs="Arial"/>
          <w:sz w:val="20"/>
          <w:szCs w:val="20"/>
        </w:rPr>
      </w:pPr>
      <w:r>
        <w:rPr>
          <w:rFonts w:ascii="Arial" w:hAnsi="Arial" w:cs="Arial"/>
          <w:sz w:val="20"/>
          <w:szCs w:val="20"/>
        </w:rPr>
        <w:t xml:space="preserve">Di norma tutti i controlli legati all’interfaccia grafica sono gestiti dal </w:t>
      </w:r>
      <w:proofErr w:type="spellStart"/>
      <w:r>
        <w:rPr>
          <w:rFonts w:ascii="Arial" w:hAnsi="Arial" w:cs="Arial"/>
          <w:sz w:val="20"/>
          <w:szCs w:val="20"/>
        </w:rPr>
        <w:t>Thread</w:t>
      </w:r>
      <w:proofErr w:type="spellEnd"/>
      <w:r>
        <w:rPr>
          <w:rFonts w:ascii="Arial" w:hAnsi="Arial" w:cs="Arial"/>
          <w:sz w:val="20"/>
          <w:szCs w:val="20"/>
        </w:rPr>
        <w:t xml:space="preserve"> dell’interfaccia grafica, conseguentemente è necessario trovare un’altra soluzione. Sicuramente lasciare che se ne occupi il </w:t>
      </w:r>
      <w:proofErr w:type="spellStart"/>
      <w:r>
        <w:rPr>
          <w:rFonts w:ascii="Arial" w:hAnsi="Arial" w:cs="Arial"/>
          <w:sz w:val="20"/>
          <w:szCs w:val="20"/>
        </w:rPr>
        <w:t>Thread</w:t>
      </w:r>
      <w:proofErr w:type="spellEnd"/>
      <w:r>
        <w:rPr>
          <w:rFonts w:ascii="Arial" w:hAnsi="Arial" w:cs="Arial"/>
          <w:sz w:val="20"/>
          <w:szCs w:val="20"/>
        </w:rPr>
        <w:t xml:space="preserve"> grafico è impensabile poiché l’applicazione non sarebbe più utilizzabile.</w:t>
      </w:r>
    </w:p>
    <w:p w14:paraId="7DC674E2" w14:textId="78BEB20A" w:rsidR="00FC5654" w:rsidRDefault="00856ED2" w:rsidP="003B43B8">
      <w:pPr>
        <w:rPr>
          <w:rFonts w:ascii="Arial" w:hAnsi="Arial" w:cs="Arial"/>
          <w:sz w:val="20"/>
          <w:szCs w:val="20"/>
        </w:rPr>
      </w:pPr>
      <w:r>
        <w:rPr>
          <w:rFonts w:ascii="Arial" w:hAnsi="Arial" w:cs="Arial"/>
          <w:sz w:val="20"/>
          <w:szCs w:val="20"/>
        </w:rPr>
        <w:t xml:space="preserve">In seguito a una ricerca e a un’analisi della situazione la soluzione è stata trovata tramite </w:t>
      </w:r>
      <w:r w:rsidR="00D73E2F">
        <w:rPr>
          <w:rFonts w:ascii="Arial" w:hAnsi="Arial" w:cs="Arial"/>
          <w:sz w:val="20"/>
          <w:szCs w:val="20"/>
        </w:rPr>
        <w:t xml:space="preserve">un metodo </w:t>
      </w:r>
      <w:proofErr w:type="spellStart"/>
      <w:r w:rsidR="00D73E2F">
        <w:rPr>
          <w:rFonts w:ascii="Arial" w:hAnsi="Arial" w:cs="Arial"/>
          <w:sz w:val="20"/>
          <w:szCs w:val="20"/>
        </w:rPr>
        <w:t>async</w:t>
      </w:r>
      <w:proofErr w:type="spellEnd"/>
      <w:r w:rsidR="00A22E78">
        <w:rPr>
          <w:rStyle w:val="FootnoteReference"/>
          <w:rFonts w:ascii="Arial" w:hAnsi="Arial" w:cs="Arial"/>
          <w:sz w:val="20"/>
          <w:szCs w:val="20"/>
        </w:rPr>
        <w:footnoteReference w:id="15"/>
      </w:r>
      <w:r w:rsidR="00D73E2F">
        <w:rPr>
          <w:rFonts w:ascii="Arial" w:hAnsi="Arial" w:cs="Arial"/>
          <w:sz w:val="20"/>
          <w:szCs w:val="20"/>
        </w:rPr>
        <w:t>.</w:t>
      </w:r>
    </w:p>
    <w:p w14:paraId="47D63CF7" w14:textId="00EDB244" w:rsidR="00D73E2F" w:rsidRDefault="00D73E2F" w:rsidP="003B43B8">
      <w:pPr>
        <w:rPr>
          <w:rFonts w:ascii="Arial" w:hAnsi="Arial" w:cs="Arial"/>
          <w:sz w:val="20"/>
          <w:szCs w:val="20"/>
        </w:rPr>
      </w:pPr>
    </w:p>
    <w:p w14:paraId="39DC88B6" w14:textId="2F6E2899" w:rsidR="00D73E2F" w:rsidRDefault="00D73E2F" w:rsidP="003B43B8">
      <w:pPr>
        <w:rPr>
          <w:rFonts w:ascii="Arial" w:hAnsi="Arial" w:cs="Arial"/>
          <w:sz w:val="20"/>
          <w:szCs w:val="20"/>
        </w:rPr>
      </w:pPr>
      <w:r>
        <w:rPr>
          <w:rFonts w:ascii="Arial" w:hAnsi="Arial" w:cs="Arial"/>
          <w:sz w:val="20"/>
          <w:szCs w:val="20"/>
        </w:rPr>
        <w:t xml:space="preserve">Struttura base di un metodo </w:t>
      </w:r>
      <w:commentRangeStart w:id="138"/>
      <w:proofErr w:type="spellStart"/>
      <w:r>
        <w:rPr>
          <w:rFonts w:ascii="Arial" w:hAnsi="Arial" w:cs="Arial"/>
          <w:sz w:val="20"/>
          <w:szCs w:val="20"/>
        </w:rPr>
        <w:t>async</w:t>
      </w:r>
      <w:commentRangeEnd w:id="138"/>
      <w:proofErr w:type="spellEnd"/>
      <w:r w:rsidR="00D07CAB">
        <w:rPr>
          <w:rStyle w:val="CommentReference"/>
        </w:rPr>
        <w:commentReference w:id="138"/>
      </w:r>
      <w:r w:rsidR="00A22E78">
        <w:rPr>
          <w:rFonts w:ascii="Arial" w:hAnsi="Arial" w:cs="Arial"/>
          <w:sz w:val="20"/>
          <w:szCs w:val="20"/>
        </w:rPr>
        <w:t>:</w:t>
      </w:r>
    </w:p>
    <w:p w14:paraId="019E429D" w14:textId="77777777" w:rsidR="00A22E78" w:rsidRDefault="00A22E78" w:rsidP="003B43B8">
      <w:pPr>
        <w:rPr>
          <w:rFonts w:ascii="Arial" w:hAnsi="Arial" w:cs="Arial"/>
          <w:sz w:val="20"/>
          <w:szCs w:val="20"/>
        </w:rPr>
      </w:pPr>
    </w:p>
    <w:p w14:paraId="1FE284E7" w14:textId="0E0D616A" w:rsidR="00D73E2F" w:rsidRDefault="00D73E2F" w:rsidP="003B43B8">
      <w:pPr>
        <w:rPr>
          <w:rFonts w:ascii="Arial" w:hAnsi="Arial" w:cs="Arial"/>
          <w:sz w:val="20"/>
          <w:szCs w:val="20"/>
        </w:rPr>
      </w:pPr>
      <w:r>
        <w:rPr>
          <w:rFonts w:ascii="Arial" w:hAnsi="Arial" w:cs="Arial"/>
          <w:sz w:val="20"/>
          <w:szCs w:val="20"/>
        </w:rPr>
        <w:t xml:space="preserve">Visibilità </w:t>
      </w:r>
      <w:proofErr w:type="spellStart"/>
      <w:r>
        <w:rPr>
          <w:rFonts w:ascii="Arial" w:hAnsi="Arial" w:cs="Arial"/>
          <w:sz w:val="20"/>
          <w:szCs w:val="20"/>
        </w:rPr>
        <w:t>async</w:t>
      </w:r>
      <w:proofErr w:type="spellEnd"/>
      <w:r>
        <w:rPr>
          <w:rFonts w:ascii="Arial" w:hAnsi="Arial" w:cs="Arial"/>
          <w:sz w:val="20"/>
          <w:szCs w:val="20"/>
        </w:rPr>
        <w:t xml:space="preserve"> </w:t>
      </w:r>
      <w:proofErr w:type="spellStart"/>
      <w:r>
        <w:rPr>
          <w:rFonts w:ascii="Arial" w:hAnsi="Arial" w:cs="Arial"/>
          <w:sz w:val="20"/>
          <w:szCs w:val="20"/>
        </w:rPr>
        <w:t>void</w:t>
      </w:r>
      <w:proofErr w:type="spellEnd"/>
      <w:r>
        <w:rPr>
          <w:rFonts w:ascii="Arial" w:hAnsi="Arial" w:cs="Arial"/>
          <w:sz w:val="20"/>
          <w:szCs w:val="20"/>
        </w:rPr>
        <w:t xml:space="preserve"> </w:t>
      </w:r>
      <w:proofErr w:type="spellStart"/>
      <w:proofErr w:type="gramStart"/>
      <w:r>
        <w:rPr>
          <w:rFonts w:ascii="Arial" w:hAnsi="Arial" w:cs="Arial"/>
          <w:sz w:val="20"/>
          <w:szCs w:val="20"/>
        </w:rPr>
        <w:t>NomeMetodo</w:t>
      </w:r>
      <w:proofErr w:type="spellEnd"/>
      <w:r>
        <w:rPr>
          <w:rFonts w:ascii="Arial" w:hAnsi="Arial" w:cs="Arial"/>
          <w:sz w:val="20"/>
          <w:szCs w:val="20"/>
        </w:rPr>
        <w:t>(</w:t>
      </w:r>
      <w:proofErr w:type="gramEnd"/>
      <w:r>
        <w:rPr>
          <w:rFonts w:ascii="Arial" w:hAnsi="Arial" w:cs="Arial"/>
          <w:sz w:val="20"/>
          <w:szCs w:val="20"/>
        </w:rPr>
        <w:t>)</w:t>
      </w:r>
    </w:p>
    <w:p w14:paraId="325EDE13" w14:textId="7AC5788C" w:rsidR="00D73E2F" w:rsidRDefault="00D73E2F" w:rsidP="003B43B8">
      <w:pPr>
        <w:rPr>
          <w:rFonts w:ascii="Arial" w:hAnsi="Arial" w:cs="Arial"/>
          <w:sz w:val="20"/>
          <w:szCs w:val="20"/>
        </w:rPr>
      </w:pPr>
      <w:r>
        <w:rPr>
          <w:rFonts w:ascii="Arial" w:hAnsi="Arial" w:cs="Arial"/>
          <w:sz w:val="20"/>
          <w:szCs w:val="20"/>
        </w:rPr>
        <w:t>{</w:t>
      </w:r>
    </w:p>
    <w:p w14:paraId="04AE989C" w14:textId="0AD4EF43" w:rsidR="00D73E2F" w:rsidRDefault="00D73E2F" w:rsidP="003B43B8">
      <w:pPr>
        <w:rPr>
          <w:rFonts w:ascii="Arial" w:hAnsi="Arial" w:cs="Arial"/>
          <w:sz w:val="20"/>
          <w:szCs w:val="20"/>
        </w:rPr>
      </w:pPr>
      <w:r>
        <w:rPr>
          <w:rFonts w:ascii="Arial" w:hAnsi="Arial" w:cs="Arial"/>
          <w:sz w:val="20"/>
          <w:szCs w:val="20"/>
        </w:rPr>
        <w:tab/>
      </w:r>
      <w:proofErr w:type="spellStart"/>
      <w:r>
        <w:rPr>
          <w:rFonts w:ascii="Arial" w:hAnsi="Arial" w:cs="Arial"/>
          <w:sz w:val="20"/>
          <w:szCs w:val="20"/>
        </w:rPr>
        <w:t>await</w:t>
      </w:r>
      <w:proofErr w:type="spellEnd"/>
      <w:r>
        <w:rPr>
          <w:rFonts w:ascii="Arial" w:hAnsi="Arial" w:cs="Arial"/>
          <w:sz w:val="20"/>
          <w:szCs w:val="20"/>
        </w:rPr>
        <w:t xml:space="preserve"> </w:t>
      </w:r>
      <w:proofErr w:type="gramStart"/>
      <w:r>
        <w:rPr>
          <w:rFonts w:ascii="Arial" w:hAnsi="Arial" w:cs="Arial"/>
          <w:sz w:val="20"/>
          <w:szCs w:val="20"/>
        </w:rPr>
        <w:t>Metodo(</w:t>
      </w:r>
      <w:proofErr w:type="gramEnd"/>
      <w:r>
        <w:rPr>
          <w:rFonts w:ascii="Arial" w:hAnsi="Arial" w:cs="Arial"/>
          <w:sz w:val="20"/>
          <w:szCs w:val="20"/>
        </w:rPr>
        <w:t>);</w:t>
      </w:r>
    </w:p>
    <w:p w14:paraId="25EBA1FA" w14:textId="7C23BF91" w:rsidR="00D73E2F" w:rsidRDefault="00D73E2F" w:rsidP="003B43B8">
      <w:pPr>
        <w:rPr>
          <w:rFonts w:ascii="Arial" w:hAnsi="Arial" w:cs="Arial"/>
          <w:sz w:val="20"/>
          <w:szCs w:val="20"/>
        </w:rPr>
      </w:pPr>
      <w:r>
        <w:rPr>
          <w:rFonts w:ascii="Arial" w:hAnsi="Arial" w:cs="Arial"/>
          <w:sz w:val="20"/>
          <w:szCs w:val="20"/>
        </w:rPr>
        <w:t>}</w:t>
      </w:r>
    </w:p>
    <w:p w14:paraId="02790B9A" w14:textId="165BDE40" w:rsidR="00A22E78" w:rsidRDefault="00A22E78" w:rsidP="003B43B8">
      <w:pPr>
        <w:rPr>
          <w:rFonts w:ascii="Arial" w:hAnsi="Arial" w:cs="Arial"/>
          <w:sz w:val="20"/>
          <w:szCs w:val="20"/>
        </w:rPr>
      </w:pPr>
    </w:p>
    <w:p w14:paraId="5D6A0002" w14:textId="6CE9342D" w:rsidR="00A22E78" w:rsidRDefault="00A22E78" w:rsidP="003B43B8">
      <w:pPr>
        <w:rPr>
          <w:rFonts w:ascii="Arial" w:hAnsi="Arial" w:cs="Arial"/>
          <w:sz w:val="20"/>
          <w:szCs w:val="20"/>
        </w:rPr>
      </w:pPr>
      <w:r>
        <w:rPr>
          <w:rFonts w:ascii="Arial" w:hAnsi="Arial" w:cs="Arial"/>
          <w:sz w:val="20"/>
          <w:szCs w:val="20"/>
        </w:rPr>
        <w:t>La parola chiave “</w:t>
      </w:r>
      <w:proofErr w:type="spellStart"/>
      <w:r>
        <w:rPr>
          <w:rFonts w:ascii="Arial" w:hAnsi="Arial" w:cs="Arial"/>
          <w:sz w:val="20"/>
          <w:szCs w:val="20"/>
        </w:rPr>
        <w:t>await</w:t>
      </w:r>
      <w:proofErr w:type="spellEnd"/>
      <w:r>
        <w:rPr>
          <w:rFonts w:ascii="Arial" w:hAnsi="Arial" w:cs="Arial"/>
          <w:sz w:val="20"/>
          <w:szCs w:val="20"/>
        </w:rPr>
        <w:t>” consente al chiamante del metodo asincrono di riprendere la propria esecuzione.</w:t>
      </w:r>
      <w:r w:rsidR="007D2B58">
        <w:rPr>
          <w:rFonts w:ascii="Arial" w:hAnsi="Arial" w:cs="Arial"/>
          <w:sz w:val="20"/>
          <w:szCs w:val="20"/>
        </w:rPr>
        <w:t xml:space="preserve"> Al termine</w:t>
      </w:r>
      <w:r w:rsidR="00D666C3">
        <w:rPr>
          <w:rFonts w:ascii="Arial" w:hAnsi="Arial" w:cs="Arial"/>
          <w:sz w:val="20"/>
          <w:szCs w:val="20"/>
        </w:rPr>
        <w:t xml:space="preserve"> del metodo caratterizzato da </w:t>
      </w:r>
      <w:proofErr w:type="spellStart"/>
      <w:r w:rsidR="00D666C3">
        <w:rPr>
          <w:rFonts w:ascii="Arial" w:hAnsi="Arial" w:cs="Arial"/>
          <w:sz w:val="20"/>
          <w:szCs w:val="20"/>
        </w:rPr>
        <w:t>await</w:t>
      </w:r>
      <w:proofErr w:type="spellEnd"/>
      <w:r w:rsidR="00D666C3">
        <w:rPr>
          <w:rFonts w:ascii="Arial" w:hAnsi="Arial" w:cs="Arial"/>
          <w:sz w:val="20"/>
          <w:szCs w:val="20"/>
        </w:rPr>
        <w:t xml:space="preserve"> l’esecuzione riparte dall’istruzione successiva a tale metodo.</w:t>
      </w:r>
    </w:p>
    <w:p w14:paraId="19A92A72" w14:textId="09CE1529" w:rsidR="00A22E78" w:rsidRDefault="00A22E78" w:rsidP="003B43B8">
      <w:pPr>
        <w:rPr>
          <w:rFonts w:ascii="Arial" w:hAnsi="Arial" w:cs="Arial"/>
          <w:sz w:val="20"/>
          <w:szCs w:val="20"/>
        </w:rPr>
      </w:pPr>
    </w:p>
    <w:p w14:paraId="657705A1" w14:textId="77777777"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8000"/>
          <w:sz w:val="19"/>
          <w:szCs w:val="19"/>
          <w:lang w:eastAsia="it-CH"/>
        </w:rPr>
        <w:t>//Avvio della riproduzione automatica delle immagini</w:t>
      </w:r>
    </w:p>
    <w:p w14:paraId="221FEF4C" w14:textId="1153051B" w:rsidR="00A22E78" w:rsidRPr="00CC4481" w:rsidRDefault="00A22E78" w:rsidP="00A22E78">
      <w:pPr>
        <w:autoSpaceDE w:val="0"/>
        <w:autoSpaceDN w:val="0"/>
        <w:adjustRightInd w:val="0"/>
        <w:spacing w:line="240" w:lineRule="auto"/>
        <w:rPr>
          <w:rFonts w:ascii="Consolas" w:hAnsi="Consolas" w:cs="Consolas"/>
          <w:color w:val="000000"/>
          <w:sz w:val="19"/>
          <w:szCs w:val="19"/>
          <w:lang w:val="en-US" w:eastAsia="it-CH"/>
        </w:rPr>
      </w:pPr>
      <w:proofErr w:type="gramStart"/>
      <w:r w:rsidRPr="00CC4481">
        <w:rPr>
          <w:rFonts w:ascii="Consolas" w:hAnsi="Consolas" w:cs="Consolas"/>
          <w:color w:val="0000FF"/>
          <w:sz w:val="19"/>
          <w:szCs w:val="19"/>
          <w:lang w:val="en-US" w:eastAsia="it-CH"/>
        </w:rPr>
        <w:t>private</w:t>
      </w:r>
      <w:proofErr w:type="gramEnd"/>
      <w:r w:rsidRPr="00CC4481">
        <w:rPr>
          <w:rFonts w:ascii="Consolas" w:hAnsi="Consolas" w:cs="Consolas"/>
          <w:color w:val="000000"/>
          <w:sz w:val="19"/>
          <w:szCs w:val="19"/>
          <w:lang w:val="en-US" w:eastAsia="it-CH"/>
        </w:rPr>
        <w:t xml:space="preserve"> </w:t>
      </w:r>
      <w:proofErr w:type="spellStart"/>
      <w:r w:rsidRPr="00CC4481">
        <w:rPr>
          <w:rFonts w:ascii="Consolas" w:hAnsi="Consolas" w:cs="Consolas"/>
          <w:color w:val="0000FF"/>
          <w:sz w:val="19"/>
          <w:szCs w:val="19"/>
          <w:lang w:val="en-US" w:eastAsia="it-CH"/>
        </w:rPr>
        <w:t>async</w:t>
      </w:r>
      <w:proofErr w:type="spellEnd"/>
      <w:r w:rsidRPr="00CC4481">
        <w:rPr>
          <w:rFonts w:ascii="Consolas" w:hAnsi="Consolas" w:cs="Consolas"/>
          <w:color w:val="000000"/>
          <w:sz w:val="19"/>
          <w:szCs w:val="19"/>
          <w:lang w:val="en-US" w:eastAsia="it-CH"/>
        </w:rPr>
        <w:t xml:space="preserve"> </w:t>
      </w:r>
      <w:r w:rsidRPr="00CC4481">
        <w:rPr>
          <w:rFonts w:ascii="Consolas" w:hAnsi="Consolas" w:cs="Consolas"/>
          <w:color w:val="0000FF"/>
          <w:sz w:val="19"/>
          <w:szCs w:val="19"/>
          <w:lang w:val="en-US" w:eastAsia="it-CH"/>
        </w:rPr>
        <w:t>void</w:t>
      </w:r>
      <w:r w:rsidRPr="00CC4481">
        <w:rPr>
          <w:rFonts w:ascii="Consolas" w:hAnsi="Consolas" w:cs="Consolas"/>
          <w:color w:val="000000"/>
          <w:sz w:val="19"/>
          <w:szCs w:val="19"/>
          <w:lang w:val="en-US" w:eastAsia="it-CH"/>
        </w:rPr>
        <w:t xml:space="preserve"> </w:t>
      </w:r>
      <w:proofErr w:type="spellStart"/>
      <w:r w:rsidRPr="00CC4481">
        <w:rPr>
          <w:rFonts w:ascii="Consolas" w:hAnsi="Consolas" w:cs="Consolas"/>
          <w:color w:val="000000"/>
          <w:sz w:val="19"/>
          <w:szCs w:val="19"/>
          <w:lang w:val="en-US" w:eastAsia="it-CH"/>
        </w:rPr>
        <w:t>PlayImage_Click</w:t>
      </w:r>
      <w:proofErr w:type="spellEnd"/>
      <w:r w:rsidRPr="00CC4481">
        <w:rPr>
          <w:rFonts w:ascii="Consolas" w:hAnsi="Consolas" w:cs="Consolas"/>
          <w:color w:val="000000"/>
          <w:sz w:val="19"/>
          <w:szCs w:val="19"/>
          <w:lang w:val="en-US" w:eastAsia="it-CH"/>
        </w:rPr>
        <w:t>(</w:t>
      </w:r>
      <w:r w:rsidRPr="00CC4481">
        <w:rPr>
          <w:rFonts w:ascii="Consolas" w:hAnsi="Consolas" w:cs="Consolas"/>
          <w:color w:val="0000FF"/>
          <w:sz w:val="19"/>
          <w:szCs w:val="19"/>
          <w:lang w:val="en-US" w:eastAsia="it-CH"/>
        </w:rPr>
        <w:t>object</w:t>
      </w:r>
      <w:r w:rsidRPr="00CC4481">
        <w:rPr>
          <w:rFonts w:ascii="Consolas" w:hAnsi="Consolas" w:cs="Consolas"/>
          <w:color w:val="000000"/>
          <w:sz w:val="19"/>
          <w:szCs w:val="19"/>
          <w:lang w:val="en-US" w:eastAsia="it-CH"/>
        </w:rPr>
        <w:t xml:space="preserve"> sender, </w:t>
      </w:r>
      <w:proofErr w:type="spellStart"/>
      <w:r w:rsidRPr="00CC4481">
        <w:rPr>
          <w:rFonts w:ascii="Consolas" w:hAnsi="Consolas" w:cs="Consolas"/>
          <w:color w:val="000000"/>
          <w:sz w:val="19"/>
          <w:szCs w:val="19"/>
          <w:lang w:val="en-US" w:eastAsia="it-CH"/>
        </w:rPr>
        <w:t>RoutedEventArgs</w:t>
      </w:r>
      <w:proofErr w:type="spellEnd"/>
      <w:r w:rsidRPr="00CC4481">
        <w:rPr>
          <w:rFonts w:ascii="Consolas" w:hAnsi="Consolas" w:cs="Consolas"/>
          <w:color w:val="000000"/>
          <w:sz w:val="19"/>
          <w:szCs w:val="19"/>
          <w:lang w:val="en-US" w:eastAsia="it-CH"/>
        </w:rPr>
        <w:t xml:space="preserve"> e)</w:t>
      </w:r>
    </w:p>
    <w:p w14:paraId="3E2BE91D" w14:textId="38F7A185"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359AC159" w14:textId="0EFC3473"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roofErr w:type="spellStart"/>
      <w:r>
        <w:rPr>
          <w:rFonts w:ascii="Consolas" w:hAnsi="Consolas" w:cs="Consolas"/>
          <w:color w:val="000000"/>
          <w:sz w:val="19"/>
          <w:szCs w:val="19"/>
          <w:lang w:eastAsia="it-CH"/>
        </w:rPr>
        <w:t>isAutomatic</w:t>
      </w:r>
      <w:proofErr w:type="spellEnd"/>
      <w:r>
        <w:rPr>
          <w:rFonts w:ascii="Consolas" w:hAnsi="Consolas" w:cs="Consolas"/>
          <w:color w:val="000000"/>
          <w:sz w:val="19"/>
          <w:szCs w:val="19"/>
          <w:lang w:eastAsia="it-CH"/>
        </w:rPr>
        <w:t xml:space="preserve"> = </w:t>
      </w:r>
      <w:proofErr w:type="spellStart"/>
      <w:r>
        <w:rPr>
          <w:rFonts w:ascii="Consolas" w:hAnsi="Consolas" w:cs="Consolas"/>
          <w:color w:val="0000FF"/>
          <w:sz w:val="19"/>
          <w:szCs w:val="19"/>
          <w:lang w:eastAsia="it-CH"/>
        </w:rPr>
        <w:t>true</w:t>
      </w:r>
      <w:proofErr w:type="spellEnd"/>
      <w:r>
        <w:rPr>
          <w:rFonts w:ascii="Consolas" w:hAnsi="Consolas" w:cs="Consolas"/>
          <w:color w:val="000000"/>
          <w:sz w:val="19"/>
          <w:szCs w:val="19"/>
          <w:lang w:eastAsia="it-CH"/>
        </w:rPr>
        <w:t>;</w:t>
      </w:r>
    </w:p>
    <w:p w14:paraId="0CF83592" w14:textId="7C74DE0A"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r>
        <w:rPr>
          <w:rFonts w:ascii="Consolas" w:hAnsi="Consolas" w:cs="Consolas"/>
          <w:color w:val="008000"/>
          <w:sz w:val="19"/>
          <w:szCs w:val="19"/>
          <w:lang w:eastAsia="it-CH"/>
        </w:rPr>
        <w:t>//</w:t>
      </w:r>
      <w:proofErr w:type="spellStart"/>
      <w:r>
        <w:rPr>
          <w:rFonts w:ascii="Consolas" w:hAnsi="Consolas" w:cs="Consolas"/>
          <w:color w:val="008000"/>
          <w:sz w:val="19"/>
          <w:szCs w:val="19"/>
          <w:lang w:eastAsia="it-CH"/>
        </w:rPr>
        <w:t>Loop</w:t>
      </w:r>
      <w:proofErr w:type="spellEnd"/>
      <w:r>
        <w:rPr>
          <w:rFonts w:ascii="Consolas" w:hAnsi="Consolas" w:cs="Consolas"/>
          <w:color w:val="008000"/>
          <w:sz w:val="19"/>
          <w:szCs w:val="19"/>
          <w:lang w:eastAsia="it-CH"/>
        </w:rPr>
        <w:t xml:space="preserve"> di aggiornamento dell'immagine</w:t>
      </w:r>
    </w:p>
    <w:p w14:paraId="292BEB65" w14:textId="2A7723AA"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roofErr w:type="spellStart"/>
      <w:r>
        <w:rPr>
          <w:rFonts w:ascii="Consolas" w:hAnsi="Consolas" w:cs="Consolas"/>
          <w:color w:val="0000FF"/>
          <w:sz w:val="19"/>
          <w:szCs w:val="19"/>
          <w:lang w:eastAsia="it-CH"/>
        </w:rPr>
        <w:t>while</w:t>
      </w:r>
      <w:proofErr w:type="spellEnd"/>
      <w:r>
        <w:rPr>
          <w:rFonts w:ascii="Consolas" w:hAnsi="Consolas" w:cs="Consolas"/>
          <w:color w:val="000000"/>
          <w:sz w:val="19"/>
          <w:szCs w:val="19"/>
          <w:lang w:eastAsia="it-CH"/>
        </w:rPr>
        <w:t>(</w:t>
      </w:r>
      <w:proofErr w:type="spellStart"/>
      <w:r>
        <w:rPr>
          <w:rFonts w:ascii="Consolas" w:hAnsi="Consolas" w:cs="Consolas"/>
          <w:color w:val="000000"/>
          <w:sz w:val="19"/>
          <w:szCs w:val="19"/>
          <w:lang w:eastAsia="it-CH"/>
        </w:rPr>
        <w:t>isAutomatic</w:t>
      </w:r>
      <w:proofErr w:type="spellEnd"/>
      <w:r>
        <w:rPr>
          <w:rFonts w:ascii="Consolas" w:hAnsi="Consolas" w:cs="Consolas"/>
          <w:color w:val="000000"/>
          <w:sz w:val="19"/>
          <w:szCs w:val="19"/>
          <w:lang w:eastAsia="it-CH"/>
        </w:rPr>
        <w:t>)</w:t>
      </w:r>
    </w:p>
    <w:p w14:paraId="14F254DD" w14:textId="379FF851"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2FAE6D97" w14:textId="0F0600D0"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roofErr w:type="spellStart"/>
      <w:r>
        <w:rPr>
          <w:rFonts w:ascii="Consolas" w:hAnsi="Consolas" w:cs="Consolas"/>
          <w:color w:val="0000FF"/>
          <w:sz w:val="19"/>
          <w:szCs w:val="19"/>
          <w:lang w:eastAsia="it-CH"/>
        </w:rPr>
        <w:t>int</w:t>
      </w:r>
      <w:proofErr w:type="spellEnd"/>
      <w:r>
        <w:rPr>
          <w:rFonts w:ascii="Consolas" w:hAnsi="Consolas" w:cs="Consolas"/>
          <w:color w:val="000000"/>
          <w:sz w:val="19"/>
          <w:szCs w:val="19"/>
          <w:lang w:eastAsia="it-CH"/>
        </w:rPr>
        <w:t xml:space="preserve"> ratio = </w:t>
      </w:r>
      <w:proofErr w:type="spellStart"/>
      <w:proofErr w:type="gramStart"/>
      <w:r>
        <w:rPr>
          <w:rFonts w:ascii="Consolas" w:hAnsi="Consolas" w:cs="Consolas"/>
          <w:color w:val="000000"/>
          <w:sz w:val="19"/>
          <w:szCs w:val="19"/>
          <w:lang w:eastAsia="it-CH"/>
        </w:rPr>
        <w:t>getSpeed</w:t>
      </w:r>
      <w:proofErr w:type="spellEnd"/>
      <w:r>
        <w:rPr>
          <w:rFonts w:ascii="Consolas" w:hAnsi="Consolas" w:cs="Consolas"/>
          <w:color w:val="000000"/>
          <w:sz w:val="19"/>
          <w:szCs w:val="19"/>
          <w:lang w:eastAsia="it-CH"/>
        </w:rPr>
        <w:t>(</w:t>
      </w:r>
      <w:proofErr w:type="gramEnd"/>
      <w:r>
        <w:rPr>
          <w:rFonts w:ascii="Consolas" w:hAnsi="Consolas" w:cs="Consolas"/>
          <w:color w:val="000000"/>
          <w:sz w:val="19"/>
          <w:szCs w:val="19"/>
          <w:lang w:eastAsia="it-CH"/>
        </w:rPr>
        <w:t xml:space="preserve">);             </w:t>
      </w:r>
      <w:r>
        <w:rPr>
          <w:rFonts w:ascii="Consolas" w:hAnsi="Consolas" w:cs="Consolas"/>
          <w:color w:val="008000"/>
          <w:sz w:val="19"/>
          <w:szCs w:val="19"/>
          <w:lang w:eastAsia="it-CH"/>
        </w:rPr>
        <w:t xml:space="preserve">//velocità ricavata dal </w:t>
      </w:r>
      <w:proofErr w:type="spellStart"/>
      <w:r>
        <w:rPr>
          <w:rFonts w:ascii="Consolas" w:hAnsi="Consolas" w:cs="Consolas"/>
          <w:color w:val="008000"/>
          <w:sz w:val="19"/>
          <w:szCs w:val="19"/>
          <w:lang w:eastAsia="it-CH"/>
        </w:rPr>
        <w:t>combobox</w:t>
      </w:r>
      <w:proofErr w:type="spellEnd"/>
    </w:p>
    <w:p w14:paraId="51AF0263" w14:textId="7459E6AE" w:rsidR="00A22E78" w:rsidRPr="00CC4481" w:rsidRDefault="00A22E78" w:rsidP="00A22E78">
      <w:pPr>
        <w:autoSpaceDE w:val="0"/>
        <w:autoSpaceDN w:val="0"/>
        <w:adjustRightInd w:val="0"/>
        <w:spacing w:line="240" w:lineRule="auto"/>
        <w:rPr>
          <w:rFonts w:ascii="Consolas" w:hAnsi="Consolas" w:cs="Consolas"/>
          <w:color w:val="000000"/>
          <w:sz w:val="19"/>
          <w:szCs w:val="19"/>
          <w:lang w:val="en-US" w:eastAsia="it-CH"/>
        </w:rPr>
      </w:pPr>
      <w:r>
        <w:rPr>
          <w:rFonts w:ascii="Consolas" w:hAnsi="Consolas" w:cs="Consolas"/>
          <w:color w:val="000000"/>
          <w:sz w:val="19"/>
          <w:szCs w:val="19"/>
          <w:lang w:eastAsia="it-CH"/>
        </w:rPr>
        <w:t xml:space="preserve">        </w:t>
      </w:r>
      <w:proofErr w:type="spellStart"/>
      <w:proofErr w:type="gramStart"/>
      <w:r w:rsidRPr="00CC4481">
        <w:rPr>
          <w:rFonts w:ascii="Consolas" w:hAnsi="Consolas" w:cs="Consolas"/>
          <w:color w:val="000000"/>
          <w:sz w:val="19"/>
          <w:szCs w:val="19"/>
          <w:lang w:val="en-US" w:eastAsia="it-CH"/>
        </w:rPr>
        <w:t>nextImage</w:t>
      </w:r>
      <w:proofErr w:type="spellEnd"/>
      <w:r w:rsidRPr="00CC4481">
        <w:rPr>
          <w:rFonts w:ascii="Consolas" w:hAnsi="Consolas" w:cs="Consolas"/>
          <w:color w:val="000000"/>
          <w:sz w:val="19"/>
          <w:szCs w:val="19"/>
          <w:lang w:val="en-US" w:eastAsia="it-CH"/>
        </w:rPr>
        <w:t>(</w:t>
      </w:r>
      <w:proofErr w:type="gramEnd"/>
      <w:r w:rsidRPr="00CC4481">
        <w:rPr>
          <w:rFonts w:ascii="Consolas" w:hAnsi="Consolas" w:cs="Consolas"/>
          <w:color w:val="000000"/>
          <w:sz w:val="19"/>
          <w:szCs w:val="19"/>
          <w:lang w:val="en-US" w:eastAsia="it-CH"/>
        </w:rPr>
        <w:t>);</w:t>
      </w:r>
    </w:p>
    <w:p w14:paraId="41FB6336" w14:textId="37F3871D" w:rsidR="00A22E78" w:rsidRPr="00CC4481" w:rsidRDefault="00A22E78" w:rsidP="00A22E78">
      <w:pPr>
        <w:autoSpaceDE w:val="0"/>
        <w:autoSpaceDN w:val="0"/>
        <w:adjustRightInd w:val="0"/>
        <w:spacing w:line="240" w:lineRule="auto"/>
        <w:rPr>
          <w:rFonts w:ascii="Consolas" w:hAnsi="Consolas" w:cs="Consolas"/>
          <w:color w:val="000000"/>
          <w:sz w:val="19"/>
          <w:szCs w:val="19"/>
          <w:lang w:val="en-US" w:eastAsia="it-CH"/>
        </w:rPr>
      </w:pPr>
      <w:r w:rsidRPr="00CC4481">
        <w:rPr>
          <w:rFonts w:ascii="Consolas" w:hAnsi="Consolas" w:cs="Consolas"/>
          <w:color w:val="000000"/>
          <w:sz w:val="19"/>
          <w:szCs w:val="19"/>
          <w:lang w:val="en-US" w:eastAsia="it-CH"/>
        </w:rPr>
        <w:t xml:space="preserve">        </w:t>
      </w:r>
      <w:proofErr w:type="gramStart"/>
      <w:r w:rsidRPr="00CC4481">
        <w:rPr>
          <w:rFonts w:ascii="Consolas" w:hAnsi="Consolas" w:cs="Consolas"/>
          <w:color w:val="0000FF"/>
          <w:sz w:val="19"/>
          <w:szCs w:val="19"/>
          <w:lang w:val="en-US" w:eastAsia="it-CH"/>
        </w:rPr>
        <w:t>await</w:t>
      </w:r>
      <w:proofErr w:type="gramEnd"/>
      <w:r w:rsidRPr="00CC4481">
        <w:rPr>
          <w:rFonts w:ascii="Consolas" w:hAnsi="Consolas" w:cs="Consolas"/>
          <w:color w:val="000000"/>
          <w:sz w:val="19"/>
          <w:szCs w:val="19"/>
          <w:lang w:val="en-US" w:eastAsia="it-CH"/>
        </w:rPr>
        <w:t xml:space="preserve"> </w:t>
      </w:r>
      <w:proofErr w:type="spellStart"/>
      <w:r w:rsidRPr="00CC4481">
        <w:rPr>
          <w:rFonts w:ascii="Consolas" w:hAnsi="Consolas" w:cs="Consolas"/>
          <w:color w:val="000000"/>
          <w:sz w:val="19"/>
          <w:szCs w:val="19"/>
          <w:lang w:val="en-US" w:eastAsia="it-CH"/>
        </w:rPr>
        <w:t>Task.Delay</w:t>
      </w:r>
      <w:proofErr w:type="spellEnd"/>
      <w:r w:rsidRPr="00CC4481">
        <w:rPr>
          <w:rFonts w:ascii="Consolas" w:hAnsi="Consolas" w:cs="Consolas"/>
          <w:color w:val="000000"/>
          <w:sz w:val="19"/>
          <w:szCs w:val="19"/>
          <w:lang w:val="en-US" w:eastAsia="it-CH"/>
        </w:rPr>
        <w:t>(</w:t>
      </w:r>
      <w:proofErr w:type="spellStart"/>
      <w:r w:rsidRPr="00CC4481">
        <w:rPr>
          <w:rFonts w:ascii="Consolas" w:hAnsi="Consolas" w:cs="Consolas"/>
          <w:color w:val="000000"/>
          <w:sz w:val="19"/>
          <w:szCs w:val="19"/>
          <w:lang w:val="en-US" w:eastAsia="it-CH"/>
        </w:rPr>
        <w:t>timeMs</w:t>
      </w:r>
      <w:proofErr w:type="spellEnd"/>
      <w:r w:rsidRPr="00CC4481">
        <w:rPr>
          <w:rFonts w:ascii="Consolas" w:hAnsi="Consolas" w:cs="Consolas"/>
          <w:color w:val="000000"/>
          <w:sz w:val="19"/>
          <w:szCs w:val="19"/>
          <w:lang w:val="en-US" w:eastAsia="it-CH"/>
        </w:rPr>
        <w:t>/ratio);</w:t>
      </w:r>
    </w:p>
    <w:p w14:paraId="6419E0E3" w14:textId="14933E93"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sidRPr="00CC4481">
        <w:rPr>
          <w:rFonts w:ascii="Consolas" w:hAnsi="Consolas" w:cs="Consolas"/>
          <w:color w:val="000000"/>
          <w:sz w:val="19"/>
          <w:szCs w:val="19"/>
          <w:lang w:val="en-US" w:eastAsia="it-CH"/>
        </w:rPr>
        <w:t xml:space="preserve">        </w:t>
      </w:r>
      <w:proofErr w:type="spellStart"/>
      <w:r>
        <w:rPr>
          <w:rFonts w:ascii="Consolas" w:hAnsi="Consolas" w:cs="Consolas"/>
          <w:color w:val="0000FF"/>
          <w:sz w:val="19"/>
          <w:szCs w:val="19"/>
          <w:lang w:eastAsia="it-CH"/>
        </w:rPr>
        <w:t>if</w:t>
      </w:r>
      <w:proofErr w:type="spellEnd"/>
      <w:r>
        <w:rPr>
          <w:rFonts w:ascii="Consolas" w:hAnsi="Consolas" w:cs="Consolas"/>
          <w:color w:val="000000"/>
          <w:sz w:val="19"/>
          <w:szCs w:val="19"/>
          <w:lang w:eastAsia="it-CH"/>
        </w:rPr>
        <w:t xml:space="preserve"> (</w:t>
      </w:r>
      <w:proofErr w:type="spellStart"/>
      <w:proofErr w:type="gramStart"/>
      <w:r>
        <w:rPr>
          <w:rFonts w:ascii="Consolas" w:hAnsi="Consolas" w:cs="Consolas"/>
          <w:color w:val="000000"/>
          <w:sz w:val="19"/>
          <w:szCs w:val="19"/>
          <w:lang w:eastAsia="it-CH"/>
        </w:rPr>
        <w:t>areImageEnd</w:t>
      </w:r>
      <w:proofErr w:type="spellEnd"/>
      <w:r>
        <w:rPr>
          <w:rFonts w:ascii="Consolas" w:hAnsi="Consolas" w:cs="Consolas"/>
          <w:color w:val="000000"/>
          <w:sz w:val="19"/>
          <w:szCs w:val="19"/>
          <w:lang w:eastAsia="it-CH"/>
        </w:rPr>
        <w:t>(</w:t>
      </w:r>
      <w:proofErr w:type="gramEnd"/>
      <w:r>
        <w:rPr>
          <w:rFonts w:ascii="Consolas" w:hAnsi="Consolas" w:cs="Consolas"/>
          <w:color w:val="000000"/>
          <w:sz w:val="19"/>
          <w:szCs w:val="19"/>
          <w:lang w:eastAsia="it-CH"/>
        </w:rPr>
        <w:t>))</w:t>
      </w:r>
    </w:p>
    <w:p w14:paraId="4FD54F3D" w14:textId="6FD45B7A"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454DAAC8" w14:textId="40C63B80"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roofErr w:type="spellStart"/>
      <w:r>
        <w:rPr>
          <w:rFonts w:ascii="Consolas" w:hAnsi="Consolas" w:cs="Consolas"/>
          <w:color w:val="000000"/>
          <w:sz w:val="19"/>
          <w:szCs w:val="19"/>
          <w:lang w:eastAsia="it-CH"/>
        </w:rPr>
        <w:t>isAutomatic</w:t>
      </w:r>
      <w:proofErr w:type="spellEnd"/>
      <w:r>
        <w:rPr>
          <w:rFonts w:ascii="Consolas" w:hAnsi="Consolas" w:cs="Consolas"/>
          <w:color w:val="000000"/>
          <w:sz w:val="19"/>
          <w:szCs w:val="19"/>
          <w:lang w:eastAsia="it-CH"/>
        </w:rPr>
        <w:t xml:space="preserve"> = </w:t>
      </w:r>
      <w:r>
        <w:rPr>
          <w:rFonts w:ascii="Consolas" w:hAnsi="Consolas" w:cs="Consolas"/>
          <w:color w:val="0000FF"/>
          <w:sz w:val="19"/>
          <w:szCs w:val="19"/>
          <w:lang w:eastAsia="it-CH"/>
        </w:rPr>
        <w:t>false</w:t>
      </w:r>
      <w:r>
        <w:rPr>
          <w:rFonts w:ascii="Consolas" w:hAnsi="Consolas" w:cs="Consolas"/>
          <w:color w:val="000000"/>
          <w:sz w:val="19"/>
          <w:szCs w:val="19"/>
          <w:lang w:eastAsia="it-CH"/>
        </w:rPr>
        <w:t>;</w:t>
      </w:r>
    </w:p>
    <w:p w14:paraId="4F9D8968" w14:textId="0FE571CC"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69AD30F2" w14:textId="704B5FD8"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420E6CC8" w14:textId="16A8DF47" w:rsidR="00A22E78" w:rsidRDefault="00A22E78" w:rsidP="00A22E78">
      <w:pPr>
        <w:rPr>
          <w:rFonts w:ascii="Arial" w:hAnsi="Arial" w:cs="Arial"/>
          <w:sz w:val="20"/>
          <w:szCs w:val="20"/>
        </w:rPr>
      </w:pPr>
      <w:r>
        <w:rPr>
          <w:rFonts w:ascii="Consolas" w:hAnsi="Consolas" w:cs="Consolas"/>
          <w:color w:val="000000"/>
          <w:sz w:val="19"/>
          <w:szCs w:val="19"/>
          <w:lang w:eastAsia="it-CH"/>
        </w:rPr>
        <w:t>}</w:t>
      </w:r>
    </w:p>
    <w:p w14:paraId="2466ED25" w14:textId="4D48675C" w:rsidR="00856ED2" w:rsidRDefault="00856ED2" w:rsidP="003B43B8">
      <w:pPr>
        <w:rPr>
          <w:rFonts w:ascii="Arial" w:hAnsi="Arial" w:cs="Arial"/>
          <w:sz w:val="20"/>
          <w:szCs w:val="20"/>
        </w:rPr>
      </w:pPr>
    </w:p>
    <w:p w14:paraId="6DB22483" w14:textId="2421F620" w:rsidR="007D2B58" w:rsidRDefault="00AB58D6" w:rsidP="003B43B8">
      <w:pPr>
        <w:rPr>
          <w:rFonts w:ascii="Arial" w:hAnsi="Arial" w:cs="Arial"/>
          <w:sz w:val="20"/>
          <w:szCs w:val="20"/>
        </w:rPr>
      </w:pPr>
      <w:r>
        <w:rPr>
          <w:rFonts w:ascii="Arial" w:hAnsi="Arial" w:cs="Arial"/>
          <w:sz w:val="20"/>
          <w:szCs w:val="20"/>
        </w:rPr>
        <w:t xml:space="preserve">In questo modo il ciclo </w:t>
      </w:r>
      <w:proofErr w:type="spellStart"/>
      <w:r>
        <w:rPr>
          <w:rFonts w:ascii="Arial" w:hAnsi="Arial" w:cs="Arial"/>
          <w:sz w:val="20"/>
          <w:szCs w:val="20"/>
        </w:rPr>
        <w:t>While</w:t>
      </w:r>
      <w:proofErr w:type="spellEnd"/>
      <w:r>
        <w:rPr>
          <w:rFonts w:ascii="Arial" w:hAnsi="Arial" w:cs="Arial"/>
          <w:sz w:val="20"/>
          <w:szCs w:val="20"/>
        </w:rPr>
        <w:t xml:space="preserve"> non blocca l’interfaccia grafica poiché eseguito in modo asincrono e restituisce il controllo al chiamante.</w:t>
      </w:r>
    </w:p>
    <w:p w14:paraId="45EBF0BB" w14:textId="077F1E3D" w:rsidR="007B5233" w:rsidRDefault="007B5233" w:rsidP="003B43B8">
      <w:pPr>
        <w:rPr>
          <w:rFonts w:ascii="Arial" w:hAnsi="Arial" w:cs="Arial"/>
          <w:sz w:val="20"/>
          <w:szCs w:val="20"/>
        </w:rPr>
      </w:pPr>
    </w:p>
    <w:p w14:paraId="4D0CF23B" w14:textId="77777777" w:rsidR="007B5233" w:rsidRDefault="007B5233" w:rsidP="0075093A">
      <w:pPr>
        <w:pStyle w:val="Heading3"/>
      </w:pPr>
      <w:bookmarkStart w:id="139" w:name="_Toc94462453"/>
      <w:r>
        <w:t xml:space="preserve">Chiusura delle </w:t>
      </w:r>
      <w:proofErr w:type="spellStart"/>
      <w:r>
        <w:t>tab</w:t>
      </w:r>
      <w:bookmarkEnd w:id="139"/>
      <w:proofErr w:type="spellEnd"/>
    </w:p>
    <w:p w14:paraId="32B7B7A5" w14:textId="69740B1E" w:rsidR="007B5233" w:rsidRDefault="007B5233" w:rsidP="003B43B8">
      <w:pPr>
        <w:rPr>
          <w:rFonts w:ascii="Arial" w:hAnsi="Arial" w:cs="Arial"/>
          <w:sz w:val="20"/>
          <w:szCs w:val="20"/>
        </w:rPr>
      </w:pPr>
      <w:r>
        <w:rPr>
          <w:rFonts w:ascii="Arial" w:hAnsi="Arial" w:cs="Arial"/>
          <w:sz w:val="20"/>
          <w:szCs w:val="20"/>
        </w:rPr>
        <w:t xml:space="preserve">I </w:t>
      </w:r>
      <w:proofErr w:type="spellStart"/>
      <w:r>
        <w:rPr>
          <w:rFonts w:ascii="Arial" w:hAnsi="Arial" w:cs="Arial"/>
          <w:sz w:val="20"/>
          <w:szCs w:val="20"/>
        </w:rPr>
        <w:t>TabItem</w:t>
      </w:r>
      <w:proofErr w:type="spellEnd"/>
      <w:r>
        <w:rPr>
          <w:rFonts w:ascii="Arial" w:hAnsi="Arial" w:cs="Arial"/>
          <w:sz w:val="20"/>
          <w:szCs w:val="20"/>
        </w:rPr>
        <w:t xml:space="preserve"> nativi di WPF non posseggono la possibilità di essere chiusi mediante la classica croce presente per esempio nelle </w:t>
      </w:r>
      <w:proofErr w:type="spellStart"/>
      <w:r>
        <w:rPr>
          <w:rFonts w:ascii="Arial" w:hAnsi="Arial" w:cs="Arial"/>
          <w:sz w:val="20"/>
          <w:szCs w:val="20"/>
        </w:rPr>
        <w:t>tab</w:t>
      </w:r>
      <w:proofErr w:type="spellEnd"/>
      <w:r>
        <w:rPr>
          <w:rFonts w:ascii="Arial" w:hAnsi="Arial" w:cs="Arial"/>
          <w:sz w:val="20"/>
          <w:szCs w:val="20"/>
        </w:rPr>
        <w:t xml:space="preserve"> di un qualsiasi browser web.</w:t>
      </w:r>
    </w:p>
    <w:p w14:paraId="23DB6168" w14:textId="495CBE3F" w:rsidR="007B5233" w:rsidRDefault="00D81A2D" w:rsidP="003B43B8">
      <w:pPr>
        <w:rPr>
          <w:rFonts w:ascii="Arial" w:hAnsi="Arial" w:cs="Arial"/>
          <w:sz w:val="20"/>
          <w:szCs w:val="20"/>
        </w:rPr>
      </w:pPr>
      <w:r>
        <w:rPr>
          <w:rFonts w:ascii="Arial" w:hAnsi="Arial" w:cs="Arial"/>
          <w:sz w:val="20"/>
          <w:szCs w:val="20"/>
        </w:rPr>
        <w:lastRenderedPageBreak/>
        <w:t>Anche in questo caso è stato necessario svolgere una ricerca e un’analisi, fino al ritrovamento di una soluzione interessante e funzionante.</w:t>
      </w:r>
    </w:p>
    <w:p w14:paraId="05FB4A70" w14:textId="14634C1C" w:rsidR="00D81A2D" w:rsidRDefault="00D81A2D" w:rsidP="003B43B8">
      <w:pPr>
        <w:rPr>
          <w:rFonts w:ascii="Arial" w:hAnsi="Arial" w:cs="Arial"/>
          <w:sz w:val="20"/>
          <w:szCs w:val="20"/>
        </w:rPr>
      </w:pPr>
    </w:p>
    <w:p w14:paraId="406B8219" w14:textId="0B5A92DE" w:rsidR="00D81A2D" w:rsidRDefault="00D81A2D" w:rsidP="003B43B8">
      <w:pPr>
        <w:rPr>
          <w:rFonts w:ascii="Arial" w:hAnsi="Arial" w:cs="Arial"/>
          <w:sz w:val="20"/>
          <w:szCs w:val="20"/>
        </w:rPr>
      </w:pPr>
      <w:r>
        <w:rPr>
          <w:rFonts w:ascii="Arial" w:hAnsi="Arial" w:cs="Arial"/>
          <w:sz w:val="20"/>
          <w:szCs w:val="20"/>
        </w:rPr>
        <w:t xml:space="preserve">Essa comprende uno </w:t>
      </w:r>
      <w:proofErr w:type="spellStart"/>
      <w:r>
        <w:rPr>
          <w:rFonts w:ascii="Arial" w:hAnsi="Arial" w:cs="Arial"/>
          <w:sz w:val="20"/>
          <w:szCs w:val="20"/>
        </w:rPr>
        <w:t>user</w:t>
      </w:r>
      <w:proofErr w:type="spellEnd"/>
      <w:r>
        <w:rPr>
          <w:rFonts w:ascii="Arial" w:hAnsi="Arial" w:cs="Arial"/>
          <w:sz w:val="20"/>
          <w:szCs w:val="20"/>
        </w:rPr>
        <w:t>-control</w:t>
      </w:r>
      <w:r w:rsidR="005D0C3A">
        <w:rPr>
          <w:rFonts w:ascii="Arial" w:hAnsi="Arial" w:cs="Arial"/>
          <w:sz w:val="20"/>
          <w:szCs w:val="20"/>
        </w:rPr>
        <w:t xml:space="preserve">, </w:t>
      </w:r>
      <w:proofErr w:type="spellStart"/>
      <w:r w:rsidR="005D0C3A">
        <w:rPr>
          <w:rFonts w:ascii="Arial" w:hAnsi="Arial" w:cs="Arial"/>
          <w:sz w:val="20"/>
          <w:szCs w:val="20"/>
        </w:rPr>
        <w:t>CloseableHeader</w:t>
      </w:r>
      <w:proofErr w:type="spellEnd"/>
      <w:r w:rsidR="005D0C3A">
        <w:rPr>
          <w:rFonts w:ascii="Arial" w:hAnsi="Arial" w:cs="Arial"/>
          <w:sz w:val="20"/>
          <w:szCs w:val="20"/>
        </w:rPr>
        <w:t>,</w:t>
      </w:r>
      <w:r>
        <w:rPr>
          <w:rFonts w:ascii="Arial" w:hAnsi="Arial" w:cs="Arial"/>
          <w:sz w:val="20"/>
          <w:szCs w:val="20"/>
        </w:rPr>
        <w:t xml:space="preserve"> che contiene </w:t>
      </w:r>
      <w:r w:rsidR="005D0C3A">
        <w:rPr>
          <w:rFonts w:ascii="Arial" w:hAnsi="Arial" w:cs="Arial"/>
          <w:sz w:val="20"/>
          <w:szCs w:val="20"/>
        </w:rPr>
        <w:t xml:space="preserve">i controlli grafici necessari: la </w:t>
      </w:r>
      <w:proofErr w:type="spellStart"/>
      <w:r w:rsidR="005D0C3A">
        <w:rPr>
          <w:rFonts w:ascii="Arial" w:hAnsi="Arial" w:cs="Arial"/>
          <w:sz w:val="20"/>
          <w:szCs w:val="20"/>
        </w:rPr>
        <w:t>label</w:t>
      </w:r>
      <w:proofErr w:type="spellEnd"/>
      <w:r w:rsidR="005D0C3A">
        <w:rPr>
          <w:rFonts w:ascii="Arial" w:hAnsi="Arial" w:cs="Arial"/>
          <w:sz w:val="20"/>
          <w:szCs w:val="20"/>
        </w:rPr>
        <w:t xml:space="preserve"> per il titolo della </w:t>
      </w:r>
      <w:proofErr w:type="spellStart"/>
      <w:r w:rsidR="005D0C3A">
        <w:rPr>
          <w:rFonts w:ascii="Arial" w:hAnsi="Arial" w:cs="Arial"/>
          <w:sz w:val="20"/>
          <w:szCs w:val="20"/>
        </w:rPr>
        <w:t>tab</w:t>
      </w:r>
      <w:proofErr w:type="spellEnd"/>
      <w:r w:rsidR="005D0C3A">
        <w:rPr>
          <w:rFonts w:ascii="Arial" w:hAnsi="Arial" w:cs="Arial"/>
          <w:sz w:val="20"/>
          <w:szCs w:val="20"/>
        </w:rPr>
        <w:t xml:space="preserve"> e il bottone per la chiusura della </w:t>
      </w:r>
      <w:proofErr w:type="spellStart"/>
      <w:r w:rsidR="005D0C3A">
        <w:rPr>
          <w:rFonts w:ascii="Arial" w:hAnsi="Arial" w:cs="Arial"/>
          <w:sz w:val="20"/>
          <w:szCs w:val="20"/>
        </w:rPr>
        <w:t>tab</w:t>
      </w:r>
      <w:proofErr w:type="spellEnd"/>
      <w:r w:rsidR="005D0C3A">
        <w:rPr>
          <w:rFonts w:ascii="Arial" w:hAnsi="Arial" w:cs="Arial"/>
          <w:sz w:val="20"/>
          <w:szCs w:val="20"/>
        </w:rPr>
        <w:t>.</w:t>
      </w:r>
    </w:p>
    <w:p w14:paraId="123696A5" w14:textId="1B29FA13" w:rsidR="005D0C3A" w:rsidRDefault="005D0C3A" w:rsidP="003B43B8">
      <w:pPr>
        <w:rPr>
          <w:rFonts w:ascii="Arial" w:hAnsi="Arial" w:cs="Arial"/>
          <w:sz w:val="20"/>
          <w:szCs w:val="20"/>
        </w:rPr>
      </w:pPr>
      <w:r>
        <w:rPr>
          <w:rFonts w:ascii="Arial" w:hAnsi="Arial" w:cs="Arial"/>
          <w:sz w:val="20"/>
          <w:szCs w:val="20"/>
        </w:rPr>
        <w:t xml:space="preserve">Un’ulteriore classe, la </w:t>
      </w:r>
      <w:proofErr w:type="spellStart"/>
      <w:r>
        <w:rPr>
          <w:rFonts w:ascii="Arial" w:hAnsi="Arial" w:cs="Arial"/>
          <w:sz w:val="20"/>
          <w:szCs w:val="20"/>
        </w:rPr>
        <w:t>CloseableTab</w:t>
      </w:r>
      <w:proofErr w:type="spellEnd"/>
      <w:r>
        <w:rPr>
          <w:rFonts w:ascii="Arial" w:hAnsi="Arial" w:cs="Arial"/>
          <w:sz w:val="20"/>
          <w:szCs w:val="20"/>
        </w:rPr>
        <w:t xml:space="preserve">, gestisce gli eventi sullo </w:t>
      </w:r>
      <w:proofErr w:type="spellStart"/>
      <w:r>
        <w:rPr>
          <w:rFonts w:ascii="Arial" w:hAnsi="Arial" w:cs="Arial"/>
          <w:sz w:val="20"/>
          <w:szCs w:val="20"/>
        </w:rPr>
        <w:t>user</w:t>
      </w:r>
      <w:proofErr w:type="spellEnd"/>
      <w:r>
        <w:rPr>
          <w:rFonts w:ascii="Arial" w:hAnsi="Arial" w:cs="Arial"/>
          <w:sz w:val="20"/>
          <w:szCs w:val="20"/>
        </w:rPr>
        <w:t>-control</w:t>
      </w:r>
      <w:r w:rsidR="00C60A4A">
        <w:rPr>
          <w:rFonts w:ascii="Arial" w:hAnsi="Arial" w:cs="Arial"/>
          <w:sz w:val="20"/>
          <w:szCs w:val="20"/>
        </w:rPr>
        <w:t xml:space="preserve"> eseguendo le operazioni su un</w:t>
      </w:r>
      <w:r w:rsidR="00E87EFC">
        <w:rPr>
          <w:rFonts w:ascii="Arial" w:hAnsi="Arial" w:cs="Arial"/>
          <w:sz w:val="20"/>
          <w:szCs w:val="20"/>
        </w:rPr>
        <w:t>’</w:t>
      </w:r>
      <w:r w:rsidR="00C60A4A">
        <w:rPr>
          <w:rFonts w:ascii="Arial" w:hAnsi="Arial" w:cs="Arial"/>
          <w:sz w:val="20"/>
          <w:szCs w:val="20"/>
        </w:rPr>
        <w:t xml:space="preserve">istanza di </w:t>
      </w:r>
      <w:proofErr w:type="spellStart"/>
      <w:r w:rsidR="00C60A4A">
        <w:rPr>
          <w:rFonts w:ascii="Arial" w:hAnsi="Arial" w:cs="Arial"/>
          <w:sz w:val="20"/>
          <w:szCs w:val="20"/>
        </w:rPr>
        <w:t>CloseableHeader</w:t>
      </w:r>
      <w:proofErr w:type="spellEnd"/>
      <w:r w:rsidR="00C60A4A">
        <w:rPr>
          <w:rFonts w:ascii="Arial" w:hAnsi="Arial" w:cs="Arial"/>
          <w:sz w:val="20"/>
          <w:szCs w:val="20"/>
        </w:rPr>
        <w:t xml:space="preserve"> che si istanzia come attributo</w:t>
      </w:r>
      <w:r>
        <w:rPr>
          <w:rFonts w:ascii="Arial" w:hAnsi="Arial" w:cs="Arial"/>
          <w:sz w:val="20"/>
          <w:szCs w:val="20"/>
        </w:rPr>
        <w:t>. Queste classi sono state recuperate in rete già funzionanti</w:t>
      </w:r>
      <w:r w:rsidR="00C60A4A">
        <w:rPr>
          <w:rFonts w:ascii="Arial" w:hAnsi="Arial" w:cs="Arial"/>
          <w:sz w:val="20"/>
          <w:szCs w:val="20"/>
        </w:rPr>
        <w:t>.</w:t>
      </w:r>
    </w:p>
    <w:p w14:paraId="60BB0F0C" w14:textId="77777777" w:rsidR="002400AF" w:rsidRDefault="00E87EFC" w:rsidP="003B43B8">
      <w:pPr>
        <w:rPr>
          <w:rFonts w:ascii="Arial" w:hAnsi="Arial" w:cs="Arial"/>
          <w:sz w:val="20"/>
          <w:szCs w:val="20"/>
        </w:rPr>
      </w:pPr>
      <w:r>
        <w:rPr>
          <w:rFonts w:ascii="Arial" w:hAnsi="Arial" w:cs="Arial"/>
          <w:sz w:val="20"/>
          <w:szCs w:val="20"/>
        </w:rPr>
        <w:t xml:space="preserve">Il codice del progetto è stato adattato poiché anziché istanziare un </w:t>
      </w:r>
      <w:proofErr w:type="spellStart"/>
      <w:r>
        <w:rPr>
          <w:rFonts w:ascii="Arial" w:hAnsi="Arial" w:cs="Arial"/>
          <w:sz w:val="20"/>
          <w:szCs w:val="20"/>
        </w:rPr>
        <w:t>TabItem</w:t>
      </w:r>
      <w:proofErr w:type="spellEnd"/>
      <w:r>
        <w:rPr>
          <w:rFonts w:ascii="Arial" w:hAnsi="Arial" w:cs="Arial"/>
          <w:sz w:val="20"/>
          <w:szCs w:val="20"/>
        </w:rPr>
        <w:t xml:space="preserve"> si istanzia un </w:t>
      </w:r>
      <w:proofErr w:type="spellStart"/>
      <w:r>
        <w:rPr>
          <w:rFonts w:ascii="Arial" w:hAnsi="Arial" w:cs="Arial"/>
          <w:sz w:val="20"/>
          <w:szCs w:val="20"/>
        </w:rPr>
        <w:t>CloseableTab</w:t>
      </w:r>
      <w:proofErr w:type="spellEnd"/>
      <w:r>
        <w:rPr>
          <w:rFonts w:ascii="Arial" w:hAnsi="Arial" w:cs="Arial"/>
          <w:sz w:val="20"/>
          <w:szCs w:val="20"/>
        </w:rPr>
        <w:t>.</w:t>
      </w:r>
    </w:p>
    <w:p w14:paraId="360749D8" w14:textId="29208C82" w:rsidR="00C60A4A" w:rsidRDefault="00E87EFC" w:rsidP="003B43B8">
      <w:pPr>
        <w:rPr>
          <w:rFonts w:ascii="Arial" w:hAnsi="Arial" w:cs="Arial"/>
          <w:sz w:val="20"/>
          <w:szCs w:val="20"/>
        </w:rPr>
      </w:pPr>
      <w:r>
        <w:rPr>
          <w:rFonts w:ascii="Arial" w:hAnsi="Arial" w:cs="Arial"/>
          <w:sz w:val="20"/>
          <w:szCs w:val="20"/>
        </w:rPr>
        <w:t xml:space="preserve">Osservando l’ereditarietà della classe si conferma quanto WPF sia </w:t>
      </w:r>
      <w:r w:rsidR="002400AF">
        <w:rPr>
          <w:rFonts w:ascii="Arial" w:hAnsi="Arial" w:cs="Arial"/>
          <w:sz w:val="20"/>
          <w:szCs w:val="20"/>
        </w:rPr>
        <w:t>personalizzabile</w:t>
      </w:r>
    </w:p>
    <w:p w14:paraId="6DF81CB1" w14:textId="627191FC" w:rsidR="002400AF" w:rsidRDefault="002400AF" w:rsidP="003B43B8">
      <w:pPr>
        <w:rPr>
          <w:rFonts w:ascii="Arial" w:hAnsi="Arial" w:cs="Arial"/>
          <w:sz w:val="20"/>
          <w:szCs w:val="20"/>
        </w:rPr>
      </w:pPr>
    </w:p>
    <w:p w14:paraId="39FA48BD" w14:textId="5DA65C67" w:rsidR="002400AF" w:rsidRDefault="002400AF" w:rsidP="003B43B8">
      <w:pPr>
        <w:rPr>
          <w:rFonts w:ascii="Consolas" w:hAnsi="Consolas" w:cs="Consolas"/>
          <w:color w:val="000000"/>
          <w:sz w:val="19"/>
          <w:szCs w:val="19"/>
          <w:lang w:eastAsia="it-CH"/>
        </w:rPr>
      </w:pPr>
      <w:proofErr w:type="spellStart"/>
      <w:r>
        <w:rPr>
          <w:rFonts w:ascii="Consolas" w:hAnsi="Consolas" w:cs="Consolas"/>
          <w:color w:val="0000FF"/>
          <w:sz w:val="19"/>
          <w:szCs w:val="19"/>
          <w:lang w:eastAsia="it-CH"/>
        </w:rPr>
        <w:t>class</w:t>
      </w:r>
      <w:proofErr w:type="spellEnd"/>
      <w:r>
        <w:rPr>
          <w:rFonts w:ascii="Consolas" w:hAnsi="Consolas" w:cs="Consolas"/>
          <w:color w:val="000000"/>
          <w:sz w:val="19"/>
          <w:szCs w:val="19"/>
          <w:lang w:eastAsia="it-CH"/>
        </w:rPr>
        <w:t xml:space="preserve"> </w:t>
      </w:r>
      <w:proofErr w:type="spellStart"/>
      <w:proofErr w:type="gramStart"/>
      <w:r>
        <w:rPr>
          <w:rFonts w:ascii="Consolas" w:hAnsi="Consolas" w:cs="Consolas"/>
          <w:color w:val="2B91AF"/>
          <w:sz w:val="19"/>
          <w:szCs w:val="19"/>
          <w:lang w:eastAsia="it-CH"/>
        </w:rPr>
        <w:t>CloseableTab</w:t>
      </w:r>
      <w:proofErr w:type="spellEnd"/>
      <w:r>
        <w:rPr>
          <w:rFonts w:ascii="Consolas" w:hAnsi="Consolas" w:cs="Consolas"/>
          <w:color w:val="000000"/>
          <w:sz w:val="19"/>
          <w:szCs w:val="19"/>
          <w:lang w:eastAsia="it-CH"/>
        </w:rPr>
        <w:t xml:space="preserve"> :</w:t>
      </w:r>
      <w:proofErr w:type="gramEnd"/>
      <w:r>
        <w:rPr>
          <w:rFonts w:ascii="Consolas" w:hAnsi="Consolas" w:cs="Consolas"/>
          <w:color w:val="000000"/>
          <w:sz w:val="19"/>
          <w:szCs w:val="19"/>
          <w:lang w:eastAsia="it-CH"/>
        </w:rPr>
        <w:t xml:space="preserve"> </w:t>
      </w:r>
      <w:proofErr w:type="spellStart"/>
      <w:r>
        <w:rPr>
          <w:rFonts w:ascii="Consolas" w:hAnsi="Consolas" w:cs="Consolas"/>
          <w:color w:val="000000"/>
          <w:sz w:val="19"/>
          <w:szCs w:val="19"/>
          <w:lang w:eastAsia="it-CH"/>
        </w:rPr>
        <w:t>TabItem</w:t>
      </w:r>
      <w:proofErr w:type="spellEnd"/>
    </w:p>
    <w:p w14:paraId="54A65522" w14:textId="6D98A991" w:rsidR="002400AF" w:rsidRDefault="002400AF" w:rsidP="003B43B8">
      <w:pPr>
        <w:rPr>
          <w:rFonts w:ascii="Consolas" w:hAnsi="Consolas" w:cs="Consolas"/>
          <w:color w:val="000000"/>
          <w:sz w:val="19"/>
          <w:szCs w:val="19"/>
          <w:lang w:eastAsia="it-CH"/>
        </w:rPr>
      </w:pPr>
    </w:p>
    <w:p w14:paraId="14AE1D1C" w14:textId="48B5C145" w:rsidR="002400AF" w:rsidRDefault="002400AF" w:rsidP="003B43B8">
      <w:pPr>
        <w:rPr>
          <w:rFonts w:ascii="Arial" w:hAnsi="Arial" w:cs="Arial"/>
          <w:color w:val="000000"/>
          <w:sz w:val="20"/>
          <w:szCs w:val="20"/>
          <w:lang w:eastAsia="it-CH"/>
        </w:rPr>
      </w:pPr>
      <w:r>
        <w:rPr>
          <w:rFonts w:ascii="Arial" w:hAnsi="Arial" w:cs="Arial"/>
          <w:color w:val="000000"/>
          <w:sz w:val="20"/>
          <w:szCs w:val="20"/>
          <w:lang w:eastAsia="it-CH"/>
        </w:rPr>
        <w:t xml:space="preserve">inoltre è stato necessario modificare la proprietà Title aggiungendo il </w:t>
      </w:r>
      <w:proofErr w:type="spellStart"/>
      <w:r>
        <w:rPr>
          <w:rFonts w:ascii="Arial" w:hAnsi="Arial" w:cs="Arial"/>
          <w:color w:val="000000"/>
          <w:sz w:val="20"/>
          <w:szCs w:val="20"/>
          <w:lang w:eastAsia="it-CH"/>
        </w:rPr>
        <w:t>getter</w:t>
      </w:r>
      <w:proofErr w:type="spellEnd"/>
      <w:r>
        <w:rPr>
          <w:rFonts w:ascii="Arial" w:hAnsi="Arial" w:cs="Arial"/>
          <w:color w:val="000000"/>
          <w:sz w:val="20"/>
          <w:szCs w:val="20"/>
          <w:lang w:eastAsia="it-CH"/>
        </w:rPr>
        <w:t>, eseguendo un cast a stringa</w:t>
      </w:r>
    </w:p>
    <w:p w14:paraId="3CA7B1C4" w14:textId="085B88F8" w:rsidR="002400AF" w:rsidRDefault="002400AF" w:rsidP="003B43B8">
      <w:pPr>
        <w:rPr>
          <w:rFonts w:ascii="Arial" w:hAnsi="Arial" w:cs="Arial"/>
          <w:color w:val="000000"/>
          <w:sz w:val="20"/>
          <w:szCs w:val="20"/>
          <w:lang w:eastAsia="it-CH"/>
        </w:rPr>
      </w:pPr>
    </w:p>
    <w:p w14:paraId="3B0528CC" w14:textId="77777777" w:rsidR="002400AF" w:rsidRPr="00CC4481" w:rsidRDefault="002400AF" w:rsidP="002400AF">
      <w:pPr>
        <w:autoSpaceDE w:val="0"/>
        <w:autoSpaceDN w:val="0"/>
        <w:adjustRightInd w:val="0"/>
        <w:spacing w:line="240" w:lineRule="auto"/>
        <w:rPr>
          <w:rFonts w:ascii="Consolas" w:hAnsi="Consolas" w:cs="Consolas"/>
          <w:color w:val="000000"/>
          <w:sz w:val="19"/>
          <w:szCs w:val="19"/>
          <w:lang w:val="en-US" w:eastAsia="it-CH"/>
        </w:rPr>
      </w:pPr>
      <w:proofErr w:type="gramStart"/>
      <w:r w:rsidRPr="00CC4481">
        <w:rPr>
          <w:rFonts w:ascii="Consolas" w:hAnsi="Consolas" w:cs="Consolas"/>
          <w:color w:val="0000FF"/>
          <w:sz w:val="19"/>
          <w:szCs w:val="19"/>
          <w:lang w:val="en-US" w:eastAsia="it-CH"/>
        </w:rPr>
        <w:t>public</w:t>
      </w:r>
      <w:proofErr w:type="gramEnd"/>
      <w:r w:rsidRPr="00CC4481">
        <w:rPr>
          <w:rFonts w:ascii="Consolas" w:hAnsi="Consolas" w:cs="Consolas"/>
          <w:color w:val="000000"/>
          <w:sz w:val="19"/>
          <w:szCs w:val="19"/>
          <w:lang w:val="en-US" w:eastAsia="it-CH"/>
        </w:rPr>
        <w:t xml:space="preserve"> </w:t>
      </w:r>
      <w:r w:rsidRPr="00CC4481">
        <w:rPr>
          <w:rFonts w:ascii="Consolas" w:hAnsi="Consolas" w:cs="Consolas"/>
          <w:color w:val="0000FF"/>
          <w:sz w:val="19"/>
          <w:szCs w:val="19"/>
          <w:lang w:val="en-US" w:eastAsia="it-CH"/>
        </w:rPr>
        <w:t>string</w:t>
      </w:r>
      <w:r w:rsidRPr="00CC4481">
        <w:rPr>
          <w:rFonts w:ascii="Consolas" w:hAnsi="Consolas" w:cs="Consolas"/>
          <w:color w:val="000000"/>
          <w:sz w:val="19"/>
          <w:szCs w:val="19"/>
          <w:lang w:val="en-US" w:eastAsia="it-CH"/>
        </w:rPr>
        <w:t xml:space="preserve"> Title</w:t>
      </w:r>
    </w:p>
    <w:p w14:paraId="4FFAF30C" w14:textId="77777777" w:rsidR="002400AF" w:rsidRPr="00CC4481" w:rsidRDefault="002400AF" w:rsidP="002400AF">
      <w:pPr>
        <w:autoSpaceDE w:val="0"/>
        <w:autoSpaceDN w:val="0"/>
        <w:adjustRightInd w:val="0"/>
        <w:spacing w:line="240" w:lineRule="auto"/>
        <w:rPr>
          <w:rFonts w:ascii="Consolas" w:hAnsi="Consolas" w:cs="Consolas"/>
          <w:color w:val="000000"/>
          <w:sz w:val="19"/>
          <w:szCs w:val="19"/>
          <w:lang w:val="en-US" w:eastAsia="it-CH"/>
        </w:rPr>
      </w:pPr>
      <w:r w:rsidRPr="00CC4481">
        <w:rPr>
          <w:rFonts w:ascii="Consolas" w:hAnsi="Consolas" w:cs="Consolas"/>
          <w:color w:val="000000"/>
          <w:sz w:val="19"/>
          <w:szCs w:val="19"/>
          <w:lang w:val="en-US" w:eastAsia="it-CH"/>
        </w:rPr>
        <w:t xml:space="preserve">        {</w:t>
      </w:r>
    </w:p>
    <w:p w14:paraId="694B0480" w14:textId="77777777" w:rsidR="002400AF" w:rsidRPr="00CC4481" w:rsidRDefault="002400AF" w:rsidP="002400AF">
      <w:pPr>
        <w:autoSpaceDE w:val="0"/>
        <w:autoSpaceDN w:val="0"/>
        <w:adjustRightInd w:val="0"/>
        <w:spacing w:line="240" w:lineRule="auto"/>
        <w:rPr>
          <w:rFonts w:ascii="Consolas" w:hAnsi="Consolas" w:cs="Consolas"/>
          <w:color w:val="000000"/>
          <w:sz w:val="19"/>
          <w:szCs w:val="19"/>
          <w:lang w:val="en-US" w:eastAsia="it-CH"/>
        </w:rPr>
      </w:pPr>
      <w:r w:rsidRPr="00CC4481">
        <w:rPr>
          <w:rFonts w:ascii="Consolas" w:hAnsi="Consolas" w:cs="Consolas"/>
          <w:color w:val="000000"/>
          <w:sz w:val="19"/>
          <w:szCs w:val="19"/>
          <w:lang w:val="en-US" w:eastAsia="it-CH"/>
        </w:rPr>
        <w:t xml:space="preserve">            </w:t>
      </w:r>
      <w:proofErr w:type="gramStart"/>
      <w:r w:rsidRPr="00CC4481">
        <w:rPr>
          <w:rFonts w:ascii="Consolas" w:hAnsi="Consolas" w:cs="Consolas"/>
          <w:color w:val="0000FF"/>
          <w:sz w:val="19"/>
          <w:szCs w:val="19"/>
          <w:lang w:val="en-US" w:eastAsia="it-CH"/>
        </w:rPr>
        <w:t>set</w:t>
      </w:r>
      <w:proofErr w:type="gramEnd"/>
    </w:p>
    <w:p w14:paraId="7DF886FA" w14:textId="77777777" w:rsidR="002400AF" w:rsidRPr="00CC4481" w:rsidRDefault="002400AF" w:rsidP="002400AF">
      <w:pPr>
        <w:autoSpaceDE w:val="0"/>
        <w:autoSpaceDN w:val="0"/>
        <w:adjustRightInd w:val="0"/>
        <w:spacing w:line="240" w:lineRule="auto"/>
        <w:rPr>
          <w:rFonts w:ascii="Consolas" w:hAnsi="Consolas" w:cs="Consolas"/>
          <w:color w:val="000000"/>
          <w:sz w:val="19"/>
          <w:szCs w:val="19"/>
          <w:lang w:val="en-US" w:eastAsia="it-CH"/>
        </w:rPr>
      </w:pPr>
      <w:r w:rsidRPr="00CC4481">
        <w:rPr>
          <w:rFonts w:ascii="Consolas" w:hAnsi="Consolas" w:cs="Consolas"/>
          <w:color w:val="000000"/>
          <w:sz w:val="19"/>
          <w:szCs w:val="19"/>
          <w:lang w:val="en-US" w:eastAsia="it-CH"/>
        </w:rPr>
        <w:t xml:space="preserve">            {</w:t>
      </w:r>
    </w:p>
    <w:p w14:paraId="425F14EA" w14:textId="77777777" w:rsidR="002400AF" w:rsidRPr="00CC4481" w:rsidRDefault="002400AF" w:rsidP="002400AF">
      <w:pPr>
        <w:autoSpaceDE w:val="0"/>
        <w:autoSpaceDN w:val="0"/>
        <w:adjustRightInd w:val="0"/>
        <w:spacing w:line="240" w:lineRule="auto"/>
        <w:rPr>
          <w:rFonts w:ascii="Consolas" w:hAnsi="Consolas" w:cs="Consolas"/>
          <w:color w:val="000000"/>
          <w:sz w:val="19"/>
          <w:szCs w:val="19"/>
          <w:lang w:val="en-US" w:eastAsia="it-CH"/>
        </w:rPr>
      </w:pPr>
      <w:r w:rsidRPr="00CC4481">
        <w:rPr>
          <w:rFonts w:ascii="Consolas" w:hAnsi="Consolas" w:cs="Consolas"/>
          <w:color w:val="000000"/>
          <w:sz w:val="19"/>
          <w:szCs w:val="19"/>
          <w:lang w:val="en-US" w:eastAsia="it-CH"/>
        </w:rPr>
        <w:t xml:space="preserve">                ((</w:t>
      </w:r>
      <w:proofErr w:type="spellStart"/>
      <w:r w:rsidRPr="00CC4481">
        <w:rPr>
          <w:rFonts w:ascii="Consolas" w:hAnsi="Consolas" w:cs="Consolas"/>
          <w:color w:val="000000"/>
          <w:sz w:val="19"/>
          <w:szCs w:val="19"/>
          <w:lang w:val="en-US" w:eastAsia="it-CH"/>
        </w:rPr>
        <w:t>CloseableHeader</w:t>
      </w:r>
      <w:proofErr w:type="spellEnd"/>
      <w:proofErr w:type="gramStart"/>
      <w:r w:rsidRPr="00CC4481">
        <w:rPr>
          <w:rFonts w:ascii="Consolas" w:hAnsi="Consolas" w:cs="Consolas"/>
          <w:color w:val="000000"/>
          <w:sz w:val="19"/>
          <w:szCs w:val="19"/>
          <w:lang w:val="en-US" w:eastAsia="it-CH"/>
        </w:rPr>
        <w:t>)</w:t>
      </w:r>
      <w:proofErr w:type="spellStart"/>
      <w:r w:rsidRPr="00CC4481">
        <w:rPr>
          <w:rFonts w:ascii="Consolas" w:hAnsi="Consolas" w:cs="Consolas"/>
          <w:color w:val="0000FF"/>
          <w:sz w:val="19"/>
          <w:szCs w:val="19"/>
          <w:lang w:val="en-US" w:eastAsia="it-CH"/>
        </w:rPr>
        <w:t>this</w:t>
      </w:r>
      <w:r w:rsidRPr="00CC4481">
        <w:rPr>
          <w:rFonts w:ascii="Consolas" w:hAnsi="Consolas" w:cs="Consolas"/>
          <w:color w:val="000000"/>
          <w:sz w:val="19"/>
          <w:szCs w:val="19"/>
          <w:lang w:val="en-US" w:eastAsia="it-CH"/>
        </w:rPr>
        <w:t>.Header</w:t>
      </w:r>
      <w:proofErr w:type="spellEnd"/>
      <w:proofErr w:type="gramEnd"/>
      <w:r w:rsidRPr="00CC4481">
        <w:rPr>
          <w:rFonts w:ascii="Consolas" w:hAnsi="Consolas" w:cs="Consolas"/>
          <w:color w:val="000000"/>
          <w:sz w:val="19"/>
          <w:szCs w:val="19"/>
          <w:lang w:val="en-US" w:eastAsia="it-CH"/>
        </w:rPr>
        <w:t>).</w:t>
      </w:r>
      <w:proofErr w:type="spellStart"/>
      <w:r w:rsidRPr="00CC4481">
        <w:rPr>
          <w:rFonts w:ascii="Consolas" w:hAnsi="Consolas" w:cs="Consolas"/>
          <w:color w:val="000000"/>
          <w:sz w:val="19"/>
          <w:szCs w:val="19"/>
          <w:lang w:val="en-US" w:eastAsia="it-CH"/>
        </w:rPr>
        <w:t>label_TabTitle.Content</w:t>
      </w:r>
      <w:proofErr w:type="spellEnd"/>
      <w:r w:rsidRPr="00CC4481">
        <w:rPr>
          <w:rFonts w:ascii="Consolas" w:hAnsi="Consolas" w:cs="Consolas"/>
          <w:color w:val="000000"/>
          <w:sz w:val="19"/>
          <w:szCs w:val="19"/>
          <w:lang w:val="en-US" w:eastAsia="it-CH"/>
        </w:rPr>
        <w:t xml:space="preserve"> = value;</w:t>
      </w:r>
    </w:p>
    <w:p w14:paraId="54B224A8" w14:textId="77777777" w:rsidR="002400AF" w:rsidRPr="00CC4481" w:rsidRDefault="002400AF" w:rsidP="002400AF">
      <w:pPr>
        <w:autoSpaceDE w:val="0"/>
        <w:autoSpaceDN w:val="0"/>
        <w:adjustRightInd w:val="0"/>
        <w:spacing w:line="240" w:lineRule="auto"/>
        <w:rPr>
          <w:rFonts w:ascii="Consolas" w:hAnsi="Consolas" w:cs="Consolas"/>
          <w:color w:val="000000"/>
          <w:sz w:val="19"/>
          <w:szCs w:val="19"/>
          <w:lang w:val="en-US" w:eastAsia="it-CH"/>
        </w:rPr>
      </w:pPr>
      <w:r w:rsidRPr="00CC4481">
        <w:rPr>
          <w:rFonts w:ascii="Consolas" w:hAnsi="Consolas" w:cs="Consolas"/>
          <w:color w:val="000000"/>
          <w:sz w:val="19"/>
          <w:szCs w:val="19"/>
          <w:lang w:val="en-US" w:eastAsia="it-CH"/>
        </w:rPr>
        <w:t xml:space="preserve">            }</w:t>
      </w:r>
    </w:p>
    <w:p w14:paraId="51351E17" w14:textId="77777777" w:rsidR="002400AF" w:rsidRPr="00CC4481" w:rsidRDefault="002400AF" w:rsidP="002400AF">
      <w:pPr>
        <w:autoSpaceDE w:val="0"/>
        <w:autoSpaceDN w:val="0"/>
        <w:adjustRightInd w:val="0"/>
        <w:spacing w:line="240" w:lineRule="auto"/>
        <w:rPr>
          <w:rFonts w:ascii="Consolas" w:hAnsi="Consolas" w:cs="Consolas"/>
          <w:color w:val="000000"/>
          <w:sz w:val="19"/>
          <w:szCs w:val="19"/>
          <w:lang w:val="en-US" w:eastAsia="it-CH"/>
        </w:rPr>
      </w:pPr>
      <w:r w:rsidRPr="00CC4481">
        <w:rPr>
          <w:rFonts w:ascii="Consolas" w:hAnsi="Consolas" w:cs="Consolas"/>
          <w:color w:val="000000"/>
          <w:sz w:val="19"/>
          <w:szCs w:val="19"/>
          <w:lang w:val="en-US" w:eastAsia="it-CH"/>
        </w:rPr>
        <w:t xml:space="preserve">            </w:t>
      </w:r>
      <w:proofErr w:type="gramStart"/>
      <w:r w:rsidRPr="00CC4481">
        <w:rPr>
          <w:rFonts w:ascii="Consolas" w:hAnsi="Consolas" w:cs="Consolas"/>
          <w:color w:val="0000FF"/>
          <w:sz w:val="19"/>
          <w:szCs w:val="19"/>
          <w:lang w:val="en-US" w:eastAsia="it-CH"/>
        </w:rPr>
        <w:t>get</w:t>
      </w:r>
      <w:proofErr w:type="gramEnd"/>
    </w:p>
    <w:p w14:paraId="7DD0491E" w14:textId="77777777" w:rsidR="002400AF" w:rsidRPr="00CC4481" w:rsidRDefault="002400AF" w:rsidP="002400AF">
      <w:pPr>
        <w:autoSpaceDE w:val="0"/>
        <w:autoSpaceDN w:val="0"/>
        <w:adjustRightInd w:val="0"/>
        <w:spacing w:line="240" w:lineRule="auto"/>
        <w:rPr>
          <w:rFonts w:ascii="Consolas" w:hAnsi="Consolas" w:cs="Consolas"/>
          <w:color w:val="000000"/>
          <w:sz w:val="19"/>
          <w:szCs w:val="19"/>
          <w:lang w:val="en-US" w:eastAsia="it-CH"/>
        </w:rPr>
      </w:pPr>
      <w:r w:rsidRPr="00CC4481">
        <w:rPr>
          <w:rFonts w:ascii="Consolas" w:hAnsi="Consolas" w:cs="Consolas"/>
          <w:color w:val="000000"/>
          <w:sz w:val="19"/>
          <w:szCs w:val="19"/>
          <w:lang w:val="en-US" w:eastAsia="it-CH"/>
        </w:rPr>
        <w:t xml:space="preserve">            {</w:t>
      </w:r>
    </w:p>
    <w:p w14:paraId="3A921243" w14:textId="77777777" w:rsidR="002400AF" w:rsidRPr="00CC4481" w:rsidRDefault="002400AF" w:rsidP="002400AF">
      <w:pPr>
        <w:autoSpaceDE w:val="0"/>
        <w:autoSpaceDN w:val="0"/>
        <w:adjustRightInd w:val="0"/>
        <w:spacing w:line="240" w:lineRule="auto"/>
        <w:rPr>
          <w:rFonts w:ascii="Consolas" w:hAnsi="Consolas" w:cs="Consolas"/>
          <w:color w:val="000000"/>
          <w:sz w:val="19"/>
          <w:szCs w:val="19"/>
          <w:lang w:val="en-US" w:eastAsia="it-CH"/>
        </w:rPr>
      </w:pPr>
      <w:r w:rsidRPr="00CC4481">
        <w:rPr>
          <w:rFonts w:ascii="Consolas" w:hAnsi="Consolas" w:cs="Consolas"/>
          <w:color w:val="000000"/>
          <w:sz w:val="19"/>
          <w:szCs w:val="19"/>
          <w:lang w:val="en-US" w:eastAsia="it-CH"/>
        </w:rPr>
        <w:t xml:space="preserve">                </w:t>
      </w:r>
      <w:proofErr w:type="gramStart"/>
      <w:r w:rsidRPr="00CC4481">
        <w:rPr>
          <w:rFonts w:ascii="Consolas" w:hAnsi="Consolas" w:cs="Consolas"/>
          <w:color w:val="0000FF"/>
          <w:sz w:val="19"/>
          <w:szCs w:val="19"/>
          <w:lang w:val="en-US" w:eastAsia="it-CH"/>
        </w:rPr>
        <w:t>return</w:t>
      </w:r>
      <w:proofErr w:type="gramEnd"/>
      <w:r w:rsidRPr="00CC4481">
        <w:rPr>
          <w:rFonts w:ascii="Consolas" w:hAnsi="Consolas" w:cs="Consolas"/>
          <w:color w:val="000000"/>
          <w:sz w:val="19"/>
          <w:szCs w:val="19"/>
          <w:lang w:val="en-US" w:eastAsia="it-CH"/>
        </w:rPr>
        <w:t xml:space="preserve"> (</w:t>
      </w:r>
      <w:r w:rsidRPr="00CC4481">
        <w:rPr>
          <w:rFonts w:ascii="Consolas" w:hAnsi="Consolas" w:cs="Consolas"/>
          <w:color w:val="0000FF"/>
          <w:sz w:val="19"/>
          <w:szCs w:val="19"/>
          <w:lang w:val="en-US" w:eastAsia="it-CH"/>
        </w:rPr>
        <w:t>string</w:t>
      </w:r>
      <w:r w:rsidRPr="00CC4481">
        <w:rPr>
          <w:rFonts w:ascii="Consolas" w:hAnsi="Consolas" w:cs="Consolas"/>
          <w:color w:val="000000"/>
          <w:sz w:val="19"/>
          <w:szCs w:val="19"/>
          <w:lang w:val="en-US" w:eastAsia="it-CH"/>
        </w:rPr>
        <w:t>)((</w:t>
      </w:r>
      <w:proofErr w:type="spellStart"/>
      <w:r w:rsidRPr="00CC4481">
        <w:rPr>
          <w:rFonts w:ascii="Consolas" w:hAnsi="Consolas" w:cs="Consolas"/>
          <w:color w:val="000000"/>
          <w:sz w:val="19"/>
          <w:szCs w:val="19"/>
          <w:lang w:val="en-US" w:eastAsia="it-CH"/>
        </w:rPr>
        <w:t>CloseableHeader</w:t>
      </w:r>
      <w:proofErr w:type="spellEnd"/>
      <w:r w:rsidRPr="00CC4481">
        <w:rPr>
          <w:rFonts w:ascii="Consolas" w:hAnsi="Consolas" w:cs="Consolas"/>
          <w:color w:val="000000"/>
          <w:sz w:val="19"/>
          <w:szCs w:val="19"/>
          <w:lang w:val="en-US" w:eastAsia="it-CH"/>
        </w:rPr>
        <w:t>)</w:t>
      </w:r>
      <w:proofErr w:type="spellStart"/>
      <w:r w:rsidRPr="00CC4481">
        <w:rPr>
          <w:rFonts w:ascii="Consolas" w:hAnsi="Consolas" w:cs="Consolas"/>
          <w:color w:val="0000FF"/>
          <w:sz w:val="19"/>
          <w:szCs w:val="19"/>
          <w:lang w:val="en-US" w:eastAsia="it-CH"/>
        </w:rPr>
        <w:t>this</w:t>
      </w:r>
      <w:r w:rsidRPr="00CC4481">
        <w:rPr>
          <w:rFonts w:ascii="Consolas" w:hAnsi="Consolas" w:cs="Consolas"/>
          <w:color w:val="000000"/>
          <w:sz w:val="19"/>
          <w:szCs w:val="19"/>
          <w:lang w:val="en-US" w:eastAsia="it-CH"/>
        </w:rPr>
        <w:t>.Header</w:t>
      </w:r>
      <w:proofErr w:type="spellEnd"/>
      <w:r w:rsidRPr="00CC4481">
        <w:rPr>
          <w:rFonts w:ascii="Consolas" w:hAnsi="Consolas" w:cs="Consolas"/>
          <w:color w:val="000000"/>
          <w:sz w:val="19"/>
          <w:szCs w:val="19"/>
          <w:lang w:val="en-US" w:eastAsia="it-CH"/>
        </w:rPr>
        <w:t>).</w:t>
      </w:r>
      <w:proofErr w:type="spellStart"/>
      <w:r w:rsidRPr="00CC4481">
        <w:rPr>
          <w:rFonts w:ascii="Consolas" w:hAnsi="Consolas" w:cs="Consolas"/>
          <w:color w:val="000000"/>
          <w:sz w:val="19"/>
          <w:szCs w:val="19"/>
          <w:lang w:val="en-US" w:eastAsia="it-CH"/>
        </w:rPr>
        <w:t>label_TabTitle.Content</w:t>
      </w:r>
      <w:proofErr w:type="spellEnd"/>
      <w:r w:rsidRPr="00CC4481">
        <w:rPr>
          <w:rFonts w:ascii="Consolas" w:hAnsi="Consolas" w:cs="Consolas"/>
          <w:color w:val="000000"/>
          <w:sz w:val="19"/>
          <w:szCs w:val="19"/>
          <w:lang w:val="en-US" w:eastAsia="it-CH"/>
        </w:rPr>
        <w:t>;</w:t>
      </w:r>
    </w:p>
    <w:p w14:paraId="10D372AE"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sidRPr="00CC4481">
        <w:rPr>
          <w:rFonts w:ascii="Consolas" w:hAnsi="Consolas" w:cs="Consolas"/>
          <w:color w:val="000000"/>
          <w:sz w:val="19"/>
          <w:szCs w:val="19"/>
          <w:lang w:val="en-US" w:eastAsia="it-CH"/>
        </w:rPr>
        <w:t xml:space="preserve">            </w:t>
      </w:r>
      <w:r>
        <w:rPr>
          <w:rFonts w:ascii="Consolas" w:hAnsi="Consolas" w:cs="Consolas"/>
          <w:color w:val="000000"/>
          <w:sz w:val="19"/>
          <w:szCs w:val="19"/>
          <w:lang w:eastAsia="it-CH"/>
        </w:rPr>
        <w:t>}</w:t>
      </w:r>
    </w:p>
    <w:p w14:paraId="3AA240A0" w14:textId="7FC45685" w:rsidR="002400AF" w:rsidRDefault="002400AF" w:rsidP="002400AF">
      <w:pPr>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2A382015" w14:textId="46339188" w:rsidR="002400AF" w:rsidRDefault="002400AF" w:rsidP="002400AF">
      <w:pPr>
        <w:rPr>
          <w:rFonts w:ascii="Consolas" w:hAnsi="Consolas" w:cs="Consolas"/>
          <w:color w:val="000000"/>
          <w:sz w:val="19"/>
          <w:szCs w:val="19"/>
          <w:lang w:eastAsia="it-CH"/>
        </w:rPr>
      </w:pPr>
    </w:p>
    <w:p w14:paraId="4362E852" w14:textId="0FB892F9" w:rsidR="002400AF" w:rsidRDefault="002400AF" w:rsidP="002400AF">
      <w:pPr>
        <w:rPr>
          <w:rFonts w:ascii="Arial" w:hAnsi="Arial" w:cs="Arial"/>
          <w:color w:val="000000"/>
          <w:sz w:val="20"/>
          <w:szCs w:val="20"/>
          <w:lang w:eastAsia="it-CH"/>
        </w:rPr>
      </w:pPr>
      <w:r>
        <w:rPr>
          <w:rFonts w:ascii="Arial" w:hAnsi="Arial" w:cs="Arial"/>
          <w:color w:val="000000"/>
          <w:sz w:val="20"/>
          <w:szCs w:val="20"/>
          <w:lang w:eastAsia="it-CH"/>
        </w:rPr>
        <w:t xml:space="preserve">Gli eventi della classe </w:t>
      </w:r>
    </w:p>
    <w:p w14:paraId="68F28A52" w14:textId="77777777" w:rsidR="0052127E" w:rsidRDefault="0052127E" w:rsidP="0052127E">
      <w:pPr>
        <w:keepNext/>
        <w:jc w:val="center"/>
      </w:pPr>
      <w:r>
        <w:rPr>
          <w:noProof/>
          <w:lang w:eastAsia="it-CH"/>
        </w:rPr>
        <w:lastRenderedPageBreak/>
        <w:drawing>
          <wp:inline distT="0" distB="0" distL="0" distR="0" wp14:anchorId="5758943A" wp14:editId="7C3B4D2F">
            <wp:extent cx="4511615" cy="5775821"/>
            <wp:effectExtent l="0" t="0" r="3810" b="0"/>
            <wp:docPr id="27" name="Immagine 27"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 screenshot, monitor, schermo&#10;&#10;Descrizione generata automaticamente"/>
                    <pic:cNvPicPr/>
                  </pic:nvPicPr>
                  <pic:blipFill rotWithShape="1">
                    <a:blip r:embed="rId43"/>
                    <a:srcRect l="7345" t="19982" r="64183" b="13468"/>
                    <a:stretch/>
                  </pic:blipFill>
                  <pic:spPr bwMode="auto">
                    <a:xfrm>
                      <a:off x="0" y="0"/>
                      <a:ext cx="4544460" cy="5817870"/>
                    </a:xfrm>
                    <a:prstGeom prst="rect">
                      <a:avLst/>
                    </a:prstGeom>
                    <a:ln>
                      <a:noFill/>
                    </a:ln>
                    <a:extLst>
                      <a:ext uri="{53640926-AAD7-44D8-BBD7-CCE9431645EC}">
                        <a14:shadowObscured xmlns:a14="http://schemas.microsoft.com/office/drawing/2010/main"/>
                      </a:ext>
                    </a:extLst>
                  </pic:spPr>
                </pic:pic>
              </a:graphicData>
            </a:graphic>
          </wp:inline>
        </w:drawing>
      </w:r>
    </w:p>
    <w:p w14:paraId="3FF225B6" w14:textId="1E6768E5" w:rsidR="0052127E" w:rsidRDefault="0052127E" w:rsidP="0052127E">
      <w:pPr>
        <w:pStyle w:val="Caption"/>
        <w:jc w:val="center"/>
        <w:rPr>
          <w:noProof/>
        </w:rPr>
      </w:pPr>
      <w:bookmarkStart w:id="140" w:name="_Toc94462485"/>
      <w:r>
        <w:t xml:space="preserve">Figura </w:t>
      </w:r>
      <w:fldSimple w:instr=" SEQ Figura \* ARABIC ">
        <w:r w:rsidR="006F1EC3">
          <w:rPr>
            <w:noProof/>
          </w:rPr>
          <w:t>28</w:t>
        </w:r>
      </w:fldSimple>
      <w:r>
        <w:t xml:space="preserve">: </w:t>
      </w:r>
      <w:proofErr w:type="spellStart"/>
      <w:r>
        <w:t>CloseableTab</w:t>
      </w:r>
      <w:proofErr w:type="spellEnd"/>
      <w:r>
        <w:t>, eventi</w:t>
      </w:r>
      <w:bookmarkEnd w:id="140"/>
    </w:p>
    <w:p w14:paraId="4E776371" w14:textId="77777777" w:rsidR="0052127E" w:rsidRDefault="0052127E" w:rsidP="002400AF">
      <w:pPr>
        <w:rPr>
          <w:rFonts w:ascii="Arial" w:hAnsi="Arial" w:cs="Arial"/>
          <w:noProof/>
          <w:sz w:val="20"/>
          <w:szCs w:val="20"/>
        </w:rPr>
      </w:pPr>
    </w:p>
    <w:p w14:paraId="79E5E9B2" w14:textId="04EE7FF8" w:rsidR="0052127E" w:rsidRPr="0052127E" w:rsidRDefault="0052127E" w:rsidP="002400AF">
      <w:pPr>
        <w:rPr>
          <w:rFonts w:ascii="Arial" w:hAnsi="Arial" w:cs="Arial"/>
          <w:noProof/>
          <w:sz w:val="20"/>
          <w:szCs w:val="20"/>
        </w:rPr>
      </w:pPr>
      <w:r>
        <w:rPr>
          <w:rFonts w:ascii="Arial" w:hAnsi="Arial" w:cs="Arial"/>
          <w:noProof/>
          <w:sz w:val="20"/>
          <w:szCs w:val="20"/>
        </w:rPr>
        <w:t>c</w:t>
      </w:r>
      <w:r w:rsidRPr="0052127E">
        <w:rPr>
          <w:rFonts w:ascii="Arial" w:hAnsi="Arial" w:cs="Arial"/>
          <w:noProof/>
          <w:sz w:val="20"/>
          <w:szCs w:val="20"/>
        </w:rPr>
        <w:t>oncernono</w:t>
      </w:r>
      <w:r>
        <w:rPr>
          <w:rFonts w:ascii="Arial" w:hAnsi="Arial" w:cs="Arial"/>
          <w:noProof/>
          <w:sz w:val="20"/>
          <w:szCs w:val="20"/>
        </w:rPr>
        <w:t xml:space="preserve"> la visibilità del bottone di chiusura, unicamente quando la tab è selezionata, il colore della croce sul bottone quando ci si passa sopra con il mouse e la chiusura della tab al click sul bottone rimuovendola dal TabControl</w:t>
      </w:r>
      <w:r w:rsidR="00B613C0">
        <w:rPr>
          <w:rFonts w:ascii="Arial" w:hAnsi="Arial" w:cs="Arial"/>
          <w:noProof/>
          <w:sz w:val="20"/>
          <w:szCs w:val="20"/>
        </w:rPr>
        <w:t>, parent dell’oggetto della classe.</w:t>
      </w:r>
    </w:p>
    <w:p w14:paraId="36EB1CD8" w14:textId="68716064" w:rsidR="0052127E" w:rsidRDefault="0052127E" w:rsidP="002400AF">
      <w:pPr>
        <w:rPr>
          <w:rFonts w:ascii="Arial" w:hAnsi="Arial" w:cs="Arial"/>
          <w:color w:val="000000"/>
          <w:sz w:val="20"/>
          <w:szCs w:val="20"/>
          <w:lang w:eastAsia="it-CH"/>
        </w:rPr>
      </w:pPr>
    </w:p>
    <w:p w14:paraId="7DA51BA1" w14:textId="77777777" w:rsidR="00FF3861" w:rsidRDefault="00742BAE" w:rsidP="002400AF">
      <w:pPr>
        <w:rPr>
          <w:rFonts w:ascii="Arial" w:hAnsi="Arial" w:cs="Arial"/>
          <w:color w:val="000000"/>
          <w:sz w:val="20"/>
          <w:szCs w:val="20"/>
          <w:lang w:eastAsia="it-CH"/>
        </w:rPr>
      </w:pPr>
      <w:r>
        <w:rPr>
          <w:rFonts w:ascii="Arial" w:hAnsi="Arial" w:cs="Arial"/>
          <w:color w:val="000000"/>
          <w:sz w:val="20"/>
          <w:szCs w:val="20"/>
          <w:lang w:eastAsia="it-CH"/>
        </w:rPr>
        <w:t xml:space="preserve">Chiaramente qui sorge un problema. La </w:t>
      </w:r>
      <w:proofErr w:type="spellStart"/>
      <w:r>
        <w:rPr>
          <w:rFonts w:ascii="Arial" w:hAnsi="Arial" w:cs="Arial"/>
          <w:color w:val="000000"/>
          <w:sz w:val="20"/>
          <w:szCs w:val="20"/>
          <w:lang w:eastAsia="it-CH"/>
        </w:rPr>
        <w:t>tab</w:t>
      </w:r>
      <w:proofErr w:type="spellEnd"/>
      <w:r>
        <w:rPr>
          <w:rFonts w:ascii="Arial" w:hAnsi="Arial" w:cs="Arial"/>
          <w:color w:val="000000"/>
          <w:sz w:val="20"/>
          <w:szCs w:val="20"/>
          <w:lang w:eastAsia="it-CH"/>
        </w:rPr>
        <w:t xml:space="preserve"> si chiude, ma è necessario anche rimuoverla dal dizionario, altrimenti non si potrebbe più riaprire lo stesso esperimento o la stessa deposizione. Si deve trovare una meccanica affinché si rimuovano le </w:t>
      </w:r>
      <w:proofErr w:type="spellStart"/>
      <w:r>
        <w:rPr>
          <w:rFonts w:ascii="Arial" w:hAnsi="Arial" w:cs="Arial"/>
          <w:color w:val="000000"/>
          <w:sz w:val="20"/>
          <w:szCs w:val="20"/>
          <w:lang w:eastAsia="it-CH"/>
        </w:rPr>
        <w:t>tab</w:t>
      </w:r>
      <w:proofErr w:type="spellEnd"/>
      <w:r>
        <w:rPr>
          <w:rFonts w:ascii="Arial" w:hAnsi="Arial" w:cs="Arial"/>
          <w:color w:val="000000"/>
          <w:sz w:val="20"/>
          <w:szCs w:val="20"/>
          <w:lang w:eastAsia="it-CH"/>
        </w:rPr>
        <w:t xml:space="preserve"> anche dai rispettivi dizionari di controllo. Siccome bisogna anche soddisfare un’altra richiesta, quella che il medesimo esperimento o la medesima deposizione possano essere aperti più volte, il problema della rimozione della </w:t>
      </w:r>
      <w:proofErr w:type="spellStart"/>
      <w:r>
        <w:rPr>
          <w:rFonts w:ascii="Arial" w:hAnsi="Arial" w:cs="Arial"/>
          <w:color w:val="000000"/>
          <w:sz w:val="20"/>
          <w:szCs w:val="20"/>
          <w:lang w:eastAsia="it-CH"/>
        </w:rPr>
        <w:t>tab</w:t>
      </w:r>
      <w:proofErr w:type="spellEnd"/>
      <w:r>
        <w:rPr>
          <w:rFonts w:ascii="Arial" w:hAnsi="Arial" w:cs="Arial"/>
          <w:color w:val="000000"/>
          <w:sz w:val="20"/>
          <w:szCs w:val="20"/>
          <w:lang w:eastAsia="it-CH"/>
        </w:rPr>
        <w:t xml:space="preserve"> dai dizionari si risolve implementando questa richiesta. Ogniqualvolta si apre una deposizione o un esperimento si verifica che sia presente nel dizionario, nel caso lo fosse si aggiunge un postfisso simile </w:t>
      </w:r>
      <w:r w:rsidR="00FF3861">
        <w:rPr>
          <w:rFonts w:ascii="Arial" w:hAnsi="Arial" w:cs="Arial"/>
          <w:color w:val="000000"/>
          <w:sz w:val="20"/>
          <w:szCs w:val="20"/>
          <w:lang w:eastAsia="it-CH"/>
        </w:rPr>
        <w:t>a quello che possiedono i file o le cartelle copiate.</w:t>
      </w:r>
    </w:p>
    <w:p w14:paraId="2D625639" w14:textId="77777777" w:rsidR="00FF3861" w:rsidRDefault="00FF3861" w:rsidP="00FF3861">
      <w:pPr>
        <w:pStyle w:val="ListParagraph"/>
        <w:numPr>
          <w:ilvl w:val="0"/>
          <w:numId w:val="41"/>
        </w:numPr>
        <w:rPr>
          <w:rFonts w:ascii="Arial" w:hAnsi="Arial" w:cs="Arial"/>
          <w:color w:val="000000"/>
          <w:sz w:val="20"/>
          <w:szCs w:val="20"/>
          <w:lang w:eastAsia="it-CH"/>
        </w:rPr>
      </w:pPr>
      <w:r>
        <w:rPr>
          <w:rFonts w:ascii="Arial" w:hAnsi="Arial" w:cs="Arial"/>
          <w:color w:val="000000"/>
          <w:sz w:val="20"/>
          <w:szCs w:val="20"/>
          <w:lang w:eastAsia="it-CH"/>
        </w:rPr>
        <w:t>Experiment_1234</w:t>
      </w:r>
    </w:p>
    <w:p w14:paraId="7D4920B3" w14:textId="77777777" w:rsidR="00FF3861" w:rsidRDefault="00FF3861" w:rsidP="00FF3861">
      <w:pPr>
        <w:pStyle w:val="ListParagraph"/>
        <w:numPr>
          <w:ilvl w:val="0"/>
          <w:numId w:val="41"/>
        </w:numPr>
        <w:rPr>
          <w:rFonts w:ascii="Arial" w:hAnsi="Arial" w:cs="Arial"/>
          <w:color w:val="000000"/>
          <w:sz w:val="20"/>
          <w:szCs w:val="20"/>
          <w:lang w:eastAsia="it-CH"/>
        </w:rPr>
      </w:pPr>
      <w:r>
        <w:rPr>
          <w:rFonts w:ascii="Arial" w:hAnsi="Arial" w:cs="Arial"/>
          <w:color w:val="000000"/>
          <w:sz w:val="20"/>
          <w:szCs w:val="20"/>
          <w:lang w:eastAsia="it-CH"/>
        </w:rPr>
        <w:t>Experiment_1234(1)</w:t>
      </w:r>
    </w:p>
    <w:p w14:paraId="3D12DF4D" w14:textId="77777777" w:rsidR="00FF3861" w:rsidRDefault="00FF3861" w:rsidP="00FF3861">
      <w:pPr>
        <w:rPr>
          <w:rFonts w:ascii="Arial" w:hAnsi="Arial" w:cs="Arial"/>
          <w:color w:val="000000"/>
          <w:sz w:val="20"/>
          <w:szCs w:val="20"/>
          <w:lang w:eastAsia="it-CH"/>
        </w:rPr>
      </w:pPr>
    </w:p>
    <w:p w14:paraId="6473C521" w14:textId="77777777" w:rsidR="00FF3861" w:rsidRDefault="00FF3861" w:rsidP="00FF3861">
      <w:pPr>
        <w:rPr>
          <w:rFonts w:ascii="Arial" w:hAnsi="Arial" w:cs="Arial"/>
          <w:color w:val="000000"/>
          <w:sz w:val="20"/>
          <w:szCs w:val="20"/>
          <w:lang w:eastAsia="it-CH"/>
        </w:rPr>
      </w:pPr>
      <w:r>
        <w:rPr>
          <w:rFonts w:ascii="Arial" w:hAnsi="Arial" w:cs="Arial"/>
          <w:color w:val="000000"/>
          <w:sz w:val="20"/>
          <w:szCs w:val="20"/>
          <w:lang w:eastAsia="it-CH"/>
        </w:rPr>
        <w:lastRenderedPageBreak/>
        <w:t xml:space="preserve">Così facendo è possibile chiudere le </w:t>
      </w:r>
      <w:proofErr w:type="spellStart"/>
      <w:r>
        <w:rPr>
          <w:rFonts w:ascii="Arial" w:hAnsi="Arial" w:cs="Arial"/>
          <w:color w:val="000000"/>
          <w:sz w:val="20"/>
          <w:szCs w:val="20"/>
          <w:lang w:eastAsia="it-CH"/>
        </w:rPr>
        <w:t>tab</w:t>
      </w:r>
      <w:proofErr w:type="spellEnd"/>
      <w:r>
        <w:rPr>
          <w:rFonts w:ascii="Arial" w:hAnsi="Arial" w:cs="Arial"/>
          <w:color w:val="000000"/>
          <w:sz w:val="20"/>
          <w:szCs w:val="20"/>
          <w:lang w:eastAsia="it-CH"/>
        </w:rPr>
        <w:t xml:space="preserve"> a piacimento poiché i risultati possono essere aperti in più copie.</w:t>
      </w:r>
    </w:p>
    <w:p w14:paraId="608BDCD4" w14:textId="0C81A3C0" w:rsidR="00742BAE" w:rsidRPr="00FF3861" w:rsidRDefault="00FF3861" w:rsidP="00FF3861">
      <w:pPr>
        <w:rPr>
          <w:rFonts w:ascii="Arial" w:hAnsi="Arial" w:cs="Arial"/>
          <w:color w:val="000000"/>
          <w:sz w:val="20"/>
          <w:szCs w:val="20"/>
          <w:lang w:eastAsia="it-CH"/>
        </w:rPr>
      </w:pPr>
      <w:r>
        <w:rPr>
          <w:rFonts w:ascii="Arial" w:hAnsi="Arial" w:cs="Arial"/>
          <w:color w:val="000000"/>
          <w:sz w:val="20"/>
          <w:szCs w:val="20"/>
          <w:lang w:eastAsia="it-CH"/>
        </w:rPr>
        <w:t xml:space="preserve">Ovviamente per recuperare i dati bisogna troncare la parte di copia del nome del risultato. Sebbene siano in </w:t>
      </w:r>
      <w:proofErr w:type="spellStart"/>
      <w:r>
        <w:rPr>
          <w:rFonts w:ascii="Arial" w:hAnsi="Arial" w:cs="Arial"/>
          <w:color w:val="000000"/>
          <w:sz w:val="20"/>
          <w:szCs w:val="20"/>
          <w:lang w:eastAsia="it-CH"/>
        </w:rPr>
        <w:t>tab</w:t>
      </w:r>
      <w:proofErr w:type="spellEnd"/>
      <w:r>
        <w:rPr>
          <w:rFonts w:ascii="Arial" w:hAnsi="Arial" w:cs="Arial"/>
          <w:color w:val="000000"/>
          <w:sz w:val="20"/>
          <w:szCs w:val="20"/>
          <w:lang w:eastAsia="it-CH"/>
        </w:rPr>
        <w:t xml:space="preserve"> differenti, i due esperimenti dell’esempio sopra si riferiscono ai medesimi dati nel medesimo percorso dettato dal nome del risultato.</w:t>
      </w:r>
      <w:r w:rsidR="00742BAE" w:rsidRPr="00FF3861">
        <w:rPr>
          <w:rFonts w:ascii="Arial" w:hAnsi="Arial" w:cs="Arial"/>
          <w:color w:val="000000"/>
          <w:sz w:val="20"/>
          <w:szCs w:val="20"/>
          <w:lang w:eastAsia="it-CH"/>
        </w:rPr>
        <w:t xml:space="preserve">  </w:t>
      </w:r>
    </w:p>
    <w:p w14:paraId="41935C4A" w14:textId="77777777" w:rsidR="007D2B58" w:rsidRDefault="007D2B58" w:rsidP="003B43B8">
      <w:pPr>
        <w:rPr>
          <w:rFonts w:ascii="Arial" w:hAnsi="Arial" w:cs="Arial"/>
          <w:sz w:val="20"/>
          <w:szCs w:val="20"/>
        </w:rPr>
      </w:pPr>
    </w:p>
    <w:p w14:paraId="589AA0ED" w14:textId="6D1611B6" w:rsidR="00B7787B" w:rsidRDefault="00B7787B" w:rsidP="003E41ED">
      <w:pPr>
        <w:pStyle w:val="Heading3"/>
      </w:pPr>
      <w:bookmarkStart w:id="141" w:name="_Toc94462454"/>
      <w:proofErr w:type="spellStart"/>
      <w:r>
        <w:t>Refactoring</w:t>
      </w:r>
      <w:proofErr w:type="spellEnd"/>
      <w:r>
        <w:t xml:space="preserve"> limitato sullo </w:t>
      </w:r>
      <w:proofErr w:type="spellStart"/>
      <w:r>
        <w:t>user</w:t>
      </w:r>
      <w:proofErr w:type="spellEnd"/>
      <w:r>
        <w:t>-control</w:t>
      </w:r>
      <w:bookmarkEnd w:id="141"/>
    </w:p>
    <w:p w14:paraId="02B265FD" w14:textId="48143A3C" w:rsidR="00B7787B" w:rsidRDefault="00B7787B" w:rsidP="00B7787B">
      <w:pPr>
        <w:rPr>
          <w:rFonts w:ascii="Arial" w:hAnsi="Arial" w:cs="Arial"/>
          <w:sz w:val="20"/>
          <w:szCs w:val="20"/>
        </w:rPr>
      </w:pPr>
      <w:r>
        <w:rPr>
          <w:rFonts w:ascii="Arial" w:hAnsi="Arial" w:cs="Arial"/>
          <w:sz w:val="20"/>
          <w:szCs w:val="20"/>
        </w:rPr>
        <w:t xml:space="preserve">È stata riscontrata la seguente “problematica” sul </w:t>
      </w:r>
      <w:proofErr w:type="spellStart"/>
      <w:r>
        <w:rPr>
          <w:rFonts w:ascii="Arial" w:hAnsi="Arial" w:cs="Arial"/>
          <w:sz w:val="20"/>
          <w:szCs w:val="20"/>
        </w:rPr>
        <w:t>refactoring</w:t>
      </w:r>
      <w:proofErr w:type="spellEnd"/>
      <w:r>
        <w:rPr>
          <w:rFonts w:ascii="Arial" w:hAnsi="Arial" w:cs="Arial"/>
          <w:sz w:val="20"/>
          <w:szCs w:val="20"/>
        </w:rPr>
        <w:t xml:space="preserve"> degli </w:t>
      </w:r>
      <w:proofErr w:type="spellStart"/>
      <w:r>
        <w:rPr>
          <w:rFonts w:ascii="Arial" w:hAnsi="Arial" w:cs="Arial"/>
          <w:sz w:val="20"/>
          <w:szCs w:val="20"/>
        </w:rPr>
        <w:t>user</w:t>
      </w:r>
      <w:proofErr w:type="spellEnd"/>
      <w:r>
        <w:rPr>
          <w:rFonts w:ascii="Arial" w:hAnsi="Arial" w:cs="Arial"/>
          <w:sz w:val="20"/>
          <w:szCs w:val="20"/>
        </w:rPr>
        <w:t xml:space="preserve"> control. Quando si rinomina il file </w:t>
      </w:r>
      <w:proofErr w:type="spellStart"/>
      <w:r>
        <w:rPr>
          <w:rFonts w:ascii="Arial" w:hAnsi="Arial" w:cs="Arial"/>
          <w:sz w:val="20"/>
          <w:szCs w:val="20"/>
        </w:rPr>
        <w:t>xaml</w:t>
      </w:r>
      <w:proofErr w:type="spellEnd"/>
      <w:r>
        <w:rPr>
          <w:rFonts w:ascii="Arial" w:hAnsi="Arial" w:cs="Arial"/>
          <w:sz w:val="20"/>
          <w:szCs w:val="20"/>
        </w:rPr>
        <w:t xml:space="preserve">, si rinomina anche in modo automatico il suo </w:t>
      </w:r>
      <w:proofErr w:type="spellStart"/>
      <w:r>
        <w:rPr>
          <w:rFonts w:ascii="Arial" w:hAnsi="Arial" w:cs="Arial"/>
          <w:sz w:val="20"/>
          <w:szCs w:val="20"/>
        </w:rPr>
        <w:t>cs</w:t>
      </w:r>
      <w:proofErr w:type="spellEnd"/>
      <w:r>
        <w:rPr>
          <w:rFonts w:ascii="Arial" w:hAnsi="Arial" w:cs="Arial"/>
          <w:sz w:val="20"/>
          <w:szCs w:val="20"/>
        </w:rPr>
        <w:t xml:space="preserve">, tuttavia </w:t>
      </w:r>
      <w:r w:rsidR="00371799">
        <w:rPr>
          <w:rFonts w:ascii="Arial" w:hAnsi="Arial" w:cs="Arial"/>
          <w:sz w:val="20"/>
          <w:szCs w:val="20"/>
        </w:rPr>
        <w:t xml:space="preserve">Visual Studio segnala in seguito degli errori riguardanti un file non trovato. Si tratta proprio dello </w:t>
      </w:r>
      <w:proofErr w:type="spellStart"/>
      <w:r w:rsidR="00371799">
        <w:rPr>
          <w:rFonts w:ascii="Arial" w:hAnsi="Arial" w:cs="Arial"/>
          <w:sz w:val="20"/>
          <w:szCs w:val="20"/>
        </w:rPr>
        <w:t>xaml</w:t>
      </w:r>
      <w:proofErr w:type="spellEnd"/>
      <w:r w:rsidR="00371799">
        <w:rPr>
          <w:rFonts w:ascii="Arial" w:hAnsi="Arial" w:cs="Arial"/>
          <w:sz w:val="20"/>
          <w:szCs w:val="20"/>
        </w:rPr>
        <w:t xml:space="preserve"> con riportato il vecchio nome. Indagando all’interno dello </w:t>
      </w:r>
      <w:proofErr w:type="spellStart"/>
      <w:r w:rsidR="00371799">
        <w:rPr>
          <w:rFonts w:ascii="Arial" w:hAnsi="Arial" w:cs="Arial"/>
          <w:sz w:val="20"/>
          <w:szCs w:val="20"/>
        </w:rPr>
        <w:t>xaml</w:t>
      </w:r>
      <w:proofErr w:type="spellEnd"/>
      <w:r w:rsidR="00371799">
        <w:rPr>
          <w:rFonts w:ascii="Arial" w:hAnsi="Arial" w:cs="Arial"/>
          <w:sz w:val="20"/>
          <w:szCs w:val="20"/>
        </w:rPr>
        <w:t xml:space="preserve"> si nota che i riferimenti non sono stati rinominati, conseguentemente l’ambiente di sviluppo rivela l’errore.</w:t>
      </w:r>
    </w:p>
    <w:p w14:paraId="6626E75B" w14:textId="6C91F96A" w:rsidR="00371799" w:rsidRPr="00CC4481" w:rsidRDefault="00371799" w:rsidP="00371799">
      <w:pPr>
        <w:autoSpaceDE w:val="0"/>
        <w:autoSpaceDN w:val="0"/>
        <w:adjustRightInd w:val="0"/>
        <w:spacing w:line="240" w:lineRule="auto"/>
        <w:rPr>
          <w:rFonts w:ascii="Consolas" w:hAnsi="Consolas" w:cs="Consolas"/>
          <w:color w:val="0000FF"/>
          <w:sz w:val="19"/>
          <w:szCs w:val="19"/>
          <w:lang w:val="en-US" w:eastAsia="it-CH"/>
        </w:rPr>
      </w:pPr>
      <w:proofErr w:type="gramStart"/>
      <w:r w:rsidRPr="00CC4481">
        <w:rPr>
          <w:rFonts w:ascii="Consolas" w:hAnsi="Consolas" w:cs="Consolas"/>
          <w:color w:val="FF0000"/>
          <w:sz w:val="19"/>
          <w:szCs w:val="19"/>
          <w:lang w:val="en-US" w:eastAsia="it-CH"/>
        </w:rPr>
        <w:t>x</w:t>
      </w:r>
      <w:r w:rsidRPr="00CC4481">
        <w:rPr>
          <w:rFonts w:ascii="Consolas" w:hAnsi="Consolas" w:cs="Consolas"/>
          <w:color w:val="0000FF"/>
          <w:sz w:val="19"/>
          <w:szCs w:val="19"/>
          <w:lang w:val="en-US" w:eastAsia="it-CH"/>
        </w:rPr>
        <w:t>:</w:t>
      </w:r>
      <w:proofErr w:type="gramEnd"/>
      <w:r w:rsidRPr="00CC4481">
        <w:rPr>
          <w:rFonts w:ascii="Consolas" w:hAnsi="Consolas" w:cs="Consolas"/>
          <w:color w:val="FF0000"/>
          <w:sz w:val="19"/>
          <w:szCs w:val="19"/>
          <w:lang w:val="en-US" w:eastAsia="it-CH"/>
        </w:rPr>
        <w:t>Class</w:t>
      </w:r>
      <w:r w:rsidRPr="00CC4481">
        <w:rPr>
          <w:rFonts w:ascii="Consolas" w:hAnsi="Consolas" w:cs="Consolas"/>
          <w:color w:val="0000FF"/>
          <w:sz w:val="19"/>
          <w:szCs w:val="19"/>
          <w:lang w:val="en-US" w:eastAsia="it-CH"/>
        </w:rPr>
        <w:t>="DataSetBuilder.user_controls.DepoItemBody"</w:t>
      </w:r>
    </w:p>
    <w:p w14:paraId="59D51039" w14:textId="77777777" w:rsidR="00371799" w:rsidRPr="00CC4481" w:rsidRDefault="00371799" w:rsidP="003B43B8">
      <w:pPr>
        <w:rPr>
          <w:rFonts w:ascii="Consolas" w:hAnsi="Consolas" w:cs="Consolas"/>
          <w:color w:val="0000FF"/>
          <w:sz w:val="19"/>
          <w:szCs w:val="19"/>
          <w:lang w:val="en-US" w:eastAsia="it-CH"/>
        </w:rPr>
      </w:pPr>
    </w:p>
    <w:p w14:paraId="5D6EC1F8" w14:textId="3BD044D9" w:rsidR="003E41ED" w:rsidRDefault="00371799" w:rsidP="003B43B8">
      <w:pPr>
        <w:rPr>
          <w:rFonts w:ascii="Arial" w:hAnsi="Arial" w:cs="Arial"/>
          <w:sz w:val="20"/>
          <w:szCs w:val="20"/>
        </w:rPr>
      </w:pPr>
      <w:r>
        <w:rPr>
          <w:rFonts w:ascii="Arial" w:hAnsi="Arial" w:cs="Arial"/>
          <w:sz w:val="20"/>
          <w:szCs w:val="20"/>
        </w:rPr>
        <w:t xml:space="preserve">Qui sopra </w:t>
      </w:r>
      <w:r w:rsidR="008146C3">
        <w:rPr>
          <w:rFonts w:ascii="Arial" w:hAnsi="Arial" w:cs="Arial"/>
          <w:sz w:val="20"/>
          <w:szCs w:val="20"/>
        </w:rPr>
        <w:t>è riportato uno dei riferimenti che non si rinomina in maniera automatica.</w:t>
      </w:r>
    </w:p>
    <w:p w14:paraId="3FEE0569" w14:textId="77777777" w:rsidR="003E41ED" w:rsidRDefault="003E41ED">
      <w:pPr>
        <w:spacing w:line="240" w:lineRule="auto"/>
        <w:rPr>
          <w:rFonts w:ascii="Arial" w:hAnsi="Arial" w:cs="Arial"/>
          <w:sz w:val="20"/>
          <w:szCs w:val="20"/>
        </w:rPr>
      </w:pPr>
      <w:r>
        <w:rPr>
          <w:rFonts w:ascii="Arial" w:hAnsi="Arial" w:cs="Arial"/>
          <w:sz w:val="20"/>
          <w:szCs w:val="20"/>
        </w:rPr>
        <w:br w:type="page"/>
      </w:r>
    </w:p>
    <w:p w14:paraId="4786F1B7" w14:textId="51BE5860" w:rsidR="00BB68B5" w:rsidRDefault="00BB68B5" w:rsidP="003E41ED">
      <w:pPr>
        <w:pStyle w:val="Heading3"/>
      </w:pPr>
      <w:bookmarkStart w:id="142" w:name="_Toc94462455"/>
      <w:r>
        <w:lastRenderedPageBreak/>
        <w:t xml:space="preserve">Impossibilità di separare fisicamente file </w:t>
      </w:r>
      <w:proofErr w:type="spellStart"/>
      <w:r>
        <w:t>xaml</w:t>
      </w:r>
      <w:proofErr w:type="spellEnd"/>
      <w:r>
        <w:t xml:space="preserve"> e relativo </w:t>
      </w:r>
      <w:proofErr w:type="spellStart"/>
      <w:r>
        <w:t>cs</w:t>
      </w:r>
      <w:bookmarkEnd w:id="142"/>
      <w:proofErr w:type="spellEnd"/>
    </w:p>
    <w:p w14:paraId="0E514E6B" w14:textId="7A18F456" w:rsidR="00BB68B5" w:rsidRDefault="00BB68B5" w:rsidP="00BB68B5">
      <w:pPr>
        <w:rPr>
          <w:rFonts w:ascii="Arial" w:hAnsi="Arial" w:cs="Arial"/>
          <w:sz w:val="20"/>
          <w:szCs w:val="20"/>
        </w:rPr>
      </w:pPr>
      <w:commentRangeStart w:id="143"/>
      <w:r>
        <w:rPr>
          <w:rFonts w:ascii="Arial" w:hAnsi="Arial" w:cs="Arial"/>
          <w:sz w:val="20"/>
          <w:szCs w:val="20"/>
        </w:rPr>
        <w:t>Sebbene siano logicamente separati, a livello di progetto è impossibile separare fisicamente, in due cartelle diverse, i due file.</w:t>
      </w:r>
      <w:commentRangeEnd w:id="143"/>
      <w:r w:rsidR="009A6DC3">
        <w:rPr>
          <w:rStyle w:val="CommentReference"/>
        </w:rPr>
        <w:commentReference w:id="143"/>
      </w:r>
    </w:p>
    <w:p w14:paraId="470D77FE" w14:textId="77777777" w:rsidR="00BB68B5" w:rsidRDefault="00BB68B5" w:rsidP="00BB68B5">
      <w:pPr>
        <w:rPr>
          <w:noProof/>
        </w:rPr>
      </w:pPr>
    </w:p>
    <w:p w14:paraId="1422BD08" w14:textId="77777777" w:rsidR="00BB68B5" w:rsidRDefault="00BB68B5" w:rsidP="00BB68B5">
      <w:pPr>
        <w:keepNext/>
        <w:jc w:val="center"/>
      </w:pPr>
      <w:r>
        <w:rPr>
          <w:noProof/>
          <w:lang w:eastAsia="it-CH"/>
        </w:rPr>
        <w:drawing>
          <wp:inline distT="0" distB="0" distL="0" distR="0" wp14:anchorId="4E2C195A" wp14:editId="609FE161">
            <wp:extent cx="2208362" cy="3222079"/>
            <wp:effectExtent l="0" t="0" r="1905" b="0"/>
            <wp:docPr id="26" name="Immagine 26" descr="Immagine che contiene testo, screenshot, monitor,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 screenshot, monitor, interni&#10;&#10;Descrizione generata automaticamente"/>
                    <pic:cNvPicPr/>
                  </pic:nvPicPr>
                  <pic:blipFill rotWithShape="1">
                    <a:blip r:embed="rId44"/>
                    <a:srcRect l="77199" t="6570" b="32691"/>
                    <a:stretch/>
                  </pic:blipFill>
                  <pic:spPr bwMode="auto">
                    <a:xfrm>
                      <a:off x="0" y="0"/>
                      <a:ext cx="2212960" cy="3228788"/>
                    </a:xfrm>
                    <a:prstGeom prst="rect">
                      <a:avLst/>
                    </a:prstGeom>
                    <a:ln>
                      <a:noFill/>
                    </a:ln>
                    <a:extLst>
                      <a:ext uri="{53640926-AAD7-44D8-BBD7-CCE9431645EC}">
                        <a14:shadowObscured xmlns:a14="http://schemas.microsoft.com/office/drawing/2010/main"/>
                      </a:ext>
                    </a:extLst>
                  </pic:spPr>
                </pic:pic>
              </a:graphicData>
            </a:graphic>
          </wp:inline>
        </w:drawing>
      </w:r>
    </w:p>
    <w:p w14:paraId="2A628546" w14:textId="058E3B44" w:rsidR="00BB68B5" w:rsidRDefault="00BB68B5" w:rsidP="00BB68B5">
      <w:pPr>
        <w:pStyle w:val="Caption"/>
        <w:jc w:val="center"/>
        <w:rPr>
          <w:rFonts w:ascii="Arial" w:hAnsi="Arial" w:cs="Arial"/>
        </w:rPr>
      </w:pPr>
      <w:bookmarkStart w:id="144" w:name="_Toc94462486"/>
      <w:r>
        <w:t xml:space="preserve">Figura </w:t>
      </w:r>
      <w:fldSimple w:instr=" SEQ Figura \* ARABIC ">
        <w:r w:rsidR="006F1EC3">
          <w:rPr>
            <w:noProof/>
          </w:rPr>
          <w:t>29</w:t>
        </w:r>
      </w:fldSimple>
      <w:r>
        <w:t xml:space="preserve">: </w:t>
      </w:r>
      <w:proofErr w:type="spellStart"/>
      <w:r>
        <w:t>user</w:t>
      </w:r>
      <w:proofErr w:type="spellEnd"/>
      <w:r>
        <w:t xml:space="preserve"> control, albero del progetto</w:t>
      </w:r>
      <w:bookmarkEnd w:id="144"/>
    </w:p>
    <w:p w14:paraId="4A53B132" w14:textId="28B1D1B6" w:rsidR="00BB68B5" w:rsidRDefault="00BB68B5" w:rsidP="00BB68B5">
      <w:pPr>
        <w:rPr>
          <w:rFonts w:ascii="Arial" w:hAnsi="Arial" w:cs="Arial"/>
          <w:sz w:val="20"/>
          <w:szCs w:val="20"/>
        </w:rPr>
      </w:pPr>
    </w:p>
    <w:p w14:paraId="48C6E9E4" w14:textId="3B6C6C9E" w:rsidR="00BB68B5" w:rsidRPr="00BB68B5" w:rsidRDefault="00FC5654" w:rsidP="00BB68B5">
      <w:pPr>
        <w:rPr>
          <w:rFonts w:ascii="Arial" w:hAnsi="Arial" w:cs="Arial"/>
          <w:sz w:val="20"/>
          <w:szCs w:val="20"/>
        </w:rPr>
      </w:pPr>
      <w:r>
        <w:rPr>
          <w:rFonts w:ascii="Arial" w:hAnsi="Arial" w:cs="Arial"/>
          <w:sz w:val="20"/>
          <w:szCs w:val="20"/>
        </w:rPr>
        <w:t xml:space="preserve">Come si nota dalla figura 15 il file </w:t>
      </w:r>
      <w:proofErr w:type="spellStart"/>
      <w:r>
        <w:rPr>
          <w:rFonts w:ascii="Arial" w:hAnsi="Arial" w:cs="Arial"/>
          <w:sz w:val="20"/>
          <w:szCs w:val="20"/>
        </w:rPr>
        <w:t>cs</w:t>
      </w:r>
      <w:proofErr w:type="spellEnd"/>
      <w:r>
        <w:rPr>
          <w:rFonts w:ascii="Arial" w:hAnsi="Arial" w:cs="Arial"/>
          <w:sz w:val="20"/>
          <w:szCs w:val="20"/>
        </w:rPr>
        <w:t xml:space="preserve"> è gerarchicamente sottostante e contenuto nel relativo file </w:t>
      </w:r>
      <w:proofErr w:type="spellStart"/>
      <w:r>
        <w:rPr>
          <w:rFonts w:ascii="Arial" w:hAnsi="Arial" w:cs="Arial"/>
          <w:sz w:val="20"/>
          <w:szCs w:val="20"/>
        </w:rPr>
        <w:t>xaml</w:t>
      </w:r>
      <w:proofErr w:type="spellEnd"/>
      <w:r>
        <w:rPr>
          <w:rFonts w:ascii="Arial" w:hAnsi="Arial" w:cs="Arial"/>
          <w:sz w:val="20"/>
          <w:szCs w:val="20"/>
        </w:rPr>
        <w:t>.</w:t>
      </w:r>
    </w:p>
    <w:p w14:paraId="3BEFBDF7" w14:textId="77777777" w:rsidR="00BB68B5" w:rsidRPr="002237F6" w:rsidRDefault="00BB68B5" w:rsidP="003B43B8">
      <w:pPr>
        <w:rPr>
          <w:rFonts w:ascii="Arial" w:hAnsi="Arial" w:cs="Arial"/>
          <w:sz w:val="20"/>
          <w:szCs w:val="20"/>
        </w:rPr>
      </w:pPr>
    </w:p>
    <w:p w14:paraId="5DFA90C3" w14:textId="164297CD" w:rsidR="00EB37D1" w:rsidRDefault="00EB37D1" w:rsidP="00EB37D1">
      <w:pPr>
        <w:pStyle w:val="Heading2"/>
      </w:pPr>
      <w:bookmarkStart w:id="145" w:name="_Toc94462456"/>
      <w:r>
        <w:t>Sviluppi futuri</w:t>
      </w:r>
      <w:bookmarkEnd w:id="145"/>
    </w:p>
    <w:p w14:paraId="13C65D0E" w14:textId="1DCEAA28" w:rsidR="003E41ED" w:rsidRPr="003E41ED" w:rsidRDefault="003E41ED" w:rsidP="003E41ED">
      <w:pPr>
        <w:rPr>
          <w:rFonts w:ascii="Arial" w:hAnsi="Arial" w:cs="Arial"/>
          <w:sz w:val="20"/>
          <w:szCs w:val="20"/>
        </w:rPr>
      </w:pPr>
      <w:r>
        <w:rPr>
          <w:rFonts w:ascii="Arial" w:hAnsi="Arial" w:cs="Arial"/>
          <w:sz w:val="20"/>
          <w:szCs w:val="20"/>
        </w:rPr>
        <w:t>Sono ora elencati i possibili sviluppi e accorgimenti futuri riguardanti il progetto.</w:t>
      </w:r>
    </w:p>
    <w:p w14:paraId="02C2C8A0" w14:textId="63125E77" w:rsidR="00E12B7F" w:rsidRDefault="00E12B7F" w:rsidP="003E41ED">
      <w:pPr>
        <w:pStyle w:val="Heading3"/>
      </w:pPr>
      <w:bookmarkStart w:id="146" w:name="_Toc94462457"/>
      <w:r>
        <w:t>Parte online e collegamento al database</w:t>
      </w:r>
      <w:bookmarkEnd w:id="146"/>
    </w:p>
    <w:p w14:paraId="26A1EECD" w14:textId="5269F7D7" w:rsidR="0020517F" w:rsidRDefault="00B22C0E" w:rsidP="00B22C0E">
      <w:pPr>
        <w:rPr>
          <w:rFonts w:ascii="Arial" w:hAnsi="Arial" w:cs="Arial"/>
          <w:sz w:val="20"/>
          <w:szCs w:val="20"/>
        </w:rPr>
      </w:pPr>
      <w:r>
        <w:rPr>
          <w:rFonts w:ascii="Arial" w:hAnsi="Arial" w:cs="Arial"/>
          <w:sz w:val="20"/>
          <w:szCs w:val="20"/>
        </w:rPr>
        <w:t xml:space="preserve">L’integrazione </w:t>
      </w:r>
      <w:r w:rsidR="00032D3E">
        <w:rPr>
          <w:rFonts w:ascii="Arial" w:hAnsi="Arial" w:cs="Arial"/>
          <w:sz w:val="20"/>
          <w:szCs w:val="20"/>
        </w:rPr>
        <w:t>del database e conseguentemente della parte online dell’applicativo sarebbe il passo successivo. L’utente è in grado di creare un esperimento copiando i setup esistenti dei dispositivi o ricreandoli partendo da zero. Siccome la parte offline funziona come applicativo di consulta dei risultati è necessario rendere la parte online agibile e manipolabile unicamente quando ci si trova sulla macchina in grado di far partire gli esperimenti e raccoglierne i dati.</w:t>
      </w:r>
    </w:p>
    <w:p w14:paraId="1A1FF809" w14:textId="77777777" w:rsidR="00032D3E" w:rsidRPr="00B22C0E" w:rsidRDefault="00032D3E" w:rsidP="00B22C0E">
      <w:pPr>
        <w:rPr>
          <w:rFonts w:ascii="Arial" w:hAnsi="Arial" w:cs="Arial"/>
          <w:sz w:val="20"/>
          <w:szCs w:val="20"/>
        </w:rPr>
      </w:pPr>
    </w:p>
    <w:p w14:paraId="0B7FC466" w14:textId="56D0E84D" w:rsidR="00065D1B" w:rsidRDefault="00065D1B" w:rsidP="003E41ED">
      <w:pPr>
        <w:pStyle w:val="Heading3"/>
      </w:pPr>
      <w:bookmarkStart w:id="147" w:name="_Toc94462458"/>
      <w:r>
        <w:t xml:space="preserve">Gestione del click sullo </w:t>
      </w:r>
      <w:proofErr w:type="spellStart"/>
      <w:r>
        <w:t>slider</w:t>
      </w:r>
      <w:bookmarkEnd w:id="147"/>
      <w:proofErr w:type="spellEnd"/>
    </w:p>
    <w:p w14:paraId="276CBB53" w14:textId="652005B0" w:rsidR="0020517F" w:rsidRDefault="0020517F" w:rsidP="0020517F">
      <w:pPr>
        <w:rPr>
          <w:rFonts w:ascii="Arial" w:hAnsi="Arial" w:cs="Arial"/>
          <w:sz w:val="20"/>
          <w:szCs w:val="20"/>
        </w:rPr>
      </w:pPr>
      <w:r>
        <w:rPr>
          <w:rFonts w:ascii="Arial" w:hAnsi="Arial" w:cs="Arial"/>
          <w:sz w:val="20"/>
          <w:szCs w:val="20"/>
        </w:rPr>
        <w:t xml:space="preserve">Attualmente lo </w:t>
      </w:r>
      <w:proofErr w:type="spellStart"/>
      <w:r>
        <w:rPr>
          <w:rFonts w:ascii="Arial" w:hAnsi="Arial" w:cs="Arial"/>
          <w:sz w:val="20"/>
          <w:szCs w:val="20"/>
        </w:rPr>
        <w:t>slider</w:t>
      </w:r>
      <w:proofErr w:type="spellEnd"/>
      <w:r>
        <w:rPr>
          <w:rFonts w:ascii="Arial" w:hAnsi="Arial" w:cs="Arial"/>
          <w:sz w:val="20"/>
          <w:szCs w:val="20"/>
        </w:rPr>
        <w:t xml:space="preserve"> funziona trascinando il cursore e al rilascio il sistema si occupa delle ricerche</w:t>
      </w:r>
      <w:r w:rsidR="000D5D5A">
        <w:rPr>
          <w:rFonts w:ascii="Arial" w:hAnsi="Arial" w:cs="Arial"/>
          <w:sz w:val="20"/>
          <w:szCs w:val="20"/>
        </w:rPr>
        <w:t xml:space="preserve"> dell’immagine e dei valori. Tuttavia se l’utente clicca sullo </w:t>
      </w:r>
      <w:proofErr w:type="spellStart"/>
      <w:r w:rsidR="000D5D5A">
        <w:rPr>
          <w:rFonts w:ascii="Arial" w:hAnsi="Arial" w:cs="Arial"/>
          <w:sz w:val="20"/>
          <w:szCs w:val="20"/>
        </w:rPr>
        <w:t>slider</w:t>
      </w:r>
      <w:proofErr w:type="spellEnd"/>
      <w:r w:rsidR="000D5D5A">
        <w:rPr>
          <w:rFonts w:ascii="Arial" w:hAnsi="Arial" w:cs="Arial"/>
          <w:sz w:val="20"/>
          <w:szCs w:val="20"/>
        </w:rPr>
        <w:t xml:space="preserve">, il cursore si sposta ma non avviene la ricerca, a meno che non si clicchi nuovamente </w:t>
      </w:r>
      <w:proofErr w:type="gramStart"/>
      <w:r w:rsidR="000D5D5A">
        <w:rPr>
          <w:rFonts w:ascii="Arial" w:hAnsi="Arial" w:cs="Arial"/>
          <w:sz w:val="20"/>
          <w:szCs w:val="20"/>
        </w:rPr>
        <w:t>sulla stesso</w:t>
      </w:r>
      <w:proofErr w:type="gramEnd"/>
      <w:r w:rsidR="000D5D5A">
        <w:rPr>
          <w:rFonts w:ascii="Arial" w:hAnsi="Arial" w:cs="Arial"/>
          <w:sz w:val="20"/>
          <w:szCs w:val="20"/>
        </w:rPr>
        <w:t xml:space="preserve"> punto. In quel caso l’interfaccia grafica sembrerebbe rilevare un piccolo trascinamento del cursore e quindi mostra i risultati.</w:t>
      </w:r>
    </w:p>
    <w:p w14:paraId="1887206F" w14:textId="0D68F80E" w:rsidR="000D5D5A" w:rsidRDefault="000D5D5A" w:rsidP="0020517F">
      <w:pPr>
        <w:rPr>
          <w:rFonts w:ascii="Arial" w:hAnsi="Arial" w:cs="Arial"/>
          <w:sz w:val="20"/>
          <w:szCs w:val="20"/>
        </w:rPr>
      </w:pPr>
      <w:r>
        <w:rPr>
          <w:rFonts w:ascii="Arial" w:hAnsi="Arial" w:cs="Arial"/>
          <w:sz w:val="20"/>
          <w:szCs w:val="20"/>
        </w:rPr>
        <w:t xml:space="preserve">La risoluzione più ovvia e immediata di questa difficoltà sarebbe quella di inserire un evento sullo </w:t>
      </w:r>
      <w:proofErr w:type="spellStart"/>
      <w:r>
        <w:rPr>
          <w:rFonts w:ascii="Arial" w:hAnsi="Arial" w:cs="Arial"/>
          <w:sz w:val="20"/>
          <w:szCs w:val="20"/>
        </w:rPr>
        <w:t>slider</w:t>
      </w:r>
      <w:proofErr w:type="spellEnd"/>
      <w:r>
        <w:rPr>
          <w:rFonts w:ascii="Arial" w:hAnsi="Arial" w:cs="Arial"/>
          <w:sz w:val="20"/>
          <w:szCs w:val="20"/>
        </w:rPr>
        <w:t xml:space="preserve"> che rileva il cambiamento di valore di esso, ma emergerebbe un problema nel momento in cui l’utente desidera trascinare il cursore. L’evento sul cursore si attiva appunto quando termina il trascinamento ed esso viene rilasciato</w:t>
      </w:r>
      <w:r w:rsidR="00D41458">
        <w:rPr>
          <w:rFonts w:ascii="Arial" w:hAnsi="Arial" w:cs="Arial"/>
          <w:sz w:val="20"/>
          <w:szCs w:val="20"/>
        </w:rPr>
        <w:t xml:space="preserve">, ma il cambiamento di valore dello </w:t>
      </w:r>
      <w:proofErr w:type="spellStart"/>
      <w:r w:rsidR="00D41458">
        <w:rPr>
          <w:rFonts w:ascii="Arial" w:hAnsi="Arial" w:cs="Arial"/>
          <w:sz w:val="20"/>
          <w:szCs w:val="20"/>
        </w:rPr>
        <w:t>slider</w:t>
      </w:r>
      <w:proofErr w:type="spellEnd"/>
      <w:r w:rsidR="00D41458">
        <w:rPr>
          <w:rFonts w:ascii="Arial" w:hAnsi="Arial" w:cs="Arial"/>
          <w:sz w:val="20"/>
          <w:szCs w:val="20"/>
        </w:rPr>
        <w:t xml:space="preserve"> avviene continuamente. Ciò che per l’utente è una questione di pochi millesimi di secondo e di pochi centimetri per il sistema potrebbe risultare un cambiamento di 200-300'000 valori. Sempre che i valori nelle </w:t>
      </w:r>
      <w:r w:rsidR="00D41458">
        <w:rPr>
          <w:rFonts w:ascii="Arial" w:hAnsi="Arial" w:cs="Arial"/>
          <w:sz w:val="20"/>
          <w:szCs w:val="20"/>
        </w:rPr>
        <w:lastRenderedPageBreak/>
        <w:t>deposizioni future siano sempre questi in media, ma se aumentassero arrivando a 1'000'000 significherebbe, nel caso peggiore, di chiedere al sistema di effettuare un milione di ricerche e mostrarne i risultati in qualche ms.</w:t>
      </w:r>
    </w:p>
    <w:p w14:paraId="0F00F9EB" w14:textId="67A087CE" w:rsidR="00D41458" w:rsidRDefault="00D41458" w:rsidP="0020517F">
      <w:pPr>
        <w:rPr>
          <w:rFonts w:ascii="Arial" w:hAnsi="Arial" w:cs="Arial"/>
          <w:sz w:val="20"/>
          <w:szCs w:val="20"/>
        </w:rPr>
      </w:pPr>
      <w:r>
        <w:rPr>
          <w:rFonts w:ascii="Arial" w:hAnsi="Arial" w:cs="Arial"/>
          <w:sz w:val="20"/>
          <w:szCs w:val="20"/>
        </w:rPr>
        <w:t>È stata testata questa soluzione e tali problemi sono emersi. Tuttavia avendo l’alternativa dello scorrimento del cursore non è stata cercata un’alternativa durante lo sviluppo di questo progetto.</w:t>
      </w:r>
    </w:p>
    <w:p w14:paraId="4A1DEFC6" w14:textId="77777777" w:rsidR="000D5D5A" w:rsidRPr="0020517F" w:rsidRDefault="000D5D5A" w:rsidP="0020517F">
      <w:pPr>
        <w:rPr>
          <w:rFonts w:ascii="Arial" w:hAnsi="Arial" w:cs="Arial"/>
          <w:sz w:val="20"/>
          <w:szCs w:val="20"/>
        </w:rPr>
      </w:pPr>
    </w:p>
    <w:p w14:paraId="66555ECB" w14:textId="7138E4B8" w:rsidR="009A21FE" w:rsidRDefault="00F278B9" w:rsidP="003E41ED">
      <w:pPr>
        <w:pStyle w:val="Heading3"/>
      </w:pPr>
      <w:bookmarkStart w:id="148" w:name="_Toc94462459"/>
      <w:r>
        <w:t xml:space="preserve">I </w:t>
      </w:r>
      <w:r w:rsidR="00DF317C">
        <w:t>D</w:t>
      </w:r>
      <w:r w:rsidR="003E41ED">
        <w:t>ictionary</w:t>
      </w:r>
      <w:bookmarkEnd w:id="148"/>
    </w:p>
    <w:p w14:paraId="7FE7DD94" w14:textId="20404185" w:rsidR="00FF3861" w:rsidRDefault="00FF3861" w:rsidP="00FF3861">
      <w:pPr>
        <w:rPr>
          <w:rFonts w:ascii="Arial" w:hAnsi="Arial" w:cs="Arial"/>
          <w:sz w:val="20"/>
          <w:szCs w:val="20"/>
        </w:rPr>
      </w:pPr>
      <w:r>
        <w:rPr>
          <w:rFonts w:ascii="Arial" w:hAnsi="Arial" w:cs="Arial"/>
          <w:sz w:val="20"/>
          <w:szCs w:val="20"/>
        </w:rPr>
        <w:t>Non avendo ancora gestita la rimozione degli elementi dai dizionari</w:t>
      </w:r>
      <w:r w:rsidR="00F278B9">
        <w:rPr>
          <w:rFonts w:ascii="Arial" w:hAnsi="Arial" w:cs="Arial"/>
          <w:sz w:val="20"/>
          <w:szCs w:val="20"/>
        </w:rPr>
        <w:t xml:space="preserve"> quando le </w:t>
      </w:r>
      <w:proofErr w:type="spellStart"/>
      <w:r w:rsidR="00F278B9">
        <w:rPr>
          <w:rFonts w:ascii="Arial" w:hAnsi="Arial" w:cs="Arial"/>
          <w:sz w:val="20"/>
          <w:szCs w:val="20"/>
        </w:rPr>
        <w:t>tab</w:t>
      </w:r>
      <w:proofErr w:type="spellEnd"/>
      <w:r w:rsidR="00F278B9">
        <w:rPr>
          <w:rFonts w:ascii="Arial" w:hAnsi="Arial" w:cs="Arial"/>
          <w:sz w:val="20"/>
          <w:szCs w:val="20"/>
        </w:rPr>
        <w:t xml:space="preserve"> vengono chiuse dall’utente con il mouse</w:t>
      </w:r>
      <w:r>
        <w:rPr>
          <w:rFonts w:ascii="Arial" w:hAnsi="Arial" w:cs="Arial"/>
          <w:sz w:val="20"/>
          <w:szCs w:val="20"/>
        </w:rPr>
        <w:t xml:space="preserve"> è verosimile che i dizionari possano crescere in maniera </w:t>
      </w:r>
      <w:r w:rsidR="00F278B9">
        <w:rPr>
          <w:rFonts w:ascii="Arial" w:hAnsi="Arial" w:cs="Arial"/>
          <w:sz w:val="20"/>
          <w:szCs w:val="20"/>
        </w:rPr>
        <w:t>significativa</w:t>
      </w:r>
      <w:r>
        <w:rPr>
          <w:rFonts w:ascii="Arial" w:hAnsi="Arial" w:cs="Arial"/>
          <w:sz w:val="20"/>
          <w:szCs w:val="20"/>
        </w:rPr>
        <w:t xml:space="preserve"> se l’applicativo fosse sempre attivo nel tempo senza alcun riavvio.</w:t>
      </w:r>
      <w:r w:rsidR="00F278B9">
        <w:rPr>
          <w:rFonts w:ascii="Arial" w:hAnsi="Arial" w:cs="Arial"/>
          <w:sz w:val="20"/>
          <w:szCs w:val="20"/>
        </w:rPr>
        <w:t xml:space="preserve"> Non è chiaro cosa possa comportare un aumento significativo degli elementi nei dizionari nell’applicativo poiché questa situazione non è stata provata.</w:t>
      </w:r>
    </w:p>
    <w:p w14:paraId="16B68E28" w14:textId="0AA083D7" w:rsidR="00F278B9" w:rsidRDefault="00F278B9" w:rsidP="00FF3861">
      <w:pPr>
        <w:rPr>
          <w:rFonts w:ascii="Arial" w:hAnsi="Arial" w:cs="Arial"/>
          <w:sz w:val="20"/>
          <w:szCs w:val="20"/>
        </w:rPr>
      </w:pPr>
      <w:r>
        <w:rPr>
          <w:rFonts w:ascii="Arial" w:hAnsi="Arial" w:cs="Arial"/>
          <w:sz w:val="20"/>
          <w:szCs w:val="20"/>
        </w:rPr>
        <w:t>Sarebbe opportuno studiare la rimozione degli elementi quando essi vengono chiusi a livello di interfaccia grafica.</w:t>
      </w:r>
    </w:p>
    <w:p w14:paraId="3EDDD0A9" w14:textId="195A5924" w:rsidR="00367108" w:rsidRDefault="00367108" w:rsidP="003E41ED">
      <w:pPr>
        <w:pStyle w:val="Heading3"/>
      </w:pPr>
      <w:bookmarkStart w:id="149" w:name="_Toc94462460"/>
      <w:r>
        <w:t xml:space="preserve">Spostamento </w:t>
      </w:r>
      <w:proofErr w:type="spellStart"/>
      <w:r w:rsidR="003E41ED">
        <w:t>tab</w:t>
      </w:r>
      <w:bookmarkEnd w:id="149"/>
      <w:proofErr w:type="spellEnd"/>
    </w:p>
    <w:p w14:paraId="6910653A" w14:textId="7C37BEE7" w:rsidR="00656A38" w:rsidRDefault="00656A38" w:rsidP="00656A38">
      <w:pPr>
        <w:rPr>
          <w:rFonts w:ascii="Arial" w:hAnsi="Arial" w:cs="Arial"/>
          <w:sz w:val="20"/>
          <w:szCs w:val="20"/>
        </w:rPr>
      </w:pPr>
      <w:r>
        <w:rPr>
          <w:rFonts w:ascii="Arial" w:hAnsi="Arial" w:cs="Arial"/>
          <w:sz w:val="20"/>
          <w:szCs w:val="20"/>
        </w:rPr>
        <w:t xml:space="preserve">A seguito dell’implementazione della </w:t>
      </w:r>
      <w:proofErr w:type="spellStart"/>
      <w:r>
        <w:rPr>
          <w:rFonts w:ascii="Arial" w:hAnsi="Arial" w:cs="Arial"/>
          <w:sz w:val="20"/>
          <w:szCs w:val="20"/>
        </w:rPr>
        <w:t>CloseableTab</w:t>
      </w:r>
      <w:proofErr w:type="spellEnd"/>
      <w:r w:rsidR="00AD2CA8">
        <w:rPr>
          <w:rFonts w:ascii="Arial" w:hAnsi="Arial" w:cs="Arial"/>
          <w:sz w:val="20"/>
          <w:szCs w:val="20"/>
        </w:rPr>
        <w:t xml:space="preserve"> le </w:t>
      </w:r>
      <w:proofErr w:type="spellStart"/>
      <w:r w:rsidR="00AD2CA8">
        <w:rPr>
          <w:rFonts w:ascii="Arial" w:hAnsi="Arial" w:cs="Arial"/>
          <w:sz w:val="20"/>
          <w:szCs w:val="20"/>
        </w:rPr>
        <w:t>tab</w:t>
      </w:r>
      <w:proofErr w:type="spellEnd"/>
      <w:r w:rsidR="00AD2CA8">
        <w:rPr>
          <w:rFonts w:ascii="Arial" w:hAnsi="Arial" w:cs="Arial"/>
          <w:sz w:val="20"/>
          <w:szCs w:val="20"/>
        </w:rPr>
        <w:t xml:space="preserve"> degli esperimenti e delle deposizioni non sono più spostabili graficamente come è possibile fare in un qualsiasi browser web. La causa è con ogni probabilità dovuta alla classe citata, poiché gli eventi legati allo spostamento delle </w:t>
      </w:r>
      <w:proofErr w:type="spellStart"/>
      <w:r w:rsidR="00AD2CA8">
        <w:rPr>
          <w:rFonts w:ascii="Arial" w:hAnsi="Arial" w:cs="Arial"/>
          <w:sz w:val="20"/>
          <w:szCs w:val="20"/>
        </w:rPr>
        <w:t>tab</w:t>
      </w:r>
      <w:proofErr w:type="spellEnd"/>
      <w:r w:rsidR="00AD2CA8">
        <w:rPr>
          <w:rFonts w:ascii="Arial" w:hAnsi="Arial" w:cs="Arial"/>
          <w:sz w:val="20"/>
          <w:szCs w:val="20"/>
        </w:rPr>
        <w:t xml:space="preserve"> sono legati alle istanze di </w:t>
      </w:r>
      <w:proofErr w:type="spellStart"/>
      <w:r w:rsidR="00AD2CA8">
        <w:rPr>
          <w:rFonts w:ascii="Arial" w:hAnsi="Arial" w:cs="Arial"/>
          <w:sz w:val="20"/>
          <w:szCs w:val="20"/>
        </w:rPr>
        <w:t>TabItem</w:t>
      </w:r>
      <w:proofErr w:type="spellEnd"/>
      <w:r w:rsidR="00AD2CA8">
        <w:rPr>
          <w:rFonts w:ascii="Arial" w:hAnsi="Arial" w:cs="Arial"/>
          <w:sz w:val="20"/>
          <w:szCs w:val="20"/>
        </w:rPr>
        <w:t>.</w:t>
      </w:r>
    </w:p>
    <w:p w14:paraId="01A3AFF7" w14:textId="192A403C" w:rsidR="00AD2CA8" w:rsidRDefault="00AD2CA8" w:rsidP="00656A38">
      <w:pPr>
        <w:rPr>
          <w:rFonts w:ascii="Arial" w:hAnsi="Arial" w:cs="Arial"/>
          <w:sz w:val="20"/>
          <w:szCs w:val="20"/>
        </w:rPr>
      </w:pPr>
      <w:r>
        <w:rPr>
          <w:rFonts w:ascii="Arial" w:hAnsi="Arial" w:cs="Arial"/>
          <w:sz w:val="20"/>
          <w:szCs w:val="20"/>
        </w:rPr>
        <w:t xml:space="preserve">Sono state provate delle piccole modifiche al codice, nel particolare la sostituzione di </w:t>
      </w:r>
      <w:proofErr w:type="spellStart"/>
      <w:r>
        <w:rPr>
          <w:rFonts w:ascii="Arial" w:hAnsi="Arial" w:cs="Arial"/>
          <w:sz w:val="20"/>
          <w:szCs w:val="20"/>
        </w:rPr>
        <w:t>TabItem</w:t>
      </w:r>
      <w:proofErr w:type="spellEnd"/>
      <w:r>
        <w:rPr>
          <w:rFonts w:ascii="Arial" w:hAnsi="Arial" w:cs="Arial"/>
          <w:sz w:val="20"/>
          <w:szCs w:val="20"/>
        </w:rPr>
        <w:t xml:space="preserve"> con </w:t>
      </w:r>
      <w:proofErr w:type="spellStart"/>
      <w:r>
        <w:rPr>
          <w:rFonts w:ascii="Arial" w:hAnsi="Arial" w:cs="Arial"/>
          <w:sz w:val="20"/>
          <w:szCs w:val="20"/>
        </w:rPr>
        <w:t>CloseableTab</w:t>
      </w:r>
      <w:proofErr w:type="spellEnd"/>
      <w:r>
        <w:rPr>
          <w:rFonts w:ascii="Arial" w:hAnsi="Arial" w:cs="Arial"/>
          <w:sz w:val="20"/>
          <w:szCs w:val="20"/>
        </w:rPr>
        <w:t xml:space="preserve"> nei metodi citati, ma non è stato riscontrato alcun cambiamento.</w:t>
      </w:r>
    </w:p>
    <w:p w14:paraId="7512C359" w14:textId="06E6E176" w:rsidR="00D41458" w:rsidRDefault="00D41458" w:rsidP="003E41ED">
      <w:pPr>
        <w:pStyle w:val="Heading3"/>
      </w:pPr>
      <w:bookmarkStart w:id="150" w:name="_Toc94462461"/>
      <w:r>
        <w:t xml:space="preserve">File di configurazione per i </w:t>
      </w:r>
      <w:proofErr w:type="spellStart"/>
      <w:r>
        <w:t>device</w:t>
      </w:r>
      <w:bookmarkEnd w:id="150"/>
      <w:proofErr w:type="spellEnd"/>
    </w:p>
    <w:p w14:paraId="62642470" w14:textId="5454DD4C" w:rsidR="0097606D" w:rsidRDefault="0097606D" w:rsidP="0097606D">
      <w:pPr>
        <w:rPr>
          <w:rFonts w:ascii="Arial" w:hAnsi="Arial" w:cs="Arial"/>
          <w:sz w:val="20"/>
          <w:szCs w:val="20"/>
        </w:rPr>
      </w:pPr>
      <w:r>
        <w:rPr>
          <w:rFonts w:ascii="Arial" w:hAnsi="Arial" w:cs="Arial"/>
          <w:sz w:val="20"/>
          <w:szCs w:val="20"/>
        </w:rPr>
        <w:t xml:space="preserve">È verosimile che nel corso degli esperimenti vi possano essere dei cambiamenti a livello di </w:t>
      </w:r>
      <w:proofErr w:type="spellStart"/>
      <w:r>
        <w:rPr>
          <w:rFonts w:ascii="Arial" w:hAnsi="Arial" w:cs="Arial"/>
          <w:sz w:val="20"/>
          <w:szCs w:val="20"/>
        </w:rPr>
        <w:t>device</w:t>
      </w:r>
      <w:proofErr w:type="spellEnd"/>
      <w:r>
        <w:rPr>
          <w:rFonts w:ascii="Arial" w:hAnsi="Arial" w:cs="Arial"/>
          <w:sz w:val="20"/>
          <w:szCs w:val="20"/>
        </w:rPr>
        <w:t xml:space="preserve"> utilizzati</w:t>
      </w:r>
      <w:r w:rsidR="00CC1CB1">
        <w:rPr>
          <w:rFonts w:ascii="Arial" w:hAnsi="Arial" w:cs="Arial"/>
          <w:sz w:val="20"/>
          <w:szCs w:val="20"/>
        </w:rPr>
        <w:t xml:space="preserve">. L’utente dovrebbe avere la possibilità di configurare nuovi dispositivi e/o rimuovere e manipolare quelli esistenti all’interno di Ground Control. Tale configurazione dovrebbe essere svolta e accessibile in maniera intuitiva tramite una finestra che permetta di aggiungere e rimuovere i dispositivi e associare loro un determinato setup piuttosto che il software dedicatogli. A livello di codice è presente la classe </w:t>
      </w:r>
      <w:proofErr w:type="spellStart"/>
      <w:r w:rsidR="00CC1CB1">
        <w:rPr>
          <w:rFonts w:ascii="Arial" w:hAnsi="Arial" w:cs="Arial"/>
          <w:sz w:val="20"/>
          <w:szCs w:val="20"/>
        </w:rPr>
        <w:t>ConfigurationManager</w:t>
      </w:r>
      <w:proofErr w:type="spellEnd"/>
      <w:r w:rsidR="00CC1CB1">
        <w:rPr>
          <w:rFonts w:ascii="Arial" w:hAnsi="Arial" w:cs="Arial"/>
          <w:sz w:val="20"/>
          <w:szCs w:val="20"/>
        </w:rPr>
        <w:t xml:space="preserve"> che si occupa di gestire il file di configurazione per quanto concerne i percorsi degli esperimenti, quello predefinito e quello temporaneo, e la lista degli ultimi esperimenti aperti.</w:t>
      </w:r>
    </w:p>
    <w:p w14:paraId="568C02D1" w14:textId="1431FE71" w:rsidR="00533F24" w:rsidRDefault="003E41ED" w:rsidP="003E41ED">
      <w:pPr>
        <w:pStyle w:val="Heading3"/>
      </w:pPr>
      <w:bookmarkStart w:id="151" w:name="_Toc94462462"/>
      <w:proofErr w:type="spellStart"/>
      <w:r>
        <w:t>Refactoring</w:t>
      </w:r>
      <w:bookmarkEnd w:id="151"/>
      <w:proofErr w:type="spellEnd"/>
    </w:p>
    <w:p w14:paraId="3C244586" w14:textId="3ECF771C" w:rsidR="00533F24" w:rsidRDefault="00533F24" w:rsidP="0097606D">
      <w:pPr>
        <w:rPr>
          <w:rFonts w:ascii="Arial" w:hAnsi="Arial" w:cs="Arial"/>
          <w:sz w:val="20"/>
          <w:szCs w:val="20"/>
        </w:rPr>
      </w:pPr>
      <w:r>
        <w:rPr>
          <w:rFonts w:ascii="Arial" w:hAnsi="Arial" w:cs="Arial"/>
          <w:sz w:val="20"/>
          <w:szCs w:val="20"/>
        </w:rPr>
        <w:t xml:space="preserve">L’applicativo in versione offline funziona, ma a livello di codice vi sono ancora delle parti ambigue che necessiterebbero di analisi al fine di renderle chiare a chiunque possa continuare in seguito a sviluppare il progetto. La risoluzione delle parti ambigue porterà a un </w:t>
      </w:r>
      <w:proofErr w:type="spellStart"/>
      <w:r>
        <w:rPr>
          <w:rFonts w:ascii="Arial" w:hAnsi="Arial" w:cs="Arial"/>
          <w:sz w:val="20"/>
          <w:szCs w:val="20"/>
        </w:rPr>
        <w:t>refactoring</w:t>
      </w:r>
      <w:proofErr w:type="spellEnd"/>
      <w:r>
        <w:rPr>
          <w:rFonts w:ascii="Arial" w:hAnsi="Arial" w:cs="Arial"/>
          <w:sz w:val="20"/>
          <w:szCs w:val="20"/>
        </w:rPr>
        <w:t xml:space="preserve"> del codice al fine di renderlo più leggibile e renderne più facile la manutenzione.</w:t>
      </w:r>
    </w:p>
    <w:p w14:paraId="4FF7EB82" w14:textId="686FBB05" w:rsidR="008978C2" w:rsidRDefault="00533F24" w:rsidP="00533F24">
      <w:pPr>
        <w:rPr>
          <w:rFonts w:ascii="Arial" w:hAnsi="Arial" w:cs="Arial"/>
          <w:sz w:val="20"/>
          <w:szCs w:val="20"/>
        </w:rPr>
      </w:pPr>
      <w:r>
        <w:rPr>
          <w:rFonts w:ascii="Arial" w:hAnsi="Arial" w:cs="Arial"/>
          <w:sz w:val="20"/>
          <w:szCs w:val="20"/>
        </w:rPr>
        <w:t xml:space="preserve">Il codice sarebbe comunque soggetto a del </w:t>
      </w:r>
      <w:proofErr w:type="spellStart"/>
      <w:r>
        <w:rPr>
          <w:rFonts w:ascii="Arial" w:hAnsi="Arial" w:cs="Arial"/>
          <w:sz w:val="20"/>
          <w:szCs w:val="20"/>
        </w:rPr>
        <w:t>refactoring</w:t>
      </w:r>
      <w:proofErr w:type="spellEnd"/>
      <w:r>
        <w:rPr>
          <w:rFonts w:ascii="Arial" w:hAnsi="Arial" w:cs="Arial"/>
          <w:sz w:val="20"/>
          <w:szCs w:val="20"/>
        </w:rPr>
        <w:t>, anche se non dovessero emergere delle parti ambigue.</w:t>
      </w:r>
    </w:p>
    <w:p w14:paraId="2166AECC" w14:textId="77777777" w:rsidR="008978C2" w:rsidRDefault="008978C2">
      <w:pPr>
        <w:spacing w:line="240" w:lineRule="auto"/>
        <w:rPr>
          <w:rFonts w:ascii="Arial" w:hAnsi="Arial" w:cs="Arial"/>
          <w:sz w:val="20"/>
          <w:szCs w:val="20"/>
        </w:rPr>
      </w:pPr>
      <w:r>
        <w:rPr>
          <w:rFonts w:ascii="Arial" w:hAnsi="Arial" w:cs="Arial"/>
          <w:sz w:val="20"/>
          <w:szCs w:val="20"/>
        </w:rPr>
        <w:br w:type="page"/>
      </w:r>
    </w:p>
    <w:p w14:paraId="129F42D5" w14:textId="77777777" w:rsidR="004D7339" w:rsidRDefault="004D7339">
      <w:pPr>
        <w:spacing w:line="240" w:lineRule="auto"/>
      </w:pPr>
      <w:r>
        <w:lastRenderedPageBreak/>
        <w:br w:type="page"/>
      </w:r>
    </w:p>
    <w:p w14:paraId="60BEE5D4" w14:textId="1BFF0DEE" w:rsidR="00EB37D1" w:rsidRDefault="00EB37D1" w:rsidP="00EB37D1">
      <w:pPr>
        <w:pStyle w:val="Heading1"/>
      </w:pPr>
      <w:bookmarkStart w:id="152" w:name="_Toc94462464"/>
      <w:r>
        <w:lastRenderedPageBreak/>
        <w:t>Conclusioni</w:t>
      </w:r>
      <w:bookmarkEnd w:id="152"/>
    </w:p>
    <w:p w14:paraId="22C62ED7" w14:textId="5990C0F2" w:rsidR="00F35F66" w:rsidRDefault="00F35F66" w:rsidP="00F35F66">
      <w:pPr>
        <w:rPr>
          <w:rFonts w:ascii="Arial" w:hAnsi="Arial" w:cs="Arial"/>
          <w:sz w:val="20"/>
          <w:szCs w:val="20"/>
        </w:rPr>
      </w:pPr>
      <w:r>
        <w:rPr>
          <w:rFonts w:ascii="Arial" w:hAnsi="Arial" w:cs="Arial"/>
          <w:sz w:val="20"/>
          <w:szCs w:val="20"/>
        </w:rPr>
        <w:t>Lo svolgimento di questo progetto mi ha permesso di lavorare su vari aspetti sia professionali sia personali.</w:t>
      </w:r>
    </w:p>
    <w:p w14:paraId="2146E3AD" w14:textId="158536E2" w:rsidR="00F35F66" w:rsidRDefault="00F35F66" w:rsidP="00F35F66">
      <w:pPr>
        <w:rPr>
          <w:rFonts w:ascii="Arial" w:hAnsi="Arial" w:cs="Arial"/>
          <w:sz w:val="20"/>
          <w:szCs w:val="20"/>
        </w:rPr>
      </w:pPr>
      <w:r>
        <w:rPr>
          <w:rFonts w:ascii="Arial" w:hAnsi="Arial" w:cs="Arial"/>
          <w:sz w:val="20"/>
          <w:szCs w:val="20"/>
        </w:rPr>
        <w:t xml:space="preserve">In primo luogo si è differenziato dagli altri lavori svolti lungo il mio percorso accademico </w:t>
      </w:r>
      <w:r w:rsidR="00352CA7">
        <w:rPr>
          <w:rFonts w:ascii="Arial" w:hAnsi="Arial" w:cs="Arial"/>
          <w:sz w:val="20"/>
          <w:szCs w:val="20"/>
        </w:rPr>
        <w:t xml:space="preserve">per il suo collegamento concreto con il mondo lavorativo, poiché </w:t>
      </w:r>
      <w:r w:rsidR="006577E8">
        <w:rPr>
          <w:rFonts w:ascii="Arial" w:hAnsi="Arial" w:cs="Arial"/>
          <w:sz w:val="20"/>
          <w:szCs w:val="20"/>
        </w:rPr>
        <w:t>il prodotto</w:t>
      </w:r>
      <w:r w:rsidR="00352CA7">
        <w:rPr>
          <w:rFonts w:ascii="Arial" w:hAnsi="Arial" w:cs="Arial"/>
          <w:sz w:val="20"/>
          <w:szCs w:val="20"/>
        </w:rPr>
        <w:t xml:space="preserve"> sarà impiegato ed esteso dal team che lavora sui dati gestiti da Ground Control</w:t>
      </w:r>
      <w:r w:rsidR="0016147F">
        <w:rPr>
          <w:rFonts w:ascii="Arial" w:hAnsi="Arial" w:cs="Arial"/>
          <w:sz w:val="20"/>
          <w:szCs w:val="20"/>
        </w:rPr>
        <w:t>, di cui il relatore prof. Banfi fa parte</w:t>
      </w:r>
      <w:r w:rsidR="00352CA7">
        <w:rPr>
          <w:rFonts w:ascii="Arial" w:hAnsi="Arial" w:cs="Arial"/>
          <w:sz w:val="20"/>
          <w:szCs w:val="20"/>
        </w:rPr>
        <w:t>. Ho potuto constatare come un progetto possa evolversi in corso d’opera e anche come possa essere parzialmente rivisto in base alle esigenze pratiche. Un esempio di questo è stata l’aggiunta dell’immagine di provino degli esperimenti su suggerimento del team di lavoro</w:t>
      </w:r>
      <w:r w:rsidR="0016147F">
        <w:rPr>
          <w:rFonts w:ascii="Arial" w:hAnsi="Arial" w:cs="Arial"/>
          <w:sz w:val="20"/>
          <w:szCs w:val="20"/>
        </w:rPr>
        <w:t>.</w:t>
      </w:r>
    </w:p>
    <w:p w14:paraId="5EF62FD2" w14:textId="51C720FA" w:rsidR="0016147F" w:rsidRDefault="00A140DF" w:rsidP="00F35F66">
      <w:pPr>
        <w:rPr>
          <w:rFonts w:ascii="Arial" w:hAnsi="Arial" w:cs="Arial"/>
          <w:sz w:val="20"/>
          <w:szCs w:val="20"/>
        </w:rPr>
      </w:pPr>
      <w:r>
        <w:rPr>
          <w:rFonts w:ascii="Arial" w:hAnsi="Arial" w:cs="Arial"/>
          <w:sz w:val="20"/>
          <w:szCs w:val="20"/>
        </w:rPr>
        <w:t xml:space="preserve">Anche lavorare su dati </w:t>
      </w:r>
      <w:commentRangeStart w:id="153"/>
      <w:r>
        <w:rPr>
          <w:rFonts w:ascii="Arial" w:hAnsi="Arial" w:cs="Arial"/>
          <w:sz w:val="20"/>
          <w:szCs w:val="20"/>
        </w:rPr>
        <w:t>concreti</w:t>
      </w:r>
      <w:commentRangeEnd w:id="153"/>
      <w:r w:rsidR="00107F9C">
        <w:rPr>
          <w:rStyle w:val="CommentReference"/>
        </w:rPr>
        <w:commentReference w:id="153"/>
      </w:r>
      <w:r>
        <w:rPr>
          <w:rFonts w:ascii="Arial" w:hAnsi="Arial" w:cs="Arial"/>
          <w:sz w:val="20"/>
          <w:szCs w:val="20"/>
        </w:rPr>
        <w:t xml:space="preserve"> </w:t>
      </w:r>
    </w:p>
    <w:p w14:paraId="7385A46B" w14:textId="69019A00" w:rsidR="0016147F" w:rsidRDefault="0016147F" w:rsidP="00F35F66">
      <w:pPr>
        <w:rPr>
          <w:rFonts w:ascii="Arial" w:hAnsi="Arial" w:cs="Arial"/>
          <w:sz w:val="20"/>
          <w:szCs w:val="20"/>
        </w:rPr>
      </w:pPr>
    </w:p>
    <w:p w14:paraId="6356562F" w14:textId="2193F391" w:rsidR="0016147F" w:rsidRDefault="0016147F" w:rsidP="00F35F66">
      <w:pPr>
        <w:rPr>
          <w:rFonts w:ascii="Arial" w:hAnsi="Arial" w:cs="Arial"/>
          <w:sz w:val="20"/>
          <w:szCs w:val="20"/>
        </w:rPr>
      </w:pPr>
      <w:r>
        <w:rPr>
          <w:rFonts w:ascii="Arial" w:hAnsi="Arial" w:cs="Arial"/>
          <w:sz w:val="20"/>
          <w:szCs w:val="20"/>
        </w:rPr>
        <w:t xml:space="preserve">Il mio percorso accademico alla SUPSI è stato caratterizzato dall’utilizzo di Java e di </w:t>
      </w:r>
      <w:proofErr w:type="spellStart"/>
      <w:r>
        <w:rPr>
          <w:rFonts w:ascii="Arial" w:hAnsi="Arial" w:cs="Arial"/>
          <w:sz w:val="20"/>
          <w:szCs w:val="20"/>
        </w:rPr>
        <w:t>JavaFx</w:t>
      </w:r>
      <w:proofErr w:type="spellEnd"/>
      <w:r>
        <w:rPr>
          <w:rFonts w:ascii="Arial" w:hAnsi="Arial" w:cs="Arial"/>
          <w:sz w:val="20"/>
          <w:szCs w:val="20"/>
        </w:rPr>
        <w:t xml:space="preserve"> nel caso delle interfacce grafiche. Questa è stata la mia prima esperienza con il linguaggio C# ed è stata una splendida esperienza!</w:t>
      </w:r>
      <w:r w:rsidR="004433B8">
        <w:rPr>
          <w:rFonts w:ascii="Arial" w:hAnsi="Arial" w:cs="Arial"/>
          <w:sz w:val="20"/>
          <w:szCs w:val="20"/>
        </w:rPr>
        <w:t xml:space="preserve"> Realizzare l’interfaccia grafica è stato incredibilmente soddisfacente grazie a WPF, poiché ho potuto vedere l’interfaccia prendere forma markup dopo markup in maniera molto responsive. Come citato, le precedenti esperienze concernevano </w:t>
      </w:r>
      <w:proofErr w:type="spellStart"/>
      <w:r w:rsidR="004433B8">
        <w:rPr>
          <w:rFonts w:ascii="Arial" w:hAnsi="Arial" w:cs="Arial"/>
          <w:sz w:val="20"/>
          <w:szCs w:val="20"/>
        </w:rPr>
        <w:t>JavaFx</w:t>
      </w:r>
      <w:proofErr w:type="spellEnd"/>
      <w:r w:rsidR="004433B8">
        <w:rPr>
          <w:rFonts w:ascii="Arial" w:hAnsi="Arial" w:cs="Arial"/>
          <w:sz w:val="20"/>
          <w:szCs w:val="20"/>
        </w:rPr>
        <w:t xml:space="preserve"> dove la programmazione dell’interfaccia grafica</w:t>
      </w:r>
      <w:r w:rsidR="006577E8">
        <w:rPr>
          <w:rFonts w:ascii="Arial" w:hAnsi="Arial" w:cs="Arial"/>
          <w:sz w:val="20"/>
          <w:szCs w:val="20"/>
        </w:rPr>
        <w:t xml:space="preserve">, “colpa” anche della mancanza di un editor visuale nell’IDE usata per </w:t>
      </w:r>
      <w:proofErr w:type="spellStart"/>
      <w:r w:rsidR="006577E8">
        <w:rPr>
          <w:rFonts w:ascii="Arial" w:hAnsi="Arial" w:cs="Arial"/>
          <w:sz w:val="20"/>
          <w:szCs w:val="20"/>
        </w:rPr>
        <w:t>JavaFx</w:t>
      </w:r>
      <w:proofErr w:type="spellEnd"/>
      <w:r w:rsidR="006577E8">
        <w:rPr>
          <w:rFonts w:ascii="Arial" w:hAnsi="Arial" w:cs="Arial"/>
          <w:sz w:val="20"/>
          <w:szCs w:val="20"/>
        </w:rPr>
        <w:t>,</w:t>
      </w:r>
      <w:r w:rsidR="004433B8">
        <w:rPr>
          <w:rFonts w:ascii="Arial" w:hAnsi="Arial" w:cs="Arial"/>
          <w:sz w:val="20"/>
          <w:szCs w:val="20"/>
        </w:rPr>
        <w:t xml:space="preserve"> non mi è mai risultata così comprensibile come su Visual Studio con C# e WPF. Molto probabilmente complice di ciò è il fatto che l’IDE usata</w:t>
      </w:r>
      <w:r w:rsidR="00E3044E">
        <w:rPr>
          <w:rFonts w:ascii="Arial" w:hAnsi="Arial" w:cs="Arial"/>
          <w:sz w:val="20"/>
          <w:szCs w:val="20"/>
        </w:rPr>
        <w:t xml:space="preserve"> possedeva ogni strumento di sviluppo integrato in sé. Ho lavorato</w:t>
      </w:r>
      <w:r>
        <w:rPr>
          <w:rFonts w:ascii="Arial" w:hAnsi="Arial" w:cs="Arial"/>
          <w:sz w:val="20"/>
          <w:szCs w:val="20"/>
        </w:rPr>
        <w:t xml:space="preserve"> con un ambiente di sviluppo, Visual Studio, molto completo per quanto ho potuto appurare con questo progetto.</w:t>
      </w:r>
    </w:p>
    <w:p w14:paraId="6D66B6E0" w14:textId="7EF003A4" w:rsidR="00E3044E" w:rsidRDefault="00E3044E" w:rsidP="00F35F66">
      <w:pPr>
        <w:rPr>
          <w:rFonts w:ascii="Arial" w:hAnsi="Arial" w:cs="Arial"/>
          <w:sz w:val="20"/>
          <w:szCs w:val="20"/>
        </w:rPr>
      </w:pPr>
      <w:r>
        <w:rPr>
          <w:rFonts w:ascii="Arial" w:hAnsi="Arial" w:cs="Arial"/>
          <w:sz w:val="20"/>
          <w:szCs w:val="20"/>
        </w:rPr>
        <w:t>Per l’esperienza svolta finora, se dovessi sviluppare un’interfaccia grafica la svilupperei in C# con Visual Studio.</w:t>
      </w:r>
    </w:p>
    <w:p w14:paraId="58C8B2A6" w14:textId="776E74C6" w:rsidR="00E3044E" w:rsidRDefault="00E3044E" w:rsidP="00F35F66">
      <w:pPr>
        <w:rPr>
          <w:rFonts w:ascii="Arial" w:hAnsi="Arial" w:cs="Arial"/>
          <w:sz w:val="20"/>
          <w:szCs w:val="20"/>
        </w:rPr>
      </w:pPr>
      <w:r>
        <w:rPr>
          <w:rFonts w:ascii="Arial" w:hAnsi="Arial" w:cs="Arial"/>
          <w:sz w:val="20"/>
          <w:szCs w:val="20"/>
        </w:rPr>
        <w:t>Grazie allo studio di Java, l’approccio a C# è stato piuttosto buono dato che entrambi sono linguaggi orientati a oggetti e si ricordano per alcuni aspetti.</w:t>
      </w:r>
    </w:p>
    <w:p w14:paraId="6382B7EE" w14:textId="28D703CC" w:rsidR="00E3044E" w:rsidRDefault="00E3044E" w:rsidP="00F35F66">
      <w:pPr>
        <w:rPr>
          <w:rFonts w:ascii="Arial" w:hAnsi="Arial" w:cs="Arial"/>
          <w:sz w:val="20"/>
          <w:szCs w:val="20"/>
        </w:rPr>
      </w:pPr>
    </w:p>
    <w:p w14:paraId="5BB976E2" w14:textId="72395DD7" w:rsidR="00E3044E" w:rsidRDefault="00E3044E" w:rsidP="00F35F66">
      <w:pPr>
        <w:rPr>
          <w:rFonts w:ascii="Arial" w:hAnsi="Arial" w:cs="Arial"/>
          <w:sz w:val="20"/>
          <w:szCs w:val="20"/>
        </w:rPr>
      </w:pPr>
      <w:r>
        <w:rPr>
          <w:rFonts w:ascii="Arial" w:hAnsi="Arial" w:cs="Arial"/>
          <w:sz w:val="20"/>
          <w:szCs w:val="20"/>
        </w:rPr>
        <w:t xml:space="preserve">Ancora una volta lo svolgimento di un progetto informatico ricorda quanto </w:t>
      </w:r>
      <w:r w:rsidR="00565BE5">
        <w:rPr>
          <w:rFonts w:ascii="Arial" w:hAnsi="Arial" w:cs="Arial"/>
          <w:sz w:val="20"/>
          <w:szCs w:val="20"/>
        </w:rPr>
        <w:t xml:space="preserve">la community online sia </w:t>
      </w:r>
      <w:commentRangeStart w:id="154"/>
      <w:r w:rsidR="00565BE5">
        <w:rPr>
          <w:rFonts w:ascii="Arial" w:hAnsi="Arial" w:cs="Arial"/>
          <w:sz w:val="20"/>
          <w:szCs w:val="20"/>
        </w:rPr>
        <w:t>numerosa</w:t>
      </w:r>
      <w:commentRangeEnd w:id="154"/>
      <w:r w:rsidR="00B64191">
        <w:rPr>
          <w:rStyle w:val="CommentReference"/>
        </w:rPr>
        <w:commentReference w:id="154"/>
      </w:r>
      <w:r w:rsidR="00565BE5">
        <w:rPr>
          <w:rFonts w:ascii="Arial" w:hAnsi="Arial" w:cs="Arial"/>
          <w:sz w:val="20"/>
          <w:szCs w:val="20"/>
        </w:rPr>
        <w:t>. La maggior parte delle volte mi sono ritrovato a cercare informazioni nel web con risultati più che buoni, poiché una soluzione è sempre stata trovata sia che fosse ritrovato un codice perfettamente adatto al mio caso, sia che fosse ritrovato uno spunto che portasse poi a un’implementazione scritta da me. E, in aggiunta al punto precedente, quanto anche sia importante sfruttare i controlli e le classi già messe a disposizione dell’ambiente.</w:t>
      </w:r>
    </w:p>
    <w:p w14:paraId="1DD20116" w14:textId="6959A53B" w:rsidR="00565BE5" w:rsidRDefault="00565BE5" w:rsidP="00F35F66">
      <w:pPr>
        <w:rPr>
          <w:rFonts w:ascii="Arial" w:hAnsi="Arial" w:cs="Arial"/>
          <w:sz w:val="20"/>
          <w:szCs w:val="20"/>
        </w:rPr>
      </w:pPr>
      <w:r>
        <w:rPr>
          <w:rFonts w:ascii="Arial" w:hAnsi="Arial" w:cs="Arial"/>
          <w:sz w:val="20"/>
          <w:szCs w:val="20"/>
        </w:rPr>
        <w:t>Riassumendo:</w:t>
      </w:r>
      <w:r w:rsidR="008B7D5B">
        <w:rPr>
          <w:rFonts w:ascii="Arial" w:hAnsi="Arial" w:cs="Arial"/>
          <w:sz w:val="20"/>
          <w:szCs w:val="20"/>
        </w:rPr>
        <w:t xml:space="preserve"> mi sono reso nuovamente conto di</w:t>
      </w:r>
      <w:r>
        <w:rPr>
          <w:rFonts w:ascii="Arial" w:hAnsi="Arial" w:cs="Arial"/>
          <w:sz w:val="20"/>
          <w:szCs w:val="20"/>
        </w:rPr>
        <w:t xml:space="preserve"> quanto sia importante verificare se qualcosa esiste già</w:t>
      </w:r>
      <w:r w:rsidR="00A140DF">
        <w:rPr>
          <w:rFonts w:ascii="Arial" w:hAnsi="Arial" w:cs="Arial"/>
          <w:sz w:val="20"/>
          <w:szCs w:val="20"/>
        </w:rPr>
        <w:t xml:space="preserve"> nella community</w:t>
      </w:r>
      <w:r>
        <w:rPr>
          <w:rFonts w:ascii="Arial" w:hAnsi="Arial" w:cs="Arial"/>
          <w:sz w:val="20"/>
          <w:szCs w:val="20"/>
        </w:rPr>
        <w:t>, se esso è</w:t>
      </w:r>
      <w:r w:rsidR="00A140DF">
        <w:rPr>
          <w:rFonts w:ascii="Arial" w:hAnsi="Arial" w:cs="Arial"/>
          <w:sz w:val="20"/>
          <w:szCs w:val="20"/>
        </w:rPr>
        <w:t xml:space="preserve"> o non è</w:t>
      </w:r>
      <w:r>
        <w:rPr>
          <w:rFonts w:ascii="Arial" w:hAnsi="Arial" w:cs="Arial"/>
          <w:sz w:val="20"/>
          <w:szCs w:val="20"/>
        </w:rPr>
        <w:t xml:space="preserve"> adatto al nostro caso</w:t>
      </w:r>
      <w:r w:rsidR="00A140DF">
        <w:rPr>
          <w:rFonts w:ascii="Arial" w:hAnsi="Arial" w:cs="Arial"/>
          <w:sz w:val="20"/>
          <w:szCs w:val="20"/>
        </w:rPr>
        <w:t xml:space="preserve">, </w:t>
      </w:r>
      <w:r w:rsidR="008B7D5B">
        <w:rPr>
          <w:rFonts w:ascii="Arial" w:hAnsi="Arial" w:cs="Arial"/>
          <w:sz w:val="20"/>
          <w:szCs w:val="20"/>
        </w:rPr>
        <w:t xml:space="preserve">se </w:t>
      </w:r>
      <w:r>
        <w:rPr>
          <w:rFonts w:ascii="Arial" w:hAnsi="Arial" w:cs="Arial"/>
          <w:sz w:val="20"/>
          <w:szCs w:val="20"/>
        </w:rPr>
        <w:t>ci suggerisce un approccio vincente</w:t>
      </w:r>
      <w:r w:rsidR="008B7D5B">
        <w:rPr>
          <w:rFonts w:ascii="Arial" w:hAnsi="Arial" w:cs="Arial"/>
          <w:sz w:val="20"/>
          <w:szCs w:val="20"/>
        </w:rPr>
        <w:t xml:space="preserve"> all’esigenza che abbiamo</w:t>
      </w:r>
      <w:r w:rsidR="00A140DF">
        <w:rPr>
          <w:rFonts w:ascii="Arial" w:hAnsi="Arial" w:cs="Arial"/>
          <w:sz w:val="20"/>
          <w:szCs w:val="20"/>
        </w:rPr>
        <w:t xml:space="preserve"> oppure se si devono cercare delle soluzioni alternative poiché la difficoltà non è superabile.</w:t>
      </w:r>
    </w:p>
    <w:p w14:paraId="387CA584" w14:textId="50D45C95" w:rsidR="008B7D5B" w:rsidRDefault="008B7D5B" w:rsidP="00F35F66">
      <w:pPr>
        <w:rPr>
          <w:rFonts w:ascii="Arial" w:hAnsi="Arial" w:cs="Arial"/>
          <w:sz w:val="20"/>
          <w:szCs w:val="20"/>
        </w:rPr>
      </w:pPr>
      <w:r>
        <w:rPr>
          <w:rFonts w:ascii="Arial" w:hAnsi="Arial" w:cs="Arial"/>
          <w:sz w:val="20"/>
          <w:szCs w:val="20"/>
        </w:rPr>
        <w:t xml:space="preserve">Un esempio di </w:t>
      </w:r>
      <w:r w:rsidR="00A140DF">
        <w:rPr>
          <w:rFonts w:ascii="Arial" w:hAnsi="Arial" w:cs="Arial"/>
          <w:sz w:val="20"/>
          <w:szCs w:val="20"/>
        </w:rPr>
        <w:t>quanto scritto</w:t>
      </w:r>
      <w:r>
        <w:rPr>
          <w:rFonts w:ascii="Arial" w:hAnsi="Arial" w:cs="Arial"/>
          <w:sz w:val="20"/>
          <w:szCs w:val="20"/>
        </w:rPr>
        <w:t xml:space="preserve"> è stato il controllo </w:t>
      </w:r>
      <w:proofErr w:type="spellStart"/>
      <w:r>
        <w:rPr>
          <w:rFonts w:ascii="Arial" w:hAnsi="Arial" w:cs="Arial"/>
          <w:sz w:val="20"/>
          <w:szCs w:val="20"/>
        </w:rPr>
        <w:t>WebBrowser</w:t>
      </w:r>
      <w:proofErr w:type="spellEnd"/>
      <w:r>
        <w:rPr>
          <w:rFonts w:ascii="Arial" w:hAnsi="Arial" w:cs="Arial"/>
          <w:sz w:val="20"/>
          <w:szCs w:val="20"/>
        </w:rPr>
        <w:t xml:space="preserve"> messo a disposizione da WPF che è in grado di essere un utilissimo esplora risorse.</w:t>
      </w:r>
    </w:p>
    <w:p w14:paraId="73291886" w14:textId="0A9EC804" w:rsidR="008B7D5B" w:rsidRDefault="008B7D5B" w:rsidP="00F35F66">
      <w:pPr>
        <w:rPr>
          <w:rFonts w:ascii="Arial" w:hAnsi="Arial" w:cs="Arial"/>
          <w:sz w:val="20"/>
          <w:szCs w:val="20"/>
        </w:rPr>
      </w:pPr>
    </w:p>
    <w:p w14:paraId="086BF455" w14:textId="25421641" w:rsidR="008B7D5B" w:rsidRDefault="008B7D5B" w:rsidP="00F35F66">
      <w:pPr>
        <w:rPr>
          <w:rFonts w:ascii="Arial" w:hAnsi="Arial" w:cs="Arial"/>
          <w:sz w:val="20"/>
          <w:szCs w:val="20"/>
        </w:rPr>
      </w:pPr>
      <w:r>
        <w:rPr>
          <w:rFonts w:ascii="Arial" w:hAnsi="Arial" w:cs="Arial"/>
          <w:sz w:val="20"/>
          <w:szCs w:val="20"/>
        </w:rPr>
        <w:t>A livello personale mi ha ulteriormente fatto maturare, così come a livello professionale, poiché ho potuto impiegare un metodo di lavoro che mi ha permesso di rimanere al passo e di appuntare i problemi riscontrati, le soluzioni trovate, le specifiche implementate, quali scartate o modificate, e via dicendo.</w:t>
      </w:r>
    </w:p>
    <w:p w14:paraId="735C81E5" w14:textId="19B03C99" w:rsidR="008B7D5B" w:rsidRPr="00F35F66" w:rsidRDefault="008B7D5B" w:rsidP="00F35F66">
      <w:pPr>
        <w:rPr>
          <w:rFonts w:ascii="Arial" w:hAnsi="Arial" w:cs="Arial"/>
          <w:sz w:val="20"/>
          <w:szCs w:val="20"/>
        </w:rPr>
      </w:pPr>
      <w:r>
        <w:rPr>
          <w:rFonts w:ascii="Arial" w:hAnsi="Arial" w:cs="Arial"/>
          <w:sz w:val="20"/>
          <w:szCs w:val="20"/>
        </w:rPr>
        <w:t>Sono anche piuttosto soddisfatto di come ho gestito il tempo a mia disposizione</w:t>
      </w:r>
      <w:r w:rsidR="006577E8">
        <w:rPr>
          <w:rFonts w:ascii="Arial" w:hAnsi="Arial" w:cs="Arial"/>
          <w:sz w:val="20"/>
          <w:szCs w:val="20"/>
        </w:rPr>
        <w:t xml:space="preserve">, anche se l’aggiunta delle varie specifiche mi ha comunque trasmesso la sensazione di essere ugualmente un passo indietro rispetto a quello che </w:t>
      </w:r>
      <w:r w:rsidR="00A140DF">
        <w:rPr>
          <w:rFonts w:ascii="Arial" w:hAnsi="Arial" w:cs="Arial"/>
          <w:sz w:val="20"/>
          <w:szCs w:val="20"/>
        </w:rPr>
        <w:t>avrebbe</w:t>
      </w:r>
      <w:r w:rsidR="006577E8">
        <w:rPr>
          <w:rFonts w:ascii="Arial" w:hAnsi="Arial" w:cs="Arial"/>
          <w:sz w:val="20"/>
          <w:szCs w:val="20"/>
        </w:rPr>
        <w:t xml:space="preserve"> dovuto essere la mia tabella di marcia.</w:t>
      </w:r>
    </w:p>
    <w:p w14:paraId="50EB736B" w14:textId="77777777" w:rsidR="000366F1" w:rsidRDefault="000366F1">
      <w:pPr>
        <w:spacing w:line="240" w:lineRule="auto"/>
      </w:pPr>
      <w:r>
        <w:br w:type="page"/>
      </w:r>
    </w:p>
    <w:p w14:paraId="73B7AAC2" w14:textId="77777777" w:rsidR="000366F1" w:rsidRPr="006D59CC" w:rsidRDefault="000366F1" w:rsidP="000366F1">
      <w:pPr>
        <w:pStyle w:val="SUPSITestoArial10"/>
      </w:pPr>
      <w:commentRangeStart w:id="155"/>
      <w:r w:rsidRPr="006D59CC">
        <w:lastRenderedPageBreak/>
        <w:t>Le formule che vengono referenziate nel testo vanno identificate con un riferimento numerico progressivo a destra della formula stessa e analogo a quello per le figure e tabelle, nella forma C.N, racchiuso tra parentesi tonde.</w:t>
      </w:r>
    </w:p>
    <w:p w14:paraId="681EBAFA" w14:textId="77777777" w:rsidR="000366F1" w:rsidRPr="006D59CC" w:rsidRDefault="000366F1" w:rsidP="000366F1">
      <w:pPr>
        <w:pStyle w:val="SUPSITestoArial10"/>
      </w:pPr>
      <w:r w:rsidRPr="006D59CC">
        <w:t xml:space="preserve">Es.: </w:t>
      </w:r>
      <w:proofErr w:type="gramStart"/>
      <w:r w:rsidRPr="006D59CC">
        <w:t xml:space="preserve">formula:   </w:t>
      </w:r>
      <w:proofErr w:type="spellStart"/>
      <w:proofErr w:type="gramEnd"/>
      <w:r w:rsidRPr="006D59CC">
        <w:t>a+b+c</w:t>
      </w:r>
      <w:proofErr w:type="spellEnd"/>
      <w:r w:rsidRPr="006D59CC">
        <w:t xml:space="preserve"> = d       (2.3),</w:t>
      </w:r>
    </w:p>
    <w:p w14:paraId="7DF7F53D" w14:textId="77777777" w:rsidR="000366F1" w:rsidRPr="006D59CC" w:rsidRDefault="000366F1" w:rsidP="000366F1">
      <w:pPr>
        <w:pStyle w:val="SUPSITestoArial10"/>
      </w:pPr>
      <w:r w:rsidRPr="006D59CC">
        <w:t xml:space="preserve">       riferimento:   “… come risulta dalla formula (2.3) …”</w:t>
      </w:r>
      <w:commentRangeEnd w:id="155"/>
      <w:r w:rsidR="00D57274">
        <w:rPr>
          <w:rStyle w:val="CommentReference"/>
          <w:rFonts w:ascii="Cambria" w:hAnsi="Cambria"/>
        </w:rPr>
        <w:commentReference w:id="155"/>
      </w:r>
    </w:p>
    <w:p w14:paraId="2C881EFF" w14:textId="77777777" w:rsidR="000366F1" w:rsidRDefault="000366F1" w:rsidP="000366F1"/>
    <w:p w14:paraId="7D19DD99" w14:textId="77777777" w:rsidR="000366F1" w:rsidRDefault="000366F1" w:rsidP="000366F1"/>
    <w:p w14:paraId="645722ED" w14:textId="77777777" w:rsidR="000366F1" w:rsidRDefault="000366F1" w:rsidP="000366F1"/>
    <w:p w14:paraId="7DE3D11C" w14:textId="77777777" w:rsidR="000366F1" w:rsidRDefault="000366F1" w:rsidP="000366F1"/>
    <w:p w14:paraId="27DA1868" w14:textId="77777777" w:rsidR="000366F1" w:rsidRDefault="000366F1" w:rsidP="000366F1"/>
    <w:p w14:paraId="74E723B9" w14:textId="77777777" w:rsidR="000366F1" w:rsidRDefault="000366F1" w:rsidP="000366F1"/>
    <w:p w14:paraId="62525728" w14:textId="77777777" w:rsidR="000366F1" w:rsidRDefault="000366F1" w:rsidP="000366F1"/>
    <w:p w14:paraId="0BE6898D" w14:textId="77777777" w:rsidR="000366F1" w:rsidRDefault="000366F1" w:rsidP="000366F1"/>
    <w:p w14:paraId="2637AEE8" w14:textId="77777777" w:rsidR="000366F1" w:rsidRDefault="000366F1" w:rsidP="000366F1"/>
    <w:p w14:paraId="413DB51A" w14:textId="77777777" w:rsidR="000366F1" w:rsidRDefault="000366F1" w:rsidP="000366F1"/>
    <w:p w14:paraId="77597079" w14:textId="77777777" w:rsidR="000366F1" w:rsidRDefault="000366F1" w:rsidP="000366F1"/>
    <w:p w14:paraId="3D3CBD7B" w14:textId="77777777" w:rsidR="000366F1" w:rsidRDefault="000366F1" w:rsidP="000366F1"/>
    <w:p w14:paraId="5E3DE455" w14:textId="77777777" w:rsidR="000366F1" w:rsidRDefault="000366F1" w:rsidP="000366F1"/>
    <w:p w14:paraId="076D8A1E" w14:textId="77777777" w:rsidR="000366F1" w:rsidRDefault="000366F1" w:rsidP="000366F1"/>
    <w:p w14:paraId="10585055" w14:textId="77777777" w:rsidR="000366F1" w:rsidRDefault="000366F1" w:rsidP="000366F1"/>
    <w:p w14:paraId="270E7F88" w14:textId="77777777" w:rsidR="000366F1" w:rsidRDefault="000366F1" w:rsidP="000366F1"/>
    <w:p w14:paraId="723F5626" w14:textId="77777777" w:rsidR="000366F1" w:rsidRDefault="000366F1" w:rsidP="000366F1"/>
    <w:p w14:paraId="02D8F688" w14:textId="77777777" w:rsidR="000366F1" w:rsidRDefault="000366F1" w:rsidP="000366F1">
      <w:pPr>
        <w:pStyle w:val="SUPSITestoArial10"/>
        <w:rPr>
          <w:sz w:val="36"/>
          <w:szCs w:val="36"/>
        </w:rPr>
      </w:pPr>
    </w:p>
    <w:p w14:paraId="5876634C" w14:textId="77777777" w:rsidR="000366F1" w:rsidRDefault="000366F1" w:rsidP="000366F1">
      <w:pPr>
        <w:pStyle w:val="SUPSITestoArial10"/>
        <w:rPr>
          <w:sz w:val="36"/>
          <w:szCs w:val="36"/>
        </w:rPr>
      </w:pPr>
    </w:p>
    <w:p w14:paraId="50CC34AD" w14:textId="77777777" w:rsidR="000366F1" w:rsidRDefault="000366F1" w:rsidP="000366F1">
      <w:pPr>
        <w:pStyle w:val="SUPSITestoArial10"/>
        <w:rPr>
          <w:sz w:val="36"/>
          <w:szCs w:val="36"/>
        </w:rPr>
      </w:pPr>
    </w:p>
    <w:p w14:paraId="450DA810" w14:textId="77777777" w:rsidR="000366F1" w:rsidRDefault="000366F1" w:rsidP="000366F1">
      <w:pPr>
        <w:pStyle w:val="SUPSITestoArial10"/>
        <w:rPr>
          <w:sz w:val="36"/>
          <w:szCs w:val="36"/>
        </w:rPr>
      </w:pPr>
    </w:p>
    <w:p w14:paraId="37F55823" w14:textId="77777777" w:rsidR="000366F1" w:rsidRDefault="000366F1" w:rsidP="000366F1">
      <w:pPr>
        <w:pStyle w:val="SUPSITestoArial10"/>
        <w:rPr>
          <w:sz w:val="36"/>
          <w:szCs w:val="36"/>
        </w:rPr>
      </w:pPr>
    </w:p>
    <w:p w14:paraId="5A4306E3" w14:textId="77777777" w:rsidR="000366F1" w:rsidRDefault="000366F1" w:rsidP="000366F1">
      <w:pPr>
        <w:pStyle w:val="SUPSITestoArial10"/>
        <w:rPr>
          <w:sz w:val="36"/>
          <w:szCs w:val="36"/>
        </w:rPr>
      </w:pPr>
    </w:p>
    <w:p w14:paraId="586C19F1" w14:textId="77777777" w:rsidR="000366F1" w:rsidRDefault="000366F1" w:rsidP="000366F1">
      <w:pPr>
        <w:pStyle w:val="SUPSITestoArial10"/>
        <w:rPr>
          <w:sz w:val="36"/>
          <w:szCs w:val="36"/>
        </w:rPr>
      </w:pPr>
    </w:p>
    <w:p w14:paraId="462C0678" w14:textId="77777777" w:rsidR="000366F1" w:rsidRDefault="000366F1" w:rsidP="000366F1">
      <w:pPr>
        <w:pStyle w:val="SUPSITestoArial10"/>
        <w:rPr>
          <w:sz w:val="36"/>
          <w:szCs w:val="36"/>
        </w:rPr>
      </w:pPr>
    </w:p>
    <w:p w14:paraId="22011438" w14:textId="77777777" w:rsidR="000366F1" w:rsidRDefault="000366F1" w:rsidP="000366F1">
      <w:pPr>
        <w:pStyle w:val="SUPSITestoArial10"/>
        <w:rPr>
          <w:sz w:val="36"/>
          <w:szCs w:val="36"/>
        </w:rPr>
      </w:pPr>
    </w:p>
    <w:p w14:paraId="1E716E08" w14:textId="77777777" w:rsidR="000366F1" w:rsidRDefault="000366F1" w:rsidP="000366F1">
      <w:pPr>
        <w:pStyle w:val="SUPSITestoArial10"/>
        <w:rPr>
          <w:sz w:val="36"/>
          <w:szCs w:val="36"/>
        </w:rPr>
      </w:pPr>
    </w:p>
    <w:p w14:paraId="0096D98A" w14:textId="77777777" w:rsidR="000366F1" w:rsidRDefault="000366F1" w:rsidP="000366F1">
      <w:pPr>
        <w:pStyle w:val="SUPSITestoArial10"/>
        <w:rPr>
          <w:sz w:val="36"/>
          <w:szCs w:val="36"/>
        </w:rPr>
      </w:pPr>
    </w:p>
    <w:p w14:paraId="36243230" w14:textId="77777777" w:rsidR="000366F1" w:rsidRDefault="000366F1" w:rsidP="000366F1">
      <w:pPr>
        <w:pStyle w:val="SUPSITestoArial10"/>
        <w:rPr>
          <w:sz w:val="36"/>
          <w:szCs w:val="36"/>
        </w:rPr>
      </w:pPr>
    </w:p>
    <w:p w14:paraId="25A637FA" w14:textId="77777777" w:rsidR="000366F1" w:rsidRDefault="000366F1" w:rsidP="000366F1">
      <w:pPr>
        <w:pStyle w:val="SUPSITestoArial10"/>
        <w:rPr>
          <w:sz w:val="36"/>
          <w:szCs w:val="36"/>
        </w:rPr>
      </w:pPr>
    </w:p>
    <w:p w14:paraId="74BE3D45" w14:textId="77777777" w:rsidR="000366F1" w:rsidRDefault="000366F1" w:rsidP="000366F1">
      <w:pPr>
        <w:pStyle w:val="SUPSITestoArial10"/>
        <w:rPr>
          <w:sz w:val="36"/>
          <w:szCs w:val="36"/>
        </w:rPr>
      </w:pPr>
    </w:p>
    <w:p w14:paraId="41417CE6" w14:textId="77777777" w:rsidR="000366F1" w:rsidRDefault="000366F1" w:rsidP="009727D2"/>
    <w:p w14:paraId="08614EB6" w14:textId="77777777" w:rsidR="000366F1" w:rsidRPr="002E5793" w:rsidRDefault="000366F1" w:rsidP="000366F1">
      <w:pPr>
        <w:pStyle w:val="SUPSITestoArial10"/>
        <w:rPr>
          <w:sz w:val="36"/>
          <w:szCs w:val="36"/>
        </w:rPr>
      </w:pPr>
      <w:r w:rsidRPr="002E5793">
        <w:rPr>
          <w:sz w:val="36"/>
          <w:szCs w:val="36"/>
        </w:rPr>
        <w:lastRenderedPageBreak/>
        <w:t>Piani di Lavoro</w:t>
      </w:r>
    </w:p>
    <w:p w14:paraId="181556B7" w14:textId="77777777" w:rsidR="000366F1" w:rsidRDefault="000366F1" w:rsidP="000366F1">
      <w:pPr>
        <w:pStyle w:val="SUPSITestoArial10"/>
      </w:pPr>
    </w:p>
    <w:p w14:paraId="05AC5F9C" w14:textId="77777777" w:rsidR="000366F1" w:rsidRPr="006D59CC" w:rsidRDefault="000366F1" w:rsidP="000366F1">
      <w:pPr>
        <w:pStyle w:val="SUPSITestoArial10"/>
      </w:pPr>
      <w:commentRangeStart w:id="156"/>
      <w:r w:rsidRPr="006D59CC">
        <w:t>Qui va inserita la pianificazione dei lavori di progetto, con almeno il piano iniziale previsto e quello finale di realizzazione effettiva.</w:t>
      </w:r>
    </w:p>
    <w:p w14:paraId="40DC8ED5" w14:textId="77777777" w:rsidR="000366F1" w:rsidRPr="006D59CC" w:rsidRDefault="000366F1" w:rsidP="000366F1">
      <w:pPr>
        <w:pStyle w:val="SUPSITestoArial10"/>
      </w:pPr>
      <w:r w:rsidRPr="006D59CC">
        <w:t xml:space="preserve">Se </w:t>
      </w:r>
      <w:proofErr w:type="spellStart"/>
      <w:r w:rsidRPr="006D59CC">
        <w:t>necessario</w:t>
      </w:r>
      <w:proofErr w:type="spellEnd"/>
      <w:r w:rsidRPr="006D59CC">
        <w:t xml:space="preserve"> o utile possono essere inseriti anche dei piani intermedi.</w:t>
      </w:r>
      <w:commentRangeEnd w:id="156"/>
      <w:r w:rsidR="00544A3A">
        <w:rPr>
          <w:rStyle w:val="CommentReference"/>
          <w:rFonts w:ascii="Cambria" w:hAnsi="Cambria"/>
        </w:rPr>
        <w:commentReference w:id="156"/>
      </w:r>
    </w:p>
    <w:p w14:paraId="68604CD4" w14:textId="77777777" w:rsidR="000366F1" w:rsidRDefault="000366F1" w:rsidP="000366F1"/>
    <w:p w14:paraId="51705DD8" w14:textId="77777777" w:rsidR="000366F1" w:rsidRDefault="000366F1" w:rsidP="000366F1"/>
    <w:p w14:paraId="5ECD18D5" w14:textId="77777777" w:rsidR="000366F1" w:rsidRDefault="000366F1" w:rsidP="000366F1"/>
    <w:p w14:paraId="7D3E9CC2" w14:textId="77777777" w:rsidR="000366F1" w:rsidRDefault="000366F1" w:rsidP="000366F1"/>
    <w:p w14:paraId="6610C891" w14:textId="77777777" w:rsidR="000366F1" w:rsidRDefault="000366F1" w:rsidP="000366F1"/>
    <w:p w14:paraId="2CEB59E3" w14:textId="77777777" w:rsidR="000366F1" w:rsidRDefault="000366F1" w:rsidP="000366F1"/>
    <w:p w14:paraId="5BE432EE" w14:textId="77777777" w:rsidR="000366F1" w:rsidRDefault="000366F1" w:rsidP="000366F1"/>
    <w:p w14:paraId="5C82A9A7" w14:textId="77777777" w:rsidR="000366F1" w:rsidRDefault="000366F1" w:rsidP="000366F1"/>
    <w:p w14:paraId="1BB359AA" w14:textId="77777777" w:rsidR="000366F1" w:rsidRDefault="000366F1" w:rsidP="000366F1"/>
    <w:p w14:paraId="4A839B1C" w14:textId="77777777" w:rsidR="000366F1" w:rsidRDefault="000366F1" w:rsidP="000366F1"/>
    <w:p w14:paraId="35E25E89" w14:textId="77777777" w:rsidR="000366F1" w:rsidRDefault="000366F1" w:rsidP="000366F1"/>
    <w:p w14:paraId="48516DAF" w14:textId="77777777" w:rsidR="000366F1" w:rsidRDefault="000366F1" w:rsidP="000366F1"/>
    <w:p w14:paraId="76E9AA16" w14:textId="77777777" w:rsidR="000366F1" w:rsidRDefault="000366F1" w:rsidP="000366F1"/>
    <w:p w14:paraId="7D2F142F" w14:textId="77777777" w:rsidR="000366F1" w:rsidRDefault="000366F1" w:rsidP="000366F1"/>
    <w:p w14:paraId="12265B91" w14:textId="77777777" w:rsidR="000366F1" w:rsidRDefault="000366F1" w:rsidP="000366F1"/>
    <w:p w14:paraId="64939354" w14:textId="77777777" w:rsidR="000366F1" w:rsidRDefault="000366F1" w:rsidP="000366F1"/>
    <w:p w14:paraId="0C87EC90" w14:textId="77777777" w:rsidR="000366F1" w:rsidRDefault="000366F1" w:rsidP="000366F1"/>
    <w:p w14:paraId="558B0B21" w14:textId="77777777" w:rsidR="000366F1" w:rsidRDefault="000366F1" w:rsidP="000366F1"/>
    <w:p w14:paraId="5236E161" w14:textId="77777777" w:rsidR="000366F1" w:rsidRDefault="000366F1" w:rsidP="000366F1"/>
    <w:p w14:paraId="1E7131C3" w14:textId="77777777" w:rsidR="000366F1" w:rsidRDefault="000366F1" w:rsidP="000366F1"/>
    <w:p w14:paraId="778ED26A" w14:textId="77777777" w:rsidR="000366F1" w:rsidRDefault="000366F1" w:rsidP="000366F1"/>
    <w:p w14:paraId="3D2B1EC6" w14:textId="77777777" w:rsidR="000366F1" w:rsidRDefault="000366F1" w:rsidP="000366F1"/>
    <w:p w14:paraId="3A486BEB" w14:textId="77777777" w:rsidR="000366F1" w:rsidRDefault="000366F1" w:rsidP="000366F1"/>
    <w:p w14:paraId="0760F5FC" w14:textId="77777777" w:rsidR="000366F1" w:rsidRDefault="000366F1" w:rsidP="000366F1"/>
    <w:p w14:paraId="2DC96F55" w14:textId="77777777" w:rsidR="000366F1" w:rsidRDefault="000366F1" w:rsidP="000366F1"/>
    <w:p w14:paraId="23C0DEDB" w14:textId="77777777" w:rsidR="000366F1" w:rsidRDefault="000366F1" w:rsidP="000366F1"/>
    <w:p w14:paraId="39323C45" w14:textId="77777777" w:rsidR="000366F1" w:rsidRDefault="000366F1" w:rsidP="000366F1"/>
    <w:p w14:paraId="573EEC32" w14:textId="77777777" w:rsidR="000366F1" w:rsidRDefault="000366F1" w:rsidP="000366F1"/>
    <w:p w14:paraId="23F81ECB" w14:textId="77777777" w:rsidR="000366F1" w:rsidRDefault="000366F1" w:rsidP="000366F1"/>
    <w:p w14:paraId="00C2296B" w14:textId="77777777" w:rsidR="000366F1" w:rsidRDefault="000366F1" w:rsidP="000366F1"/>
    <w:p w14:paraId="33BB8EEA" w14:textId="77777777" w:rsidR="000366F1" w:rsidRDefault="000366F1" w:rsidP="000366F1"/>
    <w:p w14:paraId="3D6684D2" w14:textId="77777777" w:rsidR="000366F1" w:rsidRDefault="000366F1" w:rsidP="000366F1"/>
    <w:p w14:paraId="21023B27" w14:textId="77777777" w:rsidR="000366F1" w:rsidRDefault="000366F1" w:rsidP="000366F1"/>
    <w:p w14:paraId="6DA414A4" w14:textId="77777777" w:rsidR="000366F1" w:rsidRDefault="000366F1" w:rsidP="000366F1"/>
    <w:p w14:paraId="4AB8D0BD" w14:textId="77777777" w:rsidR="000366F1" w:rsidRDefault="000366F1" w:rsidP="000366F1"/>
    <w:p w14:paraId="2F2CB190" w14:textId="77777777" w:rsidR="000366F1" w:rsidRDefault="000366F1" w:rsidP="000366F1"/>
    <w:p w14:paraId="60A49F0D" w14:textId="77777777" w:rsidR="000366F1" w:rsidRDefault="000366F1" w:rsidP="000366F1">
      <w:pPr>
        <w:pStyle w:val="SUPSITestoArial10"/>
      </w:pPr>
    </w:p>
    <w:p w14:paraId="2676A957" w14:textId="77777777" w:rsidR="009727D2" w:rsidRDefault="009727D2" w:rsidP="009727D2"/>
    <w:p w14:paraId="3D382C78" w14:textId="45EF4C8F" w:rsidR="000A075F" w:rsidRDefault="000A075F" w:rsidP="000A075F">
      <w:pPr>
        <w:pStyle w:val="Heading1"/>
      </w:pPr>
      <w:bookmarkStart w:id="157" w:name="_Toc94462465"/>
      <w:r>
        <w:lastRenderedPageBreak/>
        <w:t>Fonti</w:t>
      </w:r>
      <w:bookmarkEnd w:id="157"/>
    </w:p>
    <w:p w14:paraId="314B2C7F" w14:textId="669A017E" w:rsidR="000366F1" w:rsidRPr="002E5793" w:rsidRDefault="000366F1" w:rsidP="000A075F">
      <w:pPr>
        <w:pStyle w:val="Heading2"/>
      </w:pPr>
      <w:bookmarkStart w:id="158" w:name="_Toc94462466"/>
      <w:r w:rsidRPr="002E5793">
        <w:t>Bibliografia</w:t>
      </w:r>
      <w:bookmarkEnd w:id="158"/>
    </w:p>
    <w:p w14:paraId="2BF6DF53" w14:textId="77777777" w:rsidR="000366F1" w:rsidRDefault="000366F1" w:rsidP="000366F1">
      <w:pPr>
        <w:pStyle w:val="SUPSITestoArial10"/>
      </w:pPr>
    </w:p>
    <w:p w14:paraId="38E24F2A" w14:textId="77777777" w:rsidR="000366F1" w:rsidRPr="00BB1AE8" w:rsidRDefault="000366F1" w:rsidP="000366F1">
      <w:pPr>
        <w:pStyle w:val="SUPSITestoArial10"/>
      </w:pPr>
      <w:r w:rsidRPr="00BB1AE8">
        <w:t>Va suddivisa secondo le fonti e con riferimenti numerici tra parentesi quadre [n], che vanno inseriti nel testo subito dopo la parola o frase cui quel riferimento bibliografico si riferisce.</w:t>
      </w:r>
    </w:p>
    <w:p w14:paraId="5D03DA32" w14:textId="2E021BCE" w:rsidR="000366F1" w:rsidRDefault="000366F1" w:rsidP="000366F1">
      <w:pPr>
        <w:pStyle w:val="SUPSITestoArial10"/>
      </w:pPr>
    </w:p>
    <w:p w14:paraId="21F17672" w14:textId="3A26A0AA" w:rsidR="004D4EED" w:rsidRPr="004D4EED" w:rsidRDefault="004D4EED" w:rsidP="000366F1">
      <w:pPr>
        <w:pStyle w:val="SUPSITestoArial10"/>
      </w:pPr>
      <w:r>
        <w:t xml:space="preserve">Antonio </w:t>
      </w:r>
      <w:proofErr w:type="spellStart"/>
      <w:r>
        <w:t>Pelleriti</w:t>
      </w:r>
      <w:proofErr w:type="spellEnd"/>
      <w:r>
        <w:t xml:space="preserve">, </w:t>
      </w:r>
      <w:r>
        <w:rPr>
          <w:i/>
          <w:iCs/>
        </w:rPr>
        <w:t>Programmare con C#8 | Guida Completa</w:t>
      </w:r>
      <w:r>
        <w:t>, Milano, Edizioni LSWR, 2019</w:t>
      </w:r>
    </w:p>
    <w:p w14:paraId="13B92F12" w14:textId="77777777" w:rsidR="004D4EED" w:rsidRPr="00BB1AE8" w:rsidRDefault="004D4EED" w:rsidP="000366F1">
      <w:pPr>
        <w:pStyle w:val="SUPSITestoArial10"/>
      </w:pPr>
    </w:p>
    <w:p w14:paraId="77D68521" w14:textId="77777777" w:rsidR="000366F1" w:rsidRPr="006D59CC" w:rsidRDefault="000366F1" w:rsidP="000366F1">
      <w:pPr>
        <w:pStyle w:val="SUPSITestoArial10"/>
      </w:pPr>
      <w:r w:rsidRPr="006D59CC">
        <w:t>Indicazioni di libri:</w:t>
      </w:r>
    </w:p>
    <w:p w14:paraId="7BBE4270" w14:textId="77777777" w:rsidR="000366F1" w:rsidRPr="006D59CC" w:rsidRDefault="000366F1" w:rsidP="000366F1">
      <w:pPr>
        <w:pStyle w:val="SUPSITestoArial10"/>
      </w:pPr>
      <w:r w:rsidRPr="006D59CC">
        <w:t>[n] autore/autori, titolo del libro, editore, anno, edizione</w:t>
      </w:r>
    </w:p>
    <w:p w14:paraId="4D07C1D7" w14:textId="77777777" w:rsidR="000366F1" w:rsidRPr="006D59CC" w:rsidRDefault="000366F1" w:rsidP="000366F1">
      <w:pPr>
        <w:pStyle w:val="SUPSITestoArial10"/>
      </w:pPr>
      <w:r w:rsidRPr="006D59CC">
        <w:t xml:space="preserve"> </w:t>
      </w:r>
    </w:p>
    <w:p w14:paraId="3DA43863" w14:textId="77777777" w:rsidR="000366F1" w:rsidRPr="006D59CC" w:rsidRDefault="000366F1" w:rsidP="000366F1">
      <w:pPr>
        <w:pStyle w:val="SUPSITestoArial10"/>
      </w:pPr>
      <w:r w:rsidRPr="006D59CC">
        <w:t>Indicazioni di articoli:</w:t>
      </w:r>
    </w:p>
    <w:p w14:paraId="6013FB4A" w14:textId="77777777" w:rsidR="000366F1" w:rsidRPr="006D59CC" w:rsidRDefault="000366F1" w:rsidP="000366F1">
      <w:pPr>
        <w:pStyle w:val="SUPSITestoArial10"/>
      </w:pPr>
      <w:r w:rsidRPr="006D59CC">
        <w:t>[n] autore/autori, titolo dell’articolo, titolo della rivista, volume, data, pagine specifiche</w:t>
      </w:r>
    </w:p>
    <w:p w14:paraId="799C311A" w14:textId="77777777" w:rsidR="000366F1" w:rsidRPr="006D59CC" w:rsidRDefault="000366F1" w:rsidP="000366F1">
      <w:pPr>
        <w:pStyle w:val="SUPSITestoArial10"/>
      </w:pPr>
    </w:p>
    <w:p w14:paraId="7814AFDF" w14:textId="77777777" w:rsidR="000366F1" w:rsidRPr="006D59CC" w:rsidRDefault="000366F1" w:rsidP="000366F1">
      <w:pPr>
        <w:pStyle w:val="SUPSITestoArial10"/>
      </w:pPr>
      <w:r w:rsidRPr="006D59CC">
        <w:t>Indicazioni di riferimenti Internet:</w:t>
      </w:r>
    </w:p>
    <w:p w14:paraId="49B90E2C" w14:textId="77777777" w:rsidR="00666985" w:rsidRDefault="000366F1" w:rsidP="000366F1">
      <w:pPr>
        <w:pStyle w:val="SUPSITestoArial10"/>
      </w:pPr>
      <w:r w:rsidRPr="006D59CC">
        <w:t xml:space="preserve">[n] indirizzo Internet, </w:t>
      </w:r>
      <w:proofErr w:type="spellStart"/>
      <w:r w:rsidRPr="006D59CC">
        <w:t>event</w:t>
      </w:r>
      <w:proofErr w:type="spellEnd"/>
      <w:r w:rsidRPr="006D59CC">
        <w:t>. pagine specifiche da selezionare</w:t>
      </w:r>
    </w:p>
    <w:p w14:paraId="522F5CC9" w14:textId="5AD3A421" w:rsidR="00666985" w:rsidRDefault="009560B3" w:rsidP="000366F1">
      <w:pPr>
        <w:pStyle w:val="SUPSITestoArial10"/>
      </w:pPr>
      <w:hyperlink r:id="rId45" w:history="1">
        <w:r w:rsidR="00666985" w:rsidRPr="00F512DB">
          <w:rPr>
            <w:rStyle w:val="Hyperlink"/>
            <w:rFonts w:ascii="Arial" w:hAnsi="Arial"/>
          </w:rPr>
          <w:t>https://www.decipherzone.com/blog-detail/top-programming-languages-for-desktop-apps-in-2021</w:t>
        </w:r>
      </w:hyperlink>
    </w:p>
    <w:p w14:paraId="4CAC00E9" w14:textId="15552843" w:rsidR="000366F1" w:rsidRDefault="009560B3" w:rsidP="000366F1">
      <w:pPr>
        <w:pStyle w:val="SUPSITestoArial10"/>
      </w:pPr>
      <w:hyperlink r:id="rId46" w:history="1">
        <w:r w:rsidR="00834B17" w:rsidRPr="00F512DB">
          <w:rPr>
            <w:rStyle w:val="Hyperlink"/>
            <w:rFonts w:ascii="Arial" w:hAnsi="Arial"/>
          </w:rPr>
          <w:t>https://it.wikipedia.org/wiki/Universal_Windows_Platform</w:t>
        </w:r>
      </w:hyperlink>
    </w:p>
    <w:p w14:paraId="1F762746" w14:textId="0B1D66CB" w:rsidR="00834B17" w:rsidRDefault="009560B3" w:rsidP="000366F1">
      <w:pPr>
        <w:pStyle w:val="SUPSITestoArial10"/>
      </w:pPr>
      <w:hyperlink r:id="rId47" w:history="1">
        <w:r w:rsidR="00834B17" w:rsidRPr="00F512DB">
          <w:rPr>
            <w:rStyle w:val="Hyperlink"/>
            <w:rFonts w:ascii="Arial" w:hAnsi="Arial"/>
          </w:rPr>
          <w:t>https://visualstudiomagazine.com/articles/2021/02/03/net-6-desktop.aspx</w:t>
        </w:r>
      </w:hyperlink>
    </w:p>
    <w:p w14:paraId="01FD2A87" w14:textId="70859BF3" w:rsidR="00802995" w:rsidRDefault="009560B3" w:rsidP="000366F1">
      <w:pPr>
        <w:pStyle w:val="SUPSITestoArial10"/>
      </w:pPr>
      <w:hyperlink r:id="rId48" w:history="1">
        <w:r w:rsidR="005D16B0" w:rsidRPr="00F512DB">
          <w:rPr>
            <w:rStyle w:val="Hyperlink"/>
            <w:rFonts w:ascii="Arial" w:hAnsi="Arial"/>
          </w:rPr>
          <w:t>https://www.rdglobalinc.com/is-wpf-dead/</w:t>
        </w:r>
      </w:hyperlink>
    </w:p>
    <w:p w14:paraId="3D9CB62E" w14:textId="100AF50E" w:rsidR="005D16B0" w:rsidRDefault="009560B3" w:rsidP="000366F1">
      <w:pPr>
        <w:pStyle w:val="SUPSITestoArial10"/>
      </w:pPr>
      <w:hyperlink r:id="rId49" w:history="1">
        <w:r w:rsidR="00CF1134" w:rsidRPr="00F512DB">
          <w:rPr>
            <w:rStyle w:val="Hyperlink"/>
            <w:rFonts w:ascii="Arial" w:hAnsi="Arial"/>
          </w:rPr>
          <w:t>https://softwareengineering.stackexchange.com/questions/370043/moving-from-qt-c-to-c-wpf-productivity-gain</w:t>
        </w:r>
      </w:hyperlink>
    </w:p>
    <w:p w14:paraId="12731D62" w14:textId="63E9B56F" w:rsidR="00CF1134" w:rsidRDefault="009560B3" w:rsidP="000366F1">
      <w:pPr>
        <w:pStyle w:val="SUPSITestoArial10"/>
      </w:pPr>
      <w:hyperlink r:id="rId50" w:history="1">
        <w:r w:rsidR="00CF1134" w:rsidRPr="00F512DB">
          <w:rPr>
            <w:rStyle w:val="Hyperlink"/>
            <w:rFonts w:ascii="Arial" w:hAnsi="Arial"/>
          </w:rPr>
          <w:t>https://www.geeksforgeeks.org/difference-between-wpf-and-winforms/</w:t>
        </w:r>
      </w:hyperlink>
    </w:p>
    <w:p w14:paraId="790E9FDB" w14:textId="69F732E6" w:rsidR="00CF1134" w:rsidRDefault="009560B3" w:rsidP="000366F1">
      <w:pPr>
        <w:pStyle w:val="SUPSITestoArial10"/>
      </w:pPr>
      <w:hyperlink r:id="rId51" w:history="1">
        <w:r w:rsidR="00C43FDF" w:rsidRPr="00F512DB">
          <w:rPr>
            <w:rStyle w:val="Hyperlink"/>
            <w:rFonts w:ascii="Arial" w:hAnsi="Arial"/>
          </w:rPr>
          <w:t>https://www.claudiobernasconi.ch/2019/01/30/is-wpf-still-relevant-in-2019/</w:t>
        </w:r>
      </w:hyperlink>
    </w:p>
    <w:p w14:paraId="76D17519" w14:textId="4D647E12" w:rsidR="00C43FDF" w:rsidRDefault="009560B3" w:rsidP="000366F1">
      <w:pPr>
        <w:pStyle w:val="SUPSITestoArial10"/>
      </w:pPr>
      <w:hyperlink r:id="rId52" w:history="1">
        <w:r w:rsidR="00C43FDF" w:rsidRPr="00F512DB">
          <w:rPr>
            <w:rStyle w:val="Hyperlink"/>
            <w:rFonts w:ascii="Arial" w:hAnsi="Arial"/>
          </w:rPr>
          <w:t>https://swharden.com/CsharpDataVis/alt/drawing-library-comparison.md.html</w:t>
        </w:r>
      </w:hyperlink>
    </w:p>
    <w:p w14:paraId="520D872E" w14:textId="3CE71D0C" w:rsidR="00C43FDF" w:rsidRDefault="009560B3" w:rsidP="000366F1">
      <w:pPr>
        <w:pStyle w:val="SUPSITestoArial10"/>
      </w:pPr>
      <w:hyperlink r:id="rId53" w:history="1">
        <w:r w:rsidR="00026F65" w:rsidRPr="00F512DB">
          <w:rPr>
            <w:rStyle w:val="Hyperlink"/>
            <w:rFonts w:ascii="Arial" w:hAnsi="Arial"/>
          </w:rPr>
          <w:t>https://visualstudiomagazine.com/articles/2020/09/30/wpf-survey.aspx</w:t>
        </w:r>
      </w:hyperlink>
    </w:p>
    <w:p w14:paraId="0B8F6462" w14:textId="7E216870" w:rsidR="00026F65" w:rsidRDefault="009560B3" w:rsidP="000366F1">
      <w:pPr>
        <w:pStyle w:val="SUPSITestoArial10"/>
      </w:pPr>
      <w:hyperlink r:id="rId54" w:history="1">
        <w:r w:rsidR="00C963D7" w:rsidRPr="00F512DB">
          <w:rPr>
            <w:rStyle w:val="Hyperlink"/>
            <w:rFonts w:ascii="Arial" w:hAnsi="Arial"/>
          </w:rPr>
          <w:t>https://medium.com/nerd-for-tech/7-best-programming-languages-to-learn-in-2021-97f7d9dc5938</w:t>
        </w:r>
      </w:hyperlink>
    </w:p>
    <w:p w14:paraId="46C17EB2" w14:textId="5D171687" w:rsidR="00C963D7" w:rsidRDefault="009560B3" w:rsidP="000366F1">
      <w:pPr>
        <w:pStyle w:val="SUPSITestoArial10"/>
      </w:pPr>
      <w:hyperlink r:id="rId55" w:history="1">
        <w:r w:rsidR="00C963D7" w:rsidRPr="00F512DB">
          <w:rPr>
            <w:rStyle w:val="Hyperlink"/>
            <w:rFonts w:ascii="Arial" w:hAnsi="Arial"/>
          </w:rPr>
          <w:t>https://www.simplilearn.com/best-programming-languages-start-learning-today-article</w:t>
        </w:r>
      </w:hyperlink>
    </w:p>
    <w:p w14:paraId="24F376AF" w14:textId="77777777" w:rsidR="00C963D7" w:rsidRDefault="00C963D7" w:rsidP="000366F1">
      <w:pPr>
        <w:pStyle w:val="SUPSITestoArial10"/>
      </w:pPr>
    </w:p>
    <w:p w14:paraId="5BE65B1C" w14:textId="05EF48EA" w:rsidR="00834B17" w:rsidRDefault="00834B17" w:rsidP="000366F1">
      <w:pPr>
        <w:pStyle w:val="SUPSITestoArial10"/>
      </w:pPr>
    </w:p>
    <w:p w14:paraId="47CCFE77" w14:textId="12C3A1DB" w:rsidR="00802995" w:rsidRDefault="009560B3" w:rsidP="000366F1">
      <w:pPr>
        <w:pStyle w:val="SUPSITestoArial10"/>
      </w:pPr>
      <w:hyperlink r:id="rId56" w:history="1">
        <w:r w:rsidR="00802995" w:rsidRPr="00F512DB">
          <w:rPr>
            <w:rStyle w:val="Hyperlink"/>
            <w:rFonts w:ascii="Arial" w:hAnsi="Arial"/>
          </w:rPr>
          <w:t>https://www.youtube.com/watch?v=snYcPpZT1Gg&amp;ab_channel=shadsluiter</w:t>
        </w:r>
      </w:hyperlink>
    </w:p>
    <w:p w14:paraId="74B97DD6" w14:textId="77777777" w:rsidR="00802995" w:rsidRPr="006D59CC" w:rsidRDefault="00802995" w:rsidP="000366F1">
      <w:pPr>
        <w:pStyle w:val="SUPSITestoArial10"/>
      </w:pPr>
    </w:p>
    <w:p w14:paraId="7DABD111" w14:textId="77777777" w:rsidR="000366F1" w:rsidRDefault="000366F1" w:rsidP="000366F1"/>
    <w:p w14:paraId="438084FE" w14:textId="7727D94C" w:rsidR="000366F1" w:rsidRDefault="000A075F" w:rsidP="000A075F">
      <w:pPr>
        <w:pStyle w:val="Heading2"/>
      </w:pPr>
      <w:bookmarkStart w:id="159" w:name="_Toc94462467"/>
      <w:proofErr w:type="spellStart"/>
      <w:r>
        <w:t>Sitografia</w:t>
      </w:r>
      <w:bookmarkEnd w:id="159"/>
      <w:proofErr w:type="spellEnd"/>
    </w:p>
    <w:p w14:paraId="4EC830DE" w14:textId="216E06D6" w:rsidR="00F32692" w:rsidRPr="00F32692" w:rsidRDefault="00F32692" w:rsidP="00F32692">
      <w:pPr>
        <w:pStyle w:val="Heading3"/>
      </w:pPr>
      <w:bookmarkStart w:id="160" w:name="_Toc94462468"/>
      <w:r>
        <w:t>Pagine</w:t>
      </w:r>
      <w:bookmarkEnd w:id="160"/>
    </w:p>
    <w:p w14:paraId="347ADC04" w14:textId="335D6910" w:rsidR="000366F1" w:rsidRPr="000A075F" w:rsidRDefault="000A075F" w:rsidP="000366F1">
      <w:pPr>
        <w:rPr>
          <w:rFonts w:ascii="Arial" w:hAnsi="Arial" w:cs="Arial"/>
          <w:sz w:val="20"/>
          <w:szCs w:val="20"/>
        </w:rPr>
      </w:pPr>
      <w:r>
        <w:rPr>
          <w:rFonts w:ascii="Arial" w:hAnsi="Arial" w:cs="Arial"/>
          <w:sz w:val="20"/>
          <w:szCs w:val="20"/>
        </w:rPr>
        <w:t>Windows Form</w:t>
      </w:r>
    </w:p>
    <w:p w14:paraId="685753D3" w14:textId="7AB29D44" w:rsidR="000366F1" w:rsidRDefault="009560B3" w:rsidP="000366F1">
      <w:hyperlink r:id="rId57" w:history="1">
        <w:r w:rsidR="000A075F" w:rsidRPr="000529BB">
          <w:rPr>
            <w:rStyle w:val="Hyperlink"/>
            <w:rFonts w:ascii="Cambria" w:hAnsi="Cambria"/>
          </w:rPr>
          <w:t>https://en.wikipedia.org/wiki/Windows_Forms</w:t>
        </w:r>
      </w:hyperlink>
      <w:r w:rsidR="000A075F">
        <w:t>, ultimo consulto 23 gennaio 2022</w:t>
      </w:r>
    </w:p>
    <w:p w14:paraId="7937C5B4" w14:textId="19DB48EC" w:rsidR="000366F1" w:rsidRDefault="000A075F" w:rsidP="000366F1">
      <w:r>
        <w:t>Windows Presentation Foundation</w:t>
      </w:r>
    </w:p>
    <w:p w14:paraId="6BA8747D" w14:textId="331430FE" w:rsidR="000366F1" w:rsidRDefault="009560B3" w:rsidP="000366F1">
      <w:hyperlink r:id="rId58" w:history="1">
        <w:r w:rsidR="000A075F" w:rsidRPr="000529BB">
          <w:rPr>
            <w:rStyle w:val="Hyperlink"/>
            <w:rFonts w:ascii="Cambria" w:hAnsi="Cambria"/>
          </w:rPr>
          <w:t>https://en.wikipedia.org/wiki/Windows_Presentation_Foundation</w:t>
        </w:r>
      </w:hyperlink>
      <w:r w:rsidR="000A075F">
        <w:t>, 23 gennaio 2022</w:t>
      </w:r>
    </w:p>
    <w:p w14:paraId="28A846DC" w14:textId="2B2AE11C" w:rsidR="00C13F4A" w:rsidRDefault="00C13F4A" w:rsidP="000366F1">
      <w:r>
        <w:t xml:space="preserve">Confronto WPF e </w:t>
      </w:r>
      <w:proofErr w:type="spellStart"/>
      <w:r>
        <w:t>WinForms</w:t>
      </w:r>
      <w:proofErr w:type="spellEnd"/>
    </w:p>
    <w:p w14:paraId="270ACAF6" w14:textId="2F175863" w:rsidR="00C13F4A" w:rsidRDefault="009560B3" w:rsidP="00C13F4A">
      <w:pPr>
        <w:pStyle w:val="SUPSITestoArial10"/>
      </w:pPr>
      <w:hyperlink r:id="rId59" w:history="1">
        <w:r w:rsidR="00C13F4A" w:rsidRPr="00F512DB">
          <w:rPr>
            <w:rStyle w:val="Hyperlink"/>
            <w:rFonts w:ascii="Arial" w:hAnsi="Arial"/>
          </w:rPr>
          <w:t>https://www.geeksforgeeks.org/difference-between-wpf-and-winforms/</w:t>
        </w:r>
      </w:hyperlink>
    </w:p>
    <w:p w14:paraId="3889C10B" w14:textId="29D244CC" w:rsidR="000366F1" w:rsidRDefault="00F32692" w:rsidP="000366F1">
      <w:r>
        <w:t>.NET 6</w:t>
      </w:r>
    </w:p>
    <w:p w14:paraId="02A6129D" w14:textId="01FF8C21" w:rsidR="00F32692" w:rsidRDefault="009560B3" w:rsidP="000366F1">
      <w:hyperlink r:id="rId60" w:history="1">
        <w:r w:rsidR="00F32692" w:rsidRPr="00E11016">
          <w:rPr>
            <w:rStyle w:val="Hyperlink"/>
            <w:rFonts w:ascii="Cambria" w:hAnsi="Cambria"/>
          </w:rPr>
          <w:t>https://www.winfxitalia.com/articoli/dotnet6/introduzione-dotnet6-csharp10.aspx</w:t>
        </w:r>
      </w:hyperlink>
    </w:p>
    <w:p w14:paraId="1A9B0642" w14:textId="7AEF4994" w:rsidR="00F32692" w:rsidRDefault="00122F37" w:rsidP="000366F1">
      <w:r>
        <w:t>C#</w:t>
      </w:r>
    </w:p>
    <w:p w14:paraId="48E6B391" w14:textId="21B061D8" w:rsidR="00122F37" w:rsidRDefault="009560B3" w:rsidP="000366F1">
      <w:hyperlink r:id="rId61" w:anchor="Nuove_funzioni_introdotte_con_la_versione_8_del_linguaggio[12" w:history="1">
        <w:r w:rsidR="00122F37" w:rsidRPr="00A70DA9">
          <w:rPr>
            <w:rStyle w:val="Hyperlink"/>
            <w:rFonts w:ascii="Cambria" w:hAnsi="Cambria"/>
          </w:rPr>
          <w:t>https://it.wikipedia.org/wiki/C_sharp#Nuove_funzioni_introdotte_con_la_versione_8_del_linguaggio[12</w:t>
        </w:r>
      </w:hyperlink>
      <w:r w:rsidR="00122F37" w:rsidRPr="00122F37">
        <w:t>]</w:t>
      </w:r>
    </w:p>
    <w:p w14:paraId="2CC0B338" w14:textId="78788DFA" w:rsidR="00122F37" w:rsidRDefault="00167EDE" w:rsidP="000366F1">
      <w:r>
        <w:t xml:space="preserve">Metodo </w:t>
      </w:r>
      <w:proofErr w:type="spellStart"/>
      <w:r>
        <w:t>BinarySearch</w:t>
      </w:r>
      <w:proofErr w:type="spellEnd"/>
      <w:r>
        <w:t xml:space="preserve"> sulle collezioni</w:t>
      </w:r>
    </w:p>
    <w:p w14:paraId="43EB9F3D" w14:textId="054C00F6" w:rsidR="00167EDE" w:rsidRDefault="009560B3" w:rsidP="000366F1">
      <w:hyperlink r:id="rId62" w:history="1">
        <w:r w:rsidR="00167EDE" w:rsidRPr="00933466">
          <w:rPr>
            <w:rStyle w:val="Hyperlink"/>
            <w:rFonts w:ascii="Cambria" w:hAnsi="Cambria"/>
          </w:rPr>
          <w:t>https://docs.microsoft.com/en-us/dotnet/api/system.collections.generic.list-1.binarysearch?view=net-6.0</w:t>
        </w:r>
      </w:hyperlink>
    </w:p>
    <w:p w14:paraId="2B0C9EE3" w14:textId="35F884AD" w:rsidR="00167EDE" w:rsidRDefault="008B04C4" w:rsidP="000366F1">
      <w:r>
        <w:t>Ricerca binaria</w:t>
      </w:r>
    </w:p>
    <w:p w14:paraId="1A069EF7" w14:textId="202D1C66" w:rsidR="008B04C4" w:rsidRDefault="009560B3" w:rsidP="000366F1">
      <w:hyperlink r:id="rId63" w:history="1">
        <w:r w:rsidR="008B04C4" w:rsidRPr="004033A1">
          <w:rPr>
            <w:rStyle w:val="Hyperlink"/>
            <w:rFonts w:ascii="Cambria" w:hAnsi="Cambria"/>
          </w:rPr>
          <w:t>https://it.wikipedia.org/wiki/Ricerca_dicotomica</w:t>
        </w:r>
      </w:hyperlink>
    </w:p>
    <w:p w14:paraId="568356A2" w14:textId="23FDFD57" w:rsidR="008B04C4" w:rsidRDefault="0024657E" w:rsidP="000366F1">
      <w:r>
        <w:t>User control</w:t>
      </w:r>
    </w:p>
    <w:p w14:paraId="61ECC0E7" w14:textId="1C03B640" w:rsidR="0024657E" w:rsidRDefault="009560B3" w:rsidP="000366F1">
      <w:hyperlink r:id="rId64" w:history="1">
        <w:r w:rsidR="0024657E" w:rsidRPr="009E1778">
          <w:rPr>
            <w:rStyle w:val="Hyperlink"/>
            <w:rFonts w:ascii="Cambria" w:hAnsi="Cambria"/>
          </w:rPr>
          <w:t>https://docs.microsoft.com/en-us/dotnet/api/system.windows.forms.usercontrol?view=windowsdesktop-6.0</w:t>
        </w:r>
      </w:hyperlink>
    </w:p>
    <w:p w14:paraId="035ADB61" w14:textId="77777777" w:rsidR="0024657E" w:rsidRDefault="0024657E" w:rsidP="000366F1"/>
    <w:p w14:paraId="17BF908D" w14:textId="59918FDD" w:rsidR="000366F1" w:rsidRDefault="00F32692" w:rsidP="00F32692">
      <w:pPr>
        <w:pStyle w:val="Heading3"/>
      </w:pPr>
      <w:bookmarkStart w:id="161" w:name="_Toc94462469"/>
      <w:r>
        <w:t>Immagini</w:t>
      </w:r>
      <w:bookmarkEnd w:id="161"/>
    </w:p>
    <w:p w14:paraId="2B1924A0" w14:textId="018CD526" w:rsidR="000366F1" w:rsidRDefault="00F32692" w:rsidP="000366F1">
      <w:r>
        <w:t>.NET 6</w:t>
      </w:r>
    </w:p>
    <w:p w14:paraId="7E9ED8D3" w14:textId="556F40E0" w:rsidR="000366F1" w:rsidRDefault="009560B3" w:rsidP="000366F1">
      <w:hyperlink r:id="rId65" w:history="1">
        <w:r w:rsidR="00F32692" w:rsidRPr="00E11016">
          <w:rPr>
            <w:rStyle w:val="Hyperlink"/>
            <w:rFonts w:ascii="Cambria" w:hAnsi="Cambria"/>
          </w:rPr>
          <w:t>https://www.winfxitalia.com/articoli/dotnet6/introduzione-dotnet6-csharp10.aspx</w:t>
        </w:r>
      </w:hyperlink>
    </w:p>
    <w:p w14:paraId="274E629F" w14:textId="5742C5C1" w:rsidR="00F32692" w:rsidRDefault="00CA5AB1" w:rsidP="000366F1">
      <w:r>
        <w:t>MVC</w:t>
      </w:r>
    </w:p>
    <w:p w14:paraId="37A953F5" w14:textId="1D2B4167" w:rsidR="00CA5AB1" w:rsidRDefault="009560B3" w:rsidP="000366F1">
      <w:hyperlink r:id="rId66" w:history="1">
        <w:r w:rsidR="00CA5AB1" w:rsidRPr="00231842">
          <w:rPr>
            <w:rStyle w:val="Hyperlink"/>
            <w:rFonts w:ascii="Cambria" w:hAnsi="Cambria"/>
          </w:rPr>
          <w:t>https://upload.wikimedia.org/wikipedia/commons/f/fd/MVC-Process.png</w:t>
        </w:r>
      </w:hyperlink>
    </w:p>
    <w:p w14:paraId="051B79FE" w14:textId="77777777" w:rsidR="00CA5AB1" w:rsidRDefault="00CA5AB1" w:rsidP="000366F1"/>
    <w:p w14:paraId="2EF11A87" w14:textId="77777777" w:rsidR="000366F1" w:rsidRDefault="000366F1" w:rsidP="000366F1"/>
    <w:p w14:paraId="72937AE4" w14:textId="77777777" w:rsidR="000366F1" w:rsidRDefault="000366F1" w:rsidP="000366F1"/>
    <w:p w14:paraId="1EDE7278" w14:textId="77777777" w:rsidR="000366F1" w:rsidRDefault="000366F1" w:rsidP="000366F1"/>
    <w:p w14:paraId="56DA1FF6" w14:textId="77777777" w:rsidR="000366F1" w:rsidRDefault="000366F1" w:rsidP="000366F1"/>
    <w:p w14:paraId="09090D51" w14:textId="77777777" w:rsidR="000366F1" w:rsidRDefault="000366F1" w:rsidP="000366F1"/>
    <w:p w14:paraId="3B5093F3" w14:textId="77777777" w:rsidR="000366F1" w:rsidRDefault="000366F1" w:rsidP="000366F1"/>
    <w:p w14:paraId="1D489B9C" w14:textId="77777777" w:rsidR="000366F1" w:rsidRDefault="000366F1" w:rsidP="000366F1"/>
    <w:p w14:paraId="05866A58" w14:textId="77777777" w:rsidR="000366F1" w:rsidRDefault="000366F1" w:rsidP="000366F1"/>
    <w:p w14:paraId="10AA6E11" w14:textId="77777777" w:rsidR="000366F1" w:rsidRDefault="000366F1" w:rsidP="000366F1"/>
    <w:p w14:paraId="754D2936" w14:textId="77777777" w:rsidR="000366F1" w:rsidRDefault="000366F1" w:rsidP="000366F1"/>
    <w:p w14:paraId="2C32EECF" w14:textId="77777777" w:rsidR="000366F1" w:rsidRDefault="000366F1" w:rsidP="000366F1"/>
    <w:p w14:paraId="39004E25" w14:textId="77777777" w:rsidR="000366F1" w:rsidRDefault="000366F1" w:rsidP="000366F1"/>
    <w:p w14:paraId="5BC2BE34" w14:textId="77777777" w:rsidR="000366F1" w:rsidRDefault="000366F1" w:rsidP="000366F1"/>
    <w:p w14:paraId="5907A5C8" w14:textId="77777777" w:rsidR="000366F1" w:rsidRDefault="000366F1" w:rsidP="000366F1"/>
    <w:p w14:paraId="156FE225" w14:textId="77777777" w:rsidR="000366F1" w:rsidRDefault="000366F1" w:rsidP="000366F1"/>
    <w:p w14:paraId="00435BEB" w14:textId="77777777" w:rsidR="000366F1" w:rsidRDefault="000366F1" w:rsidP="000366F1"/>
    <w:p w14:paraId="3329FBDF" w14:textId="77777777" w:rsidR="000366F1" w:rsidRDefault="000366F1" w:rsidP="000366F1"/>
    <w:p w14:paraId="6CB06803" w14:textId="77777777" w:rsidR="000366F1" w:rsidRDefault="000366F1" w:rsidP="000366F1"/>
    <w:p w14:paraId="469326B0" w14:textId="77777777" w:rsidR="000366F1" w:rsidRDefault="000366F1" w:rsidP="000366F1"/>
    <w:p w14:paraId="1640017C" w14:textId="77777777" w:rsidR="000366F1" w:rsidRDefault="000366F1" w:rsidP="000366F1"/>
    <w:p w14:paraId="3085B9D4" w14:textId="77777777" w:rsidR="000366F1" w:rsidRDefault="000366F1" w:rsidP="000366F1"/>
    <w:p w14:paraId="1536D44F" w14:textId="77777777" w:rsidR="000366F1" w:rsidRPr="002E5793" w:rsidRDefault="000366F1" w:rsidP="000366F1">
      <w:pPr>
        <w:pStyle w:val="SUPSITestoArial10"/>
        <w:rPr>
          <w:sz w:val="36"/>
          <w:szCs w:val="36"/>
        </w:rPr>
      </w:pPr>
      <w:r w:rsidRPr="002E5793">
        <w:rPr>
          <w:sz w:val="36"/>
          <w:szCs w:val="36"/>
        </w:rPr>
        <w:t>Appendici</w:t>
      </w:r>
    </w:p>
    <w:p w14:paraId="737B8974" w14:textId="77777777" w:rsidR="000366F1" w:rsidRDefault="000366F1" w:rsidP="000366F1">
      <w:pPr>
        <w:pStyle w:val="SUPSITestoArial10"/>
      </w:pPr>
    </w:p>
    <w:p w14:paraId="65550E2A" w14:textId="77777777" w:rsidR="000366F1" w:rsidRPr="00BB1AE8" w:rsidRDefault="000366F1" w:rsidP="000366F1">
      <w:pPr>
        <w:pStyle w:val="SUPSITestoArial10"/>
      </w:pPr>
      <w:r w:rsidRPr="00BB1AE8">
        <w:t>Sono inserite direttamente nel fascicolo della documentazione.</w:t>
      </w:r>
    </w:p>
    <w:p w14:paraId="0B0D582C" w14:textId="77777777" w:rsidR="000366F1" w:rsidRPr="00BB1AE8" w:rsidRDefault="000366F1" w:rsidP="000366F1">
      <w:pPr>
        <w:pStyle w:val="SUPSITestoArial10"/>
      </w:pPr>
      <w:r w:rsidRPr="00BB1AE8">
        <w:lastRenderedPageBreak/>
        <w:t>Vanno identificate singolarmente con A1, A2, A3, ecc. e i relativi titoli, oppure a gruppi con A1, A2, ecc., B1, B2, ecc., C1, C2, ecc., nel caso si vogliano evidenziare dei blocchi di appendici dello stesso tipo, come ad es. schemi, diagrammi, listati, ecc.</w:t>
      </w:r>
    </w:p>
    <w:p w14:paraId="19FC4D94" w14:textId="77777777" w:rsidR="000366F1" w:rsidRPr="00BB1AE8" w:rsidRDefault="000366F1" w:rsidP="000366F1">
      <w:pPr>
        <w:pStyle w:val="SUPSITestoArial10"/>
      </w:pPr>
    </w:p>
    <w:p w14:paraId="7F38E614" w14:textId="77777777" w:rsidR="000366F1" w:rsidRPr="00BB1AE8" w:rsidRDefault="000366F1" w:rsidP="000366F1">
      <w:pPr>
        <w:pStyle w:val="SUPSITestoArial10"/>
      </w:pPr>
      <w:r w:rsidRPr="00BB1AE8">
        <w:t>Nel caso di appendici su cui sia impossibile o troppo complicato inserire la numerazione delle pagine, come ad esempio listati già formattati, va inserita una prima pagina numerata che riporti il contenuto e il numero di pagine dell’appendice stessa, facendo poi seguire le pagine originali (con numerazione autonoma o senza numerazione).</w:t>
      </w:r>
    </w:p>
    <w:p w14:paraId="44DF79C3" w14:textId="77777777" w:rsidR="000366F1" w:rsidRDefault="000366F1" w:rsidP="000366F1"/>
    <w:p w14:paraId="4C4F0847" w14:textId="77777777" w:rsidR="000366F1" w:rsidRDefault="000366F1" w:rsidP="000366F1"/>
    <w:p w14:paraId="0EFD6EDA" w14:textId="77777777" w:rsidR="000366F1" w:rsidRDefault="000366F1" w:rsidP="000366F1"/>
    <w:p w14:paraId="2B92599E" w14:textId="77777777" w:rsidR="000366F1" w:rsidRDefault="000366F1" w:rsidP="000366F1"/>
    <w:p w14:paraId="2884D39F" w14:textId="77777777" w:rsidR="000366F1" w:rsidRDefault="000366F1" w:rsidP="000366F1"/>
    <w:p w14:paraId="0AB750B5" w14:textId="77777777" w:rsidR="000366F1" w:rsidRDefault="000366F1" w:rsidP="000366F1"/>
    <w:p w14:paraId="359FF058" w14:textId="77777777" w:rsidR="000366F1" w:rsidRDefault="000366F1" w:rsidP="000366F1"/>
    <w:p w14:paraId="53D42979" w14:textId="77777777" w:rsidR="000366F1" w:rsidRDefault="000366F1" w:rsidP="000366F1"/>
    <w:p w14:paraId="0D47E811" w14:textId="77777777" w:rsidR="000366F1" w:rsidRDefault="000366F1" w:rsidP="000366F1"/>
    <w:p w14:paraId="1A9E973D" w14:textId="77777777" w:rsidR="000366F1" w:rsidRDefault="000366F1" w:rsidP="000366F1"/>
    <w:p w14:paraId="511CC870" w14:textId="77777777" w:rsidR="000366F1" w:rsidRDefault="000366F1" w:rsidP="000366F1"/>
    <w:p w14:paraId="58426340" w14:textId="77777777" w:rsidR="000366F1" w:rsidRDefault="000366F1" w:rsidP="000366F1"/>
    <w:p w14:paraId="05E6840B" w14:textId="77777777" w:rsidR="000366F1" w:rsidRDefault="000366F1" w:rsidP="000366F1"/>
    <w:p w14:paraId="77643BC9" w14:textId="77777777" w:rsidR="000366F1" w:rsidRDefault="000366F1" w:rsidP="000366F1"/>
    <w:p w14:paraId="5B568B26" w14:textId="77777777" w:rsidR="000366F1" w:rsidRDefault="000366F1" w:rsidP="000366F1"/>
    <w:p w14:paraId="222517D5" w14:textId="77777777" w:rsidR="000366F1" w:rsidRDefault="000366F1" w:rsidP="000366F1"/>
    <w:p w14:paraId="041016DB" w14:textId="77777777" w:rsidR="000366F1" w:rsidRDefault="000366F1" w:rsidP="000366F1"/>
    <w:p w14:paraId="7849862E" w14:textId="77777777" w:rsidR="000366F1" w:rsidRDefault="000366F1" w:rsidP="000366F1"/>
    <w:p w14:paraId="37AD7C83" w14:textId="77777777" w:rsidR="000366F1" w:rsidRDefault="000366F1" w:rsidP="000366F1"/>
    <w:p w14:paraId="158E735A" w14:textId="77777777" w:rsidR="000366F1" w:rsidRDefault="000366F1" w:rsidP="000366F1"/>
    <w:p w14:paraId="14EBFB4C" w14:textId="77777777" w:rsidR="000366F1" w:rsidRDefault="000366F1" w:rsidP="000366F1"/>
    <w:p w14:paraId="3C143D8B" w14:textId="77777777" w:rsidR="000366F1" w:rsidRDefault="000366F1" w:rsidP="000366F1"/>
    <w:p w14:paraId="6F89DA68" w14:textId="77777777" w:rsidR="000366F1" w:rsidRDefault="000366F1" w:rsidP="000366F1"/>
    <w:p w14:paraId="168CAA9D" w14:textId="77777777" w:rsidR="000366F1" w:rsidRDefault="000366F1" w:rsidP="000366F1"/>
    <w:p w14:paraId="2D7A12FE" w14:textId="77777777" w:rsidR="000366F1" w:rsidRDefault="000366F1" w:rsidP="000366F1"/>
    <w:p w14:paraId="3F375877" w14:textId="77777777" w:rsidR="000366F1" w:rsidRDefault="000366F1" w:rsidP="000366F1"/>
    <w:p w14:paraId="49499DEE" w14:textId="77777777" w:rsidR="000366F1" w:rsidRDefault="000366F1" w:rsidP="000366F1"/>
    <w:p w14:paraId="283C7EFE" w14:textId="77777777" w:rsidR="000366F1" w:rsidRDefault="000366F1" w:rsidP="000366F1"/>
    <w:p w14:paraId="33E08D59" w14:textId="77777777" w:rsidR="000366F1" w:rsidRDefault="000366F1" w:rsidP="000366F1"/>
    <w:p w14:paraId="489B5637" w14:textId="77777777" w:rsidR="000366F1" w:rsidRDefault="000366F1" w:rsidP="000366F1"/>
    <w:p w14:paraId="0A474F61" w14:textId="77777777" w:rsidR="000366F1" w:rsidRDefault="000366F1" w:rsidP="000366F1"/>
    <w:p w14:paraId="6CBCF615" w14:textId="77777777" w:rsidR="000366F1" w:rsidRDefault="000366F1" w:rsidP="000366F1"/>
    <w:p w14:paraId="28396629" w14:textId="77777777" w:rsidR="000366F1" w:rsidRDefault="000366F1" w:rsidP="000366F1"/>
    <w:p w14:paraId="3D110757" w14:textId="77777777" w:rsidR="000366F1" w:rsidRPr="002E5793" w:rsidRDefault="000366F1" w:rsidP="000366F1">
      <w:pPr>
        <w:pStyle w:val="SUPSITestoArial10"/>
        <w:rPr>
          <w:sz w:val="36"/>
          <w:szCs w:val="36"/>
        </w:rPr>
      </w:pPr>
      <w:r w:rsidRPr="002E5793">
        <w:rPr>
          <w:sz w:val="36"/>
          <w:szCs w:val="36"/>
        </w:rPr>
        <w:t>Allegati</w:t>
      </w:r>
    </w:p>
    <w:p w14:paraId="51536348" w14:textId="77777777" w:rsidR="000366F1" w:rsidRDefault="000366F1" w:rsidP="000366F1">
      <w:pPr>
        <w:pStyle w:val="SUPSITestoArial10"/>
      </w:pPr>
    </w:p>
    <w:p w14:paraId="0714905C" w14:textId="77777777" w:rsidR="000366F1" w:rsidRPr="00BB1AE8" w:rsidRDefault="000366F1" w:rsidP="000366F1">
      <w:pPr>
        <w:pStyle w:val="SUPSITestoArial10"/>
      </w:pPr>
      <w:r w:rsidRPr="00BB1AE8">
        <w:lastRenderedPageBreak/>
        <w:t>Fanno parte della documentazione, ma non del relativo fascicolo, trattandosi di materiale separato, anche se riferito alla documentazione stessa.</w:t>
      </w:r>
    </w:p>
    <w:p w14:paraId="3AF2CCAC" w14:textId="77777777" w:rsidR="000366F1" w:rsidRPr="00BB1AE8" w:rsidRDefault="000366F1" w:rsidP="000366F1">
      <w:pPr>
        <w:pStyle w:val="SUPSITestoArial10"/>
      </w:pPr>
      <w:r w:rsidRPr="00BB1AE8">
        <w:t xml:space="preserve">Si tratta del CD contenente la documentazione stessa e altro materiale riferito al progetto, </w:t>
      </w:r>
      <w:proofErr w:type="spellStart"/>
      <w:r w:rsidRPr="00BB1AE8">
        <w:t>ev</w:t>
      </w:r>
      <w:proofErr w:type="spellEnd"/>
      <w:r w:rsidRPr="00BB1AE8">
        <w:t xml:space="preserve">. fascicoli separati (come ad es. un Manuale d’uso), </w:t>
      </w:r>
      <w:proofErr w:type="spellStart"/>
      <w:r w:rsidRPr="00BB1AE8">
        <w:t>ev</w:t>
      </w:r>
      <w:proofErr w:type="spellEnd"/>
      <w:r w:rsidRPr="00BB1AE8">
        <w:t>. materiale sperimentale del progetto.</w:t>
      </w:r>
    </w:p>
    <w:p w14:paraId="0FA2C59E" w14:textId="77777777" w:rsidR="000366F1" w:rsidRPr="00BB1AE8" w:rsidRDefault="000366F1" w:rsidP="000366F1">
      <w:pPr>
        <w:pStyle w:val="SUPSITestoArial10"/>
      </w:pPr>
      <w:r w:rsidRPr="00BB1AE8">
        <w:t>L’identificazione avviene come per le Appendici, usando però lettere iniziali diverse, in modo da non confondere Appendici e Allegati.</w:t>
      </w:r>
    </w:p>
    <w:p w14:paraId="7283FDC9" w14:textId="77777777" w:rsidR="000366F1" w:rsidRPr="00BB1AE8" w:rsidRDefault="000366F1" w:rsidP="000366F1">
      <w:pPr>
        <w:pStyle w:val="SUPSITestoArial10"/>
      </w:pPr>
    </w:p>
    <w:p w14:paraId="4CABFB7C" w14:textId="77777777" w:rsidR="000366F1" w:rsidRPr="00BB1AE8" w:rsidRDefault="000366F1" w:rsidP="000366F1">
      <w:pPr>
        <w:pStyle w:val="SUPSITestoArial10"/>
      </w:pPr>
      <w:r w:rsidRPr="00BB1AE8">
        <w:t>Importante: gli Allegati, essendo separati, vanno sempre corredati di scritte o etichette che li identifichino come relativi al progetto e alla documentazione cui si riferiscono (titolo, codice, ecc.).</w:t>
      </w:r>
    </w:p>
    <w:p w14:paraId="7CDB9A70" w14:textId="77777777" w:rsidR="000366F1" w:rsidRDefault="000366F1" w:rsidP="000366F1"/>
    <w:p w14:paraId="0FC0A517" w14:textId="77777777" w:rsidR="000366F1" w:rsidRDefault="000366F1" w:rsidP="000366F1"/>
    <w:p w14:paraId="6C8A1422" w14:textId="77777777" w:rsidR="000366F1" w:rsidRDefault="000366F1" w:rsidP="000366F1"/>
    <w:p w14:paraId="08333FB6" w14:textId="77777777" w:rsidR="000366F1" w:rsidRDefault="000366F1" w:rsidP="000366F1"/>
    <w:p w14:paraId="311FD733" w14:textId="77777777" w:rsidR="000366F1" w:rsidRDefault="000366F1" w:rsidP="000366F1"/>
    <w:p w14:paraId="2D8F8E34" w14:textId="77777777" w:rsidR="000366F1" w:rsidRDefault="000366F1" w:rsidP="000366F1"/>
    <w:p w14:paraId="774F3016" w14:textId="77777777" w:rsidR="000366F1" w:rsidRDefault="000366F1" w:rsidP="000366F1"/>
    <w:p w14:paraId="33F4BBF9" w14:textId="77777777" w:rsidR="000366F1" w:rsidRDefault="000366F1" w:rsidP="000366F1"/>
    <w:p w14:paraId="4EDBFC39" w14:textId="77777777" w:rsidR="000366F1" w:rsidRDefault="000366F1" w:rsidP="000366F1"/>
    <w:p w14:paraId="6867FC75" w14:textId="77777777" w:rsidR="000366F1" w:rsidRDefault="000366F1" w:rsidP="000366F1"/>
    <w:p w14:paraId="784D07F7" w14:textId="77777777" w:rsidR="000366F1" w:rsidRDefault="000366F1" w:rsidP="000366F1"/>
    <w:p w14:paraId="3E378B69" w14:textId="77777777" w:rsidR="000366F1" w:rsidRDefault="000366F1" w:rsidP="000366F1"/>
    <w:p w14:paraId="73EC1E92" w14:textId="77777777" w:rsidR="000366F1" w:rsidRDefault="000366F1" w:rsidP="000366F1"/>
    <w:p w14:paraId="445DC8AA" w14:textId="77777777" w:rsidR="000366F1" w:rsidRDefault="000366F1" w:rsidP="000366F1"/>
    <w:p w14:paraId="5CE804E3" w14:textId="77777777" w:rsidR="000366F1" w:rsidRDefault="000366F1" w:rsidP="000366F1"/>
    <w:p w14:paraId="4C105E38" w14:textId="77777777" w:rsidR="000366F1" w:rsidRDefault="000366F1" w:rsidP="000366F1"/>
    <w:p w14:paraId="2AFB5772" w14:textId="77777777" w:rsidR="000366F1" w:rsidRDefault="000366F1" w:rsidP="000366F1"/>
    <w:p w14:paraId="075686BC" w14:textId="77777777" w:rsidR="000366F1" w:rsidRDefault="000366F1" w:rsidP="000366F1"/>
    <w:p w14:paraId="1D7B975E" w14:textId="77777777" w:rsidR="000366F1" w:rsidRDefault="000366F1" w:rsidP="000366F1"/>
    <w:p w14:paraId="296AA60D" w14:textId="77777777" w:rsidR="000366F1" w:rsidRDefault="000366F1" w:rsidP="000366F1"/>
    <w:p w14:paraId="7B70FD56" w14:textId="77777777" w:rsidR="000366F1" w:rsidRDefault="000366F1" w:rsidP="000366F1"/>
    <w:p w14:paraId="38B3CA6C" w14:textId="77777777" w:rsidR="000366F1" w:rsidRDefault="000366F1" w:rsidP="000366F1"/>
    <w:p w14:paraId="64696693" w14:textId="77777777" w:rsidR="000366F1" w:rsidRDefault="000366F1" w:rsidP="000366F1"/>
    <w:p w14:paraId="3A911156" w14:textId="77777777" w:rsidR="000366F1" w:rsidRDefault="000366F1" w:rsidP="000366F1"/>
    <w:p w14:paraId="6A52D45A" w14:textId="77777777" w:rsidR="000366F1" w:rsidRDefault="000366F1" w:rsidP="000366F1"/>
    <w:p w14:paraId="06A95ECF" w14:textId="77777777" w:rsidR="000366F1" w:rsidRDefault="000366F1" w:rsidP="000366F1"/>
    <w:p w14:paraId="2AA6E412" w14:textId="77777777" w:rsidR="000366F1" w:rsidRDefault="000366F1" w:rsidP="000366F1"/>
    <w:p w14:paraId="5F885B35" w14:textId="77777777" w:rsidR="000366F1" w:rsidRDefault="000366F1" w:rsidP="000366F1"/>
    <w:p w14:paraId="0D1FE3D6" w14:textId="77777777" w:rsidR="000366F1" w:rsidRDefault="000366F1" w:rsidP="000366F1"/>
    <w:p w14:paraId="1B744B95" w14:textId="77777777" w:rsidR="000366F1" w:rsidRDefault="000366F1" w:rsidP="000366F1"/>
    <w:p w14:paraId="57844781" w14:textId="77777777" w:rsidR="000366F1" w:rsidRPr="00776A3E" w:rsidRDefault="000366F1" w:rsidP="000366F1">
      <w:pPr>
        <w:pStyle w:val="SUPSITestoArial11"/>
      </w:pPr>
    </w:p>
    <w:p w14:paraId="08B7F86F" w14:textId="77777777" w:rsidR="000366F1" w:rsidRPr="000366F1" w:rsidRDefault="000366F1" w:rsidP="000366F1">
      <w:pPr>
        <w:pStyle w:val="NoSpacing"/>
      </w:pPr>
    </w:p>
    <w:p w14:paraId="14C26244" w14:textId="77777777" w:rsidR="000366F1" w:rsidRDefault="000366F1" w:rsidP="009727D2">
      <w:pPr>
        <w:rPr>
          <w:rFonts w:ascii="Arial" w:hAnsi="Arial"/>
          <w:noProof/>
          <w:sz w:val="36"/>
          <w:szCs w:val="16"/>
        </w:rPr>
      </w:pPr>
      <w:r>
        <w:br w:type="page"/>
      </w:r>
    </w:p>
    <w:p w14:paraId="00407711" w14:textId="77777777" w:rsidR="003A61F3" w:rsidRPr="00E94B34" w:rsidRDefault="00F564BB" w:rsidP="003A61F3">
      <w:pPr>
        <w:pStyle w:val="SUPSITitolazione18"/>
        <w:rPr>
          <w:sz w:val="16"/>
        </w:rPr>
      </w:pPr>
      <w:r w:rsidRPr="00E94B34">
        <w:lastRenderedPageBreak/>
        <w:t>Titolazione &gt; (testo Arial 18)</w:t>
      </w:r>
    </w:p>
    <w:p w14:paraId="442468AB" w14:textId="77777777" w:rsidR="003A61F3" w:rsidRPr="006E2CFD" w:rsidRDefault="00F564BB" w:rsidP="003A61F3">
      <w:pPr>
        <w:pStyle w:val="SUPSITestoArial11"/>
      </w:pPr>
      <w:r w:rsidRPr="006E2CFD">
        <w:t xml:space="preserve">Sottotitoli e paragrafi introduttivi &gt; (testo </w:t>
      </w:r>
      <w:proofErr w:type="spellStart"/>
      <w:r w:rsidRPr="006E2CFD">
        <w:t>Arial</w:t>
      </w:r>
      <w:proofErr w:type="spellEnd"/>
      <w:r w:rsidRPr="006E2CFD">
        <w:t xml:space="preserve"> 11)</w:t>
      </w:r>
    </w:p>
    <w:p w14:paraId="43D04961" w14:textId="77777777" w:rsidR="003A61F3" w:rsidRPr="00776A3E" w:rsidRDefault="003A61F3" w:rsidP="003A61F3">
      <w:pPr>
        <w:pStyle w:val="SUPSITitolazione18"/>
      </w:pPr>
    </w:p>
    <w:p w14:paraId="289BEDA0" w14:textId="77777777" w:rsidR="003A61F3" w:rsidRPr="000366F1" w:rsidRDefault="00F564BB" w:rsidP="003A61F3">
      <w:pPr>
        <w:pStyle w:val="SUPSITitolettoArialbold9"/>
      </w:pPr>
      <w:r w:rsidRPr="000366F1">
        <w:t>The lazy duck &gt; (Arial bold 9)</w:t>
      </w:r>
    </w:p>
    <w:p w14:paraId="00F7CF5F" w14:textId="77777777" w:rsidR="003A61F3" w:rsidRPr="00776A3E" w:rsidRDefault="00F564BB" w:rsidP="003A61F3">
      <w:pPr>
        <w:pStyle w:val="SUPSITestoArial9"/>
      </w:pPr>
      <w:r w:rsidRPr="000366F1">
        <w:rPr>
          <w:lang w:val="en-US"/>
        </w:rPr>
        <w:t xml:space="preserve">Lorem ipsum dolor sit </w:t>
      </w:r>
      <w:proofErr w:type="spellStart"/>
      <w:r w:rsidRPr="000366F1">
        <w:rPr>
          <w:lang w:val="en-US"/>
        </w:rPr>
        <w:t>amet</w:t>
      </w:r>
      <w:proofErr w:type="spellEnd"/>
      <w:r w:rsidRPr="000366F1">
        <w:rPr>
          <w:lang w:val="en-US"/>
        </w:rPr>
        <w:t xml:space="preserve">, </w:t>
      </w:r>
      <w:proofErr w:type="spellStart"/>
      <w:r w:rsidRPr="000366F1">
        <w:rPr>
          <w:lang w:val="en-US"/>
        </w:rPr>
        <w:t>consectetur</w:t>
      </w:r>
      <w:proofErr w:type="spellEnd"/>
      <w:r w:rsidRPr="000366F1">
        <w:rPr>
          <w:lang w:val="en-US"/>
        </w:rPr>
        <w:t xml:space="preserve"> </w:t>
      </w:r>
      <w:proofErr w:type="spellStart"/>
      <w:r w:rsidRPr="000366F1">
        <w:rPr>
          <w:lang w:val="en-US"/>
        </w:rPr>
        <w:t>adipiscing</w:t>
      </w:r>
      <w:proofErr w:type="spellEnd"/>
      <w:r w:rsidRPr="000366F1">
        <w:rPr>
          <w:lang w:val="en-US"/>
        </w:rPr>
        <w:t xml:space="preserve"> </w:t>
      </w:r>
      <w:proofErr w:type="spellStart"/>
      <w:r w:rsidRPr="000366F1">
        <w:rPr>
          <w:lang w:val="en-US"/>
        </w:rPr>
        <w:t>elit</w:t>
      </w:r>
      <w:proofErr w:type="spellEnd"/>
      <w:r w:rsidRPr="000366F1">
        <w:rPr>
          <w:lang w:val="en-US"/>
        </w:rPr>
        <w:t xml:space="preserve">. </w:t>
      </w:r>
      <w:proofErr w:type="spellStart"/>
      <w:r w:rsidRPr="000366F1">
        <w:rPr>
          <w:lang w:val="en-US"/>
        </w:rPr>
        <w:t>Ut</w:t>
      </w:r>
      <w:proofErr w:type="spellEnd"/>
      <w:r w:rsidRPr="000366F1">
        <w:rPr>
          <w:lang w:val="en-US"/>
        </w:rPr>
        <w:t xml:space="preserve"> </w:t>
      </w:r>
      <w:proofErr w:type="spellStart"/>
      <w:r w:rsidRPr="000366F1">
        <w:rPr>
          <w:lang w:val="en-US"/>
        </w:rPr>
        <w:t>rutrum</w:t>
      </w:r>
      <w:proofErr w:type="spellEnd"/>
      <w:r w:rsidRPr="000366F1">
        <w:rPr>
          <w:lang w:val="en-US"/>
        </w:rPr>
        <w:t xml:space="preserve"> </w:t>
      </w:r>
      <w:proofErr w:type="spellStart"/>
      <w:r w:rsidRPr="000366F1">
        <w:rPr>
          <w:lang w:val="en-US"/>
        </w:rPr>
        <w:t>fringilla</w:t>
      </w:r>
      <w:proofErr w:type="spellEnd"/>
      <w:r w:rsidRPr="000366F1">
        <w:rPr>
          <w:lang w:val="en-US"/>
        </w:rPr>
        <w:t xml:space="preserve"> </w:t>
      </w:r>
      <w:proofErr w:type="spellStart"/>
      <w:r w:rsidRPr="000366F1">
        <w:rPr>
          <w:lang w:val="en-US"/>
        </w:rPr>
        <w:t>tortor</w:t>
      </w:r>
      <w:proofErr w:type="spellEnd"/>
      <w:r w:rsidRPr="000366F1">
        <w:rPr>
          <w:lang w:val="en-US"/>
        </w:rPr>
        <w:t xml:space="preserve">, id </w:t>
      </w:r>
      <w:proofErr w:type="spellStart"/>
      <w:r w:rsidRPr="000366F1">
        <w:rPr>
          <w:lang w:val="en-US"/>
        </w:rPr>
        <w:t>ullamcorper</w:t>
      </w:r>
      <w:proofErr w:type="spellEnd"/>
      <w:r w:rsidRPr="000366F1">
        <w:rPr>
          <w:lang w:val="en-US"/>
        </w:rPr>
        <w:t xml:space="preserve"> </w:t>
      </w:r>
      <w:proofErr w:type="spellStart"/>
      <w:r w:rsidRPr="000366F1">
        <w:rPr>
          <w:lang w:val="en-US"/>
        </w:rPr>
        <w:t>mauris</w:t>
      </w:r>
      <w:proofErr w:type="spellEnd"/>
      <w:r w:rsidRPr="000366F1">
        <w:rPr>
          <w:lang w:val="en-US"/>
        </w:rPr>
        <w:t xml:space="preserve"> </w:t>
      </w:r>
      <w:proofErr w:type="spellStart"/>
      <w:r w:rsidRPr="000366F1">
        <w:rPr>
          <w:lang w:val="en-US"/>
        </w:rPr>
        <w:t>elementum</w:t>
      </w:r>
      <w:proofErr w:type="spellEnd"/>
      <w:r w:rsidRPr="000366F1">
        <w:rPr>
          <w:lang w:val="en-US"/>
        </w:rPr>
        <w:t xml:space="preserve"> sit </w:t>
      </w:r>
      <w:proofErr w:type="spellStart"/>
      <w:r w:rsidRPr="000366F1">
        <w:rPr>
          <w:lang w:val="en-US"/>
        </w:rPr>
        <w:t>amet</w:t>
      </w:r>
      <w:proofErr w:type="spellEnd"/>
      <w:r w:rsidRPr="000366F1">
        <w:rPr>
          <w:lang w:val="en-US"/>
        </w:rPr>
        <w:t xml:space="preserve">. </w:t>
      </w:r>
      <w:proofErr w:type="spellStart"/>
      <w:r w:rsidRPr="000366F1">
        <w:rPr>
          <w:lang w:val="en-US"/>
        </w:rPr>
        <w:t>Mauris</w:t>
      </w:r>
      <w:proofErr w:type="spellEnd"/>
      <w:r w:rsidRPr="000366F1">
        <w:rPr>
          <w:lang w:val="en-US"/>
        </w:rPr>
        <w:t xml:space="preserve"> </w:t>
      </w:r>
      <w:proofErr w:type="spellStart"/>
      <w:proofErr w:type="gramStart"/>
      <w:r w:rsidRPr="000366F1">
        <w:rPr>
          <w:lang w:val="en-US"/>
        </w:rPr>
        <w:t>nec</w:t>
      </w:r>
      <w:proofErr w:type="spellEnd"/>
      <w:proofErr w:type="gramEnd"/>
      <w:r w:rsidRPr="000366F1">
        <w:rPr>
          <w:lang w:val="en-US"/>
        </w:rPr>
        <w:t xml:space="preserve"> </w:t>
      </w:r>
      <w:proofErr w:type="spellStart"/>
      <w:r w:rsidRPr="000366F1">
        <w:rPr>
          <w:lang w:val="en-US"/>
        </w:rPr>
        <w:t>tellus</w:t>
      </w:r>
      <w:proofErr w:type="spellEnd"/>
      <w:r w:rsidRPr="000366F1">
        <w:rPr>
          <w:lang w:val="en-US"/>
        </w:rPr>
        <w:t xml:space="preserve"> </w:t>
      </w:r>
      <w:proofErr w:type="spellStart"/>
      <w:r w:rsidRPr="000366F1">
        <w:rPr>
          <w:lang w:val="en-US"/>
        </w:rPr>
        <w:t>purus</w:t>
      </w:r>
      <w:proofErr w:type="spellEnd"/>
      <w:r w:rsidRPr="000366F1">
        <w:rPr>
          <w:lang w:val="en-US"/>
        </w:rPr>
        <w:t xml:space="preserve">, vitae </w:t>
      </w:r>
      <w:proofErr w:type="spellStart"/>
      <w:r w:rsidRPr="000366F1">
        <w:rPr>
          <w:lang w:val="en-US"/>
        </w:rPr>
        <w:t>sollicitudin</w:t>
      </w:r>
      <w:proofErr w:type="spellEnd"/>
      <w:r w:rsidRPr="000366F1">
        <w:rPr>
          <w:lang w:val="en-US"/>
        </w:rPr>
        <w:t xml:space="preserve"> </w:t>
      </w:r>
      <w:proofErr w:type="spellStart"/>
      <w:r w:rsidRPr="000366F1">
        <w:rPr>
          <w:lang w:val="en-US"/>
        </w:rPr>
        <w:t>nunc</w:t>
      </w:r>
      <w:proofErr w:type="spellEnd"/>
      <w:r w:rsidRPr="000366F1">
        <w:rPr>
          <w:lang w:val="en-US"/>
        </w:rPr>
        <w:t xml:space="preserve">. </w:t>
      </w:r>
      <w:proofErr w:type="spellStart"/>
      <w:r w:rsidRPr="000366F1">
        <w:rPr>
          <w:lang w:val="en-US"/>
        </w:rPr>
        <w:t>Aenean</w:t>
      </w:r>
      <w:proofErr w:type="spellEnd"/>
      <w:r w:rsidRPr="000366F1">
        <w:rPr>
          <w:lang w:val="en-US"/>
        </w:rPr>
        <w:t xml:space="preserve"> </w:t>
      </w:r>
      <w:proofErr w:type="spellStart"/>
      <w:r w:rsidRPr="000366F1">
        <w:rPr>
          <w:lang w:val="en-US"/>
        </w:rPr>
        <w:t>suscipit</w:t>
      </w:r>
      <w:proofErr w:type="spellEnd"/>
      <w:r w:rsidRPr="000366F1">
        <w:rPr>
          <w:lang w:val="en-US"/>
        </w:rPr>
        <w:t xml:space="preserve">, ipsum </w:t>
      </w:r>
      <w:proofErr w:type="spellStart"/>
      <w:r w:rsidRPr="000366F1">
        <w:rPr>
          <w:lang w:val="en-US"/>
        </w:rPr>
        <w:t>vel</w:t>
      </w:r>
      <w:proofErr w:type="spellEnd"/>
      <w:r w:rsidRPr="000366F1">
        <w:rPr>
          <w:lang w:val="en-US"/>
        </w:rPr>
        <w:t xml:space="preserve"> </w:t>
      </w:r>
      <w:proofErr w:type="spellStart"/>
      <w:r w:rsidRPr="000366F1">
        <w:rPr>
          <w:lang w:val="en-US"/>
        </w:rPr>
        <w:t>vulputate</w:t>
      </w:r>
      <w:proofErr w:type="spellEnd"/>
      <w:r w:rsidRPr="000366F1">
        <w:rPr>
          <w:lang w:val="en-US"/>
        </w:rPr>
        <w:t xml:space="preserve"> </w:t>
      </w:r>
      <w:proofErr w:type="spellStart"/>
      <w:r w:rsidRPr="000366F1">
        <w:rPr>
          <w:lang w:val="en-US"/>
        </w:rPr>
        <w:t>lobortis</w:t>
      </w:r>
      <w:proofErr w:type="spellEnd"/>
      <w:r w:rsidRPr="000366F1">
        <w:rPr>
          <w:lang w:val="en-US"/>
        </w:rPr>
        <w:t xml:space="preserve">, </w:t>
      </w:r>
      <w:proofErr w:type="spellStart"/>
      <w:r w:rsidRPr="000366F1">
        <w:rPr>
          <w:lang w:val="en-US"/>
        </w:rPr>
        <w:t>orci</w:t>
      </w:r>
      <w:proofErr w:type="spellEnd"/>
      <w:r w:rsidRPr="000366F1">
        <w:rPr>
          <w:lang w:val="en-US"/>
        </w:rPr>
        <w:t xml:space="preserve"> </w:t>
      </w:r>
      <w:proofErr w:type="spellStart"/>
      <w:proofErr w:type="gramStart"/>
      <w:r w:rsidRPr="000366F1">
        <w:rPr>
          <w:lang w:val="en-US"/>
        </w:rPr>
        <w:t>purus</w:t>
      </w:r>
      <w:proofErr w:type="spellEnd"/>
      <w:proofErr w:type="gramEnd"/>
      <w:r w:rsidRPr="000366F1">
        <w:rPr>
          <w:lang w:val="en-US"/>
        </w:rPr>
        <w:t xml:space="preserve"> </w:t>
      </w:r>
      <w:proofErr w:type="spellStart"/>
      <w:r w:rsidRPr="000366F1">
        <w:rPr>
          <w:lang w:val="en-US"/>
        </w:rPr>
        <w:t>consectetur</w:t>
      </w:r>
      <w:proofErr w:type="spellEnd"/>
      <w:r w:rsidRPr="000366F1">
        <w:rPr>
          <w:lang w:val="en-US"/>
        </w:rPr>
        <w:t xml:space="preserve"> </w:t>
      </w:r>
      <w:proofErr w:type="spellStart"/>
      <w:r w:rsidRPr="000366F1">
        <w:rPr>
          <w:lang w:val="en-US"/>
        </w:rPr>
        <w:t>felis</w:t>
      </w:r>
      <w:proofErr w:type="spellEnd"/>
      <w:r w:rsidRPr="000366F1">
        <w:rPr>
          <w:lang w:val="en-US"/>
        </w:rPr>
        <w:t xml:space="preserve">, </w:t>
      </w:r>
      <w:proofErr w:type="spellStart"/>
      <w:r w:rsidRPr="000366F1">
        <w:rPr>
          <w:lang w:val="en-US"/>
        </w:rPr>
        <w:t>sed</w:t>
      </w:r>
      <w:proofErr w:type="spellEnd"/>
      <w:r w:rsidRPr="000366F1">
        <w:rPr>
          <w:lang w:val="en-US"/>
        </w:rPr>
        <w:t xml:space="preserve"> </w:t>
      </w:r>
      <w:proofErr w:type="spellStart"/>
      <w:r w:rsidRPr="000366F1">
        <w:rPr>
          <w:lang w:val="en-US"/>
        </w:rPr>
        <w:t>luctus</w:t>
      </w:r>
      <w:proofErr w:type="spellEnd"/>
      <w:r w:rsidRPr="000366F1">
        <w:rPr>
          <w:lang w:val="en-US"/>
        </w:rPr>
        <w:t xml:space="preserve"> </w:t>
      </w:r>
      <w:proofErr w:type="spellStart"/>
      <w:r w:rsidRPr="000366F1">
        <w:rPr>
          <w:lang w:val="en-US"/>
        </w:rPr>
        <w:t>neque</w:t>
      </w:r>
      <w:proofErr w:type="spellEnd"/>
      <w:r w:rsidRPr="000366F1">
        <w:rPr>
          <w:lang w:val="en-US"/>
        </w:rPr>
        <w:t xml:space="preserve"> dui </w:t>
      </w:r>
      <w:proofErr w:type="spellStart"/>
      <w:r w:rsidRPr="000366F1">
        <w:rPr>
          <w:lang w:val="en-US"/>
        </w:rPr>
        <w:t>eu</w:t>
      </w:r>
      <w:proofErr w:type="spellEnd"/>
      <w:r w:rsidRPr="000366F1">
        <w:rPr>
          <w:lang w:val="en-US"/>
        </w:rPr>
        <w:t xml:space="preserve"> </w:t>
      </w:r>
      <w:proofErr w:type="spellStart"/>
      <w:r w:rsidRPr="000366F1">
        <w:rPr>
          <w:lang w:val="en-US"/>
        </w:rPr>
        <w:t>odio</w:t>
      </w:r>
      <w:proofErr w:type="spellEnd"/>
      <w:r w:rsidRPr="000366F1">
        <w:rPr>
          <w:lang w:val="en-US"/>
        </w:rPr>
        <w:t xml:space="preserve">. </w:t>
      </w:r>
      <w:proofErr w:type="spellStart"/>
      <w:r w:rsidRPr="000366F1">
        <w:rPr>
          <w:lang w:val="fr-FR"/>
        </w:rPr>
        <w:t>Aliquam</w:t>
      </w:r>
      <w:proofErr w:type="spellEnd"/>
      <w:r w:rsidRPr="000366F1">
        <w:rPr>
          <w:lang w:val="fr-FR"/>
        </w:rPr>
        <w:t xml:space="preserve"> </w:t>
      </w:r>
      <w:proofErr w:type="spellStart"/>
      <w:r w:rsidRPr="000366F1">
        <w:rPr>
          <w:lang w:val="fr-FR"/>
        </w:rPr>
        <w:t>risus</w:t>
      </w:r>
      <w:proofErr w:type="spellEnd"/>
      <w:r w:rsidRPr="000366F1">
        <w:rPr>
          <w:lang w:val="fr-FR"/>
        </w:rPr>
        <w:t xml:space="preserve"> </w:t>
      </w:r>
      <w:proofErr w:type="spellStart"/>
      <w:r w:rsidRPr="000366F1">
        <w:rPr>
          <w:lang w:val="fr-FR"/>
        </w:rPr>
        <w:t>nisl</w:t>
      </w:r>
      <w:proofErr w:type="spellEnd"/>
      <w:r w:rsidRPr="000366F1">
        <w:rPr>
          <w:lang w:val="fr-FR"/>
        </w:rPr>
        <w:t xml:space="preserve">, </w:t>
      </w:r>
      <w:proofErr w:type="spellStart"/>
      <w:r w:rsidRPr="000366F1">
        <w:rPr>
          <w:lang w:val="fr-FR"/>
        </w:rPr>
        <w:t>egestas</w:t>
      </w:r>
      <w:proofErr w:type="spellEnd"/>
      <w:r w:rsidRPr="000366F1">
        <w:rPr>
          <w:lang w:val="fr-FR"/>
        </w:rPr>
        <w:t xml:space="preserve"> eu </w:t>
      </w:r>
      <w:proofErr w:type="spellStart"/>
      <w:r w:rsidRPr="000366F1">
        <w:rPr>
          <w:lang w:val="fr-FR"/>
        </w:rPr>
        <w:t>accumsan</w:t>
      </w:r>
      <w:proofErr w:type="spellEnd"/>
      <w:r w:rsidRPr="000366F1">
        <w:rPr>
          <w:lang w:val="fr-FR"/>
        </w:rPr>
        <w:t xml:space="preserve"> non, </w:t>
      </w:r>
      <w:proofErr w:type="spellStart"/>
      <w:r w:rsidRPr="000366F1">
        <w:rPr>
          <w:lang w:val="fr-FR"/>
        </w:rPr>
        <w:t>luctus</w:t>
      </w:r>
      <w:proofErr w:type="spellEnd"/>
      <w:r w:rsidRPr="000366F1">
        <w:rPr>
          <w:lang w:val="fr-FR"/>
        </w:rPr>
        <w:t xml:space="preserve"> in </w:t>
      </w:r>
      <w:proofErr w:type="spellStart"/>
      <w:r w:rsidRPr="000366F1">
        <w:rPr>
          <w:lang w:val="fr-FR"/>
        </w:rPr>
        <w:t>nibh</w:t>
      </w:r>
      <w:proofErr w:type="spellEnd"/>
      <w:r w:rsidRPr="000366F1">
        <w:rPr>
          <w:lang w:val="fr-FR"/>
        </w:rPr>
        <w:t xml:space="preserve">. </w:t>
      </w:r>
      <w:proofErr w:type="spellStart"/>
      <w:r w:rsidRPr="000366F1">
        <w:rPr>
          <w:lang w:val="fr-FR"/>
        </w:rPr>
        <w:t>Nulla</w:t>
      </w:r>
      <w:proofErr w:type="spellEnd"/>
      <w:r w:rsidRPr="000366F1">
        <w:rPr>
          <w:lang w:val="fr-FR"/>
        </w:rPr>
        <w:t xml:space="preserve"> </w:t>
      </w:r>
      <w:proofErr w:type="spellStart"/>
      <w:r w:rsidRPr="000366F1">
        <w:rPr>
          <w:lang w:val="fr-FR"/>
        </w:rPr>
        <w:t>consectetur</w:t>
      </w:r>
      <w:proofErr w:type="spellEnd"/>
      <w:r w:rsidRPr="000366F1">
        <w:rPr>
          <w:lang w:val="fr-FR"/>
        </w:rPr>
        <w:t xml:space="preserve"> </w:t>
      </w:r>
      <w:proofErr w:type="spellStart"/>
      <w:r w:rsidRPr="000366F1">
        <w:rPr>
          <w:lang w:val="fr-FR"/>
        </w:rPr>
        <w:t>lacus</w:t>
      </w:r>
      <w:proofErr w:type="spellEnd"/>
      <w:r w:rsidRPr="000366F1">
        <w:rPr>
          <w:lang w:val="fr-FR"/>
        </w:rPr>
        <w:t xml:space="preserve"> eu </w:t>
      </w:r>
      <w:proofErr w:type="spellStart"/>
      <w:r w:rsidRPr="000366F1">
        <w:rPr>
          <w:lang w:val="fr-FR"/>
        </w:rPr>
        <w:t>enim</w:t>
      </w:r>
      <w:proofErr w:type="spellEnd"/>
      <w:r w:rsidRPr="000366F1">
        <w:rPr>
          <w:lang w:val="fr-FR"/>
        </w:rPr>
        <w:t xml:space="preserve"> </w:t>
      </w:r>
      <w:proofErr w:type="spellStart"/>
      <w:r w:rsidRPr="000366F1">
        <w:rPr>
          <w:lang w:val="fr-FR"/>
        </w:rPr>
        <w:t>imperdiet</w:t>
      </w:r>
      <w:proofErr w:type="spellEnd"/>
      <w:r w:rsidRPr="000366F1">
        <w:rPr>
          <w:lang w:val="fr-FR"/>
        </w:rPr>
        <w:t xml:space="preserve"> </w:t>
      </w:r>
      <w:proofErr w:type="spellStart"/>
      <w:r w:rsidRPr="000366F1">
        <w:rPr>
          <w:lang w:val="fr-FR"/>
        </w:rPr>
        <w:t>rhoncus</w:t>
      </w:r>
      <w:proofErr w:type="spellEnd"/>
      <w:r w:rsidRPr="000366F1">
        <w:rPr>
          <w:lang w:val="fr-FR"/>
        </w:rPr>
        <w:t xml:space="preserve">. </w:t>
      </w:r>
      <w:proofErr w:type="spellStart"/>
      <w:r w:rsidRPr="000366F1">
        <w:rPr>
          <w:lang w:val="fr-FR"/>
        </w:rPr>
        <w:t>Proin</w:t>
      </w:r>
      <w:proofErr w:type="spellEnd"/>
      <w:r w:rsidRPr="000366F1">
        <w:rPr>
          <w:lang w:val="fr-FR"/>
        </w:rPr>
        <w:t xml:space="preserve"> </w:t>
      </w:r>
      <w:proofErr w:type="spellStart"/>
      <w:r w:rsidRPr="000366F1">
        <w:rPr>
          <w:lang w:val="fr-FR"/>
        </w:rPr>
        <w:t>lobortis</w:t>
      </w:r>
      <w:proofErr w:type="spellEnd"/>
      <w:r w:rsidRPr="000366F1">
        <w:rPr>
          <w:lang w:val="fr-FR"/>
        </w:rPr>
        <w:t xml:space="preserve"> </w:t>
      </w:r>
      <w:proofErr w:type="spellStart"/>
      <w:r w:rsidRPr="000366F1">
        <w:rPr>
          <w:lang w:val="fr-FR"/>
        </w:rPr>
        <w:t>tincidunt</w:t>
      </w:r>
      <w:proofErr w:type="spellEnd"/>
      <w:r w:rsidRPr="000366F1">
        <w:rPr>
          <w:lang w:val="fr-FR"/>
        </w:rPr>
        <w:t xml:space="preserve"> </w:t>
      </w:r>
      <w:proofErr w:type="spellStart"/>
      <w:r w:rsidRPr="000366F1">
        <w:rPr>
          <w:lang w:val="fr-FR"/>
        </w:rPr>
        <w:t>eros</w:t>
      </w:r>
      <w:proofErr w:type="spellEnd"/>
      <w:r w:rsidRPr="000366F1">
        <w:rPr>
          <w:lang w:val="fr-FR"/>
        </w:rPr>
        <w:t xml:space="preserve"> eu </w:t>
      </w:r>
      <w:proofErr w:type="spellStart"/>
      <w:r w:rsidRPr="000366F1">
        <w:rPr>
          <w:lang w:val="fr-FR"/>
        </w:rPr>
        <w:t>feugiat</w:t>
      </w:r>
      <w:proofErr w:type="spellEnd"/>
      <w:r w:rsidRPr="000366F1">
        <w:rPr>
          <w:lang w:val="fr-FR"/>
        </w:rPr>
        <w:t xml:space="preserve">. Duis erat </w:t>
      </w:r>
      <w:proofErr w:type="spellStart"/>
      <w:r w:rsidRPr="000366F1">
        <w:rPr>
          <w:lang w:val="fr-FR"/>
        </w:rPr>
        <w:t>tellus</w:t>
      </w:r>
      <w:proofErr w:type="spellEnd"/>
      <w:r w:rsidRPr="000366F1">
        <w:rPr>
          <w:lang w:val="fr-FR"/>
        </w:rPr>
        <w:t xml:space="preserve">, </w:t>
      </w:r>
      <w:proofErr w:type="spellStart"/>
      <w:r w:rsidRPr="000366F1">
        <w:rPr>
          <w:lang w:val="fr-FR"/>
        </w:rPr>
        <w:t>imperdiet</w:t>
      </w:r>
      <w:proofErr w:type="spellEnd"/>
      <w:r w:rsidRPr="000366F1">
        <w:rPr>
          <w:lang w:val="fr-FR"/>
        </w:rPr>
        <w:t xml:space="preserve"> </w:t>
      </w:r>
      <w:proofErr w:type="spellStart"/>
      <w:r w:rsidRPr="000366F1">
        <w:rPr>
          <w:lang w:val="fr-FR"/>
        </w:rPr>
        <w:t>vel</w:t>
      </w:r>
      <w:proofErr w:type="spellEnd"/>
      <w:r w:rsidRPr="000366F1">
        <w:rPr>
          <w:lang w:val="fr-FR"/>
        </w:rPr>
        <w:t xml:space="preserve"> </w:t>
      </w:r>
      <w:proofErr w:type="spellStart"/>
      <w:r w:rsidRPr="000366F1">
        <w:rPr>
          <w:lang w:val="fr-FR"/>
        </w:rPr>
        <w:t>luctus</w:t>
      </w:r>
      <w:proofErr w:type="spellEnd"/>
      <w:r w:rsidRPr="000366F1">
        <w:rPr>
          <w:lang w:val="fr-FR"/>
        </w:rPr>
        <w:t xml:space="preserve">, </w:t>
      </w:r>
      <w:proofErr w:type="spellStart"/>
      <w:r w:rsidRPr="000366F1">
        <w:rPr>
          <w:lang w:val="fr-FR"/>
        </w:rPr>
        <w:t>lobortis</w:t>
      </w:r>
      <w:proofErr w:type="spellEnd"/>
      <w:r w:rsidRPr="000366F1">
        <w:rPr>
          <w:lang w:val="fr-FR"/>
        </w:rPr>
        <w:t xml:space="preserve"> </w:t>
      </w:r>
      <w:proofErr w:type="spellStart"/>
      <w:r w:rsidRPr="000366F1">
        <w:rPr>
          <w:lang w:val="fr-FR"/>
        </w:rPr>
        <w:t>eget</w:t>
      </w:r>
      <w:proofErr w:type="spellEnd"/>
      <w:r w:rsidRPr="000366F1">
        <w:rPr>
          <w:lang w:val="fr-FR"/>
        </w:rPr>
        <w:t xml:space="preserve"> </w:t>
      </w:r>
      <w:proofErr w:type="spellStart"/>
      <w:r w:rsidRPr="000366F1">
        <w:rPr>
          <w:lang w:val="fr-FR"/>
        </w:rPr>
        <w:t>lacus</w:t>
      </w:r>
      <w:proofErr w:type="spellEnd"/>
      <w:r w:rsidRPr="000366F1">
        <w:rPr>
          <w:lang w:val="fr-FR"/>
        </w:rPr>
        <w:t xml:space="preserve">. In nunc </w:t>
      </w:r>
      <w:proofErr w:type="spellStart"/>
      <w:r w:rsidRPr="000366F1">
        <w:rPr>
          <w:lang w:val="fr-FR"/>
        </w:rPr>
        <w:t>nisl</w:t>
      </w:r>
      <w:proofErr w:type="spellEnd"/>
      <w:r w:rsidRPr="000366F1">
        <w:rPr>
          <w:lang w:val="fr-FR"/>
        </w:rPr>
        <w:t xml:space="preserve">, </w:t>
      </w:r>
      <w:proofErr w:type="spellStart"/>
      <w:r w:rsidRPr="000366F1">
        <w:rPr>
          <w:lang w:val="fr-FR"/>
        </w:rPr>
        <w:t>venenatis</w:t>
      </w:r>
      <w:proofErr w:type="spellEnd"/>
      <w:r w:rsidRPr="000366F1">
        <w:rPr>
          <w:lang w:val="fr-FR"/>
        </w:rPr>
        <w:t xml:space="preserve"> </w:t>
      </w:r>
      <w:proofErr w:type="spellStart"/>
      <w:r w:rsidRPr="000366F1">
        <w:rPr>
          <w:lang w:val="fr-FR"/>
        </w:rPr>
        <w:t>euismod</w:t>
      </w:r>
      <w:proofErr w:type="spellEnd"/>
      <w:r w:rsidRPr="000366F1">
        <w:rPr>
          <w:lang w:val="fr-FR"/>
        </w:rPr>
        <w:t xml:space="preserve"> </w:t>
      </w:r>
      <w:proofErr w:type="spellStart"/>
      <w:r w:rsidRPr="000366F1">
        <w:rPr>
          <w:lang w:val="fr-FR"/>
        </w:rPr>
        <w:t>dapibus</w:t>
      </w:r>
      <w:proofErr w:type="spellEnd"/>
      <w:r w:rsidRPr="000366F1">
        <w:rPr>
          <w:lang w:val="fr-FR"/>
        </w:rPr>
        <w:t xml:space="preserve"> </w:t>
      </w:r>
      <w:proofErr w:type="spellStart"/>
      <w:r w:rsidRPr="000366F1">
        <w:rPr>
          <w:lang w:val="fr-FR"/>
        </w:rPr>
        <w:t>sed</w:t>
      </w:r>
      <w:proofErr w:type="spellEnd"/>
      <w:r w:rsidRPr="000366F1">
        <w:rPr>
          <w:lang w:val="fr-FR"/>
        </w:rPr>
        <w:t xml:space="preserve">, </w:t>
      </w:r>
      <w:proofErr w:type="spellStart"/>
      <w:r w:rsidRPr="000366F1">
        <w:rPr>
          <w:lang w:val="fr-FR"/>
        </w:rPr>
        <w:t>fringilla</w:t>
      </w:r>
      <w:proofErr w:type="spellEnd"/>
      <w:r w:rsidRPr="000366F1">
        <w:rPr>
          <w:lang w:val="fr-FR"/>
        </w:rPr>
        <w:t xml:space="preserve"> </w:t>
      </w:r>
      <w:proofErr w:type="spellStart"/>
      <w:r w:rsidRPr="000366F1">
        <w:rPr>
          <w:lang w:val="fr-FR"/>
        </w:rPr>
        <w:t>ac</w:t>
      </w:r>
      <w:proofErr w:type="spellEnd"/>
      <w:r w:rsidRPr="000366F1">
        <w:rPr>
          <w:lang w:val="fr-FR"/>
        </w:rPr>
        <w:t xml:space="preserve"> </w:t>
      </w:r>
      <w:proofErr w:type="spellStart"/>
      <w:r w:rsidRPr="000366F1">
        <w:rPr>
          <w:lang w:val="fr-FR"/>
        </w:rPr>
        <w:t>velit</w:t>
      </w:r>
      <w:proofErr w:type="spellEnd"/>
      <w:r w:rsidRPr="000366F1">
        <w:rPr>
          <w:lang w:val="fr-FR"/>
        </w:rPr>
        <w:t xml:space="preserve">. </w:t>
      </w:r>
      <w:proofErr w:type="spellStart"/>
      <w:r w:rsidRPr="000366F1">
        <w:rPr>
          <w:lang w:val="fr-FR"/>
        </w:rPr>
        <w:t>Cras</w:t>
      </w:r>
      <w:proofErr w:type="spellEnd"/>
      <w:r w:rsidRPr="000366F1">
        <w:rPr>
          <w:lang w:val="fr-FR"/>
        </w:rPr>
        <w:t xml:space="preserve"> in </w:t>
      </w:r>
      <w:proofErr w:type="spellStart"/>
      <w:r w:rsidRPr="000366F1">
        <w:rPr>
          <w:lang w:val="fr-FR"/>
        </w:rPr>
        <w:t>augue</w:t>
      </w:r>
      <w:proofErr w:type="spellEnd"/>
      <w:r w:rsidRPr="000366F1">
        <w:rPr>
          <w:lang w:val="fr-FR"/>
        </w:rPr>
        <w:t xml:space="preserve"> </w:t>
      </w:r>
      <w:proofErr w:type="spellStart"/>
      <w:r w:rsidRPr="000366F1">
        <w:rPr>
          <w:lang w:val="fr-FR"/>
        </w:rPr>
        <w:t>nibh</w:t>
      </w:r>
      <w:proofErr w:type="spellEnd"/>
      <w:r w:rsidRPr="000366F1">
        <w:rPr>
          <w:lang w:val="fr-FR"/>
        </w:rPr>
        <w:t xml:space="preserve">, vitae </w:t>
      </w:r>
      <w:proofErr w:type="spellStart"/>
      <w:r w:rsidRPr="000366F1">
        <w:rPr>
          <w:lang w:val="fr-FR"/>
        </w:rPr>
        <w:t>placerat</w:t>
      </w:r>
      <w:proofErr w:type="spellEnd"/>
      <w:r w:rsidRPr="000366F1">
        <w:rPr>
          <w:lang w:val="fr-FR"/>
        </w:rPr>
        <w:t xml:space="preserve"> nunc. Duis vitae </w:t>
      </w:r>
      <w:proofErr w:type="spellStart"/>
      <w:r w:rsidRPr="000366F1">
        <w:rPr>
          <w:lang w:val="fr-FR"/>
        </w:rPr>
        <w:t>sapien</w:t>
      </w:r>
      <w:proofErr w:type="spellEnd"/>
      <w:r w:rsidRPr="000366F1">
        <w:rPr>
          <w:lang w:val="fr-FR"/>
        </w:rPr>
        <w:t xml:space="preserve"> a </w:t>
      </w:r>
      <w:proofErr w:type="spellStart"/>
      <w:r w:rsidRPr="000366F1">
        <w:rPr>
          <w:lang w:val="fr-FR"/>
        </w:rPr>
        <w:t>eros</w:t>
      </w:r>
      <w:proofErr w:type="spellEnd"/>
      <w:r w:rsidRPr="000366F1">
        <w:rPr>
          <w:lang w:val="fr-FR"/>
        </w:rPr>
        <w:t xml:space="preserve"> </w:t>
      </w:r>
      <w:proofErr w:type="spellStart"/>
      <w:r w:rsidRPr="000366F1">
        <w:rPr>
          <w:lang w:val="fr-FR"/>
        </w:rPr>
        <w:t>vestibulum</w:t>
      </w:r>
      <w:proofErr w:type="spellEnd"/>
      <w:r w:rsidRPr="000366F1">
        <w:rPr>
          <w:lang w:val="fr-FR"/>
        </w:rPr>
        <w:t xml:space="preserve"> </w:t>
      </w:r>
      <w:proofErr w:type="spellStart"/>
      <w:r w:rsidRPr="000366F1">
        <w:rPr>
          <w:lang w:val="fr-FR"/>
        </w:rPr>
        <w:t>sollicitudin</w:t>
      </w:r>
      <w:proofErr w:type="spellEnd"/>
      <w:r w:rsidRPr="000366F1">
        <w:rPr>
          <w:lang w:val="fr-FR"/>
        </w:rPr>
        <w:t xml:space="preserve">. Class </w:t>
      </w:r>
      <w:proofErr w:type="spellStart"/>
      <w:r w:rsidRPr="000366F1">
        <w:rPr>
          <w:lang w:val="fr-FR"/>
        </w:rPr>
        <w:t>aptent</w:t>
      </w:r>
      <w:proofErr w:type="spellEnd"/>
      <w:r w:rsidRPr="000366F1">
        <w:rPr>
          <w:lang w:val="fr-FR"/>
        </w:rPr>
        <w:t xml:space="preserve"> </w:t>
      </w:r>
      <w:proofErr w:type="spellStart"/>
      <w:r w:rsidRPr="000366F1">
        <w:rPr>
          <w:lang w:val="fr-FR"/>
        </w:rPr>
        <w:t>taciti</w:t>
      </w:r>
      <w:proofErr w:type="spellEnd"/>
      <w:r w:rsidRPr="000366F1">
        <w:rPr>
          <w:lang w:val="fr-FR"/>
        </w:rPr>
        <w:t xml:space="preserve"> </w:t>
      </w:r>
      <w:proofErr w:type="spellStart"/>
      <w:r w:rsidRPr="000366F1">
        <w:rPr>
          <w:lang w:val="fr-FR"/>
        </w:rPr>
        <w:t>sociosqu</w:t>
      </w:r>
      <w:proofErr w:type="spellEnd"/>
      <w:r w:rsidRPr="000366F1">
        <w:rPr>
          <w:lang w:val="fr-FR"/>
        </w:rPr>
        <w:t xml:space="preserve"> ad </w:t>
      </w:r>
      <w:proofErr w:type="spellStart"/>
      <w:r w:rsidRPr="000366F1">
        <w:rPr>
          <w:lang w:val="fr-FR"/>
        </w:rPr>
        <w:t>litora</w:t>
      </w:r>
      <w:proofErr w:type="spellEnd"/>
      <w:r w:rsidRPr="000366F1">
        <w:rPr>
          <w:lang w:val="fr-FR"/>
        </w:rPr>
        <w:t xml:space="preserve"> </w:t>
      </w:r>
      <w:proofErr w:type="spellStart"/>
      <w:r w:rsidRPr="000366F1">
        <w:rPr>
          <w:lang w:val="fr-FR"/>
        </w:rPr>
        <w:t>torquent</w:t>
      </w:r>
      <w:proofErr w:type="spellEnd"/>
      <w:r w:rsidRPr="000366F1">
        <w:rPr>
          <w:lang w:val="fr-FR"/>
        </w:rPr>
        <w:t xml:space="preserve"> per </w:t>
      </w:r>
      <w:proofErr w:type="spellStart"/>
      <w:r w:rsidRPr="000366F1">
        <w:rPr>
          <w:lang w:val="fr-FR"/>
        </w:rPr>
        <w:t>conubia</w:t>
      </w:r>
      <w:proofErr w:type="spellEnd"/>
      <w:r w:rsidRPr="000366F1">
        <w:rPr>
          <w:lang w:val="fr-FR"/>
        </w:rPr>
        <w:t xml:space="preserve"> </w:t>
      </w:r>
      <w:proofErr w:type="spellStart"/>
      <w:r w:rsidRPr="000366F1">
        <w:rPr>
          <w:lang w:val="fr-FR"/>
        </w:rPr>
        <w:t>nostra</w:t>
      </w:r>
      <w:proofErr w:type="spellEnd"/>
      <w:r w:rsidRPr="000366F1">
        <w:rPr>
          <w:lang w:val="fr-FR"/>
        </w:rPr>
        <w:t xml:space="preserve">, per </w:t>
      </w:r>
      <w:proofErr w:type="spellStart"/>
      <w:r w:rsidRPr="000366F1">
        <w:rPr>
          <w:lang w:val="fr-FR"/>
        </w:rPr>
        <w:t>inceptos</w:t>
      </w:r>
      <w:proofErr w:type="spellEnd"/>
      <w:r w:rsidRPr="000366F1">
        <w:rPr>
          <w:lang w:val="fr-FR"/>
        </w:rPr>
        <w:t xml:space="preserve"> </w:t>
      </w:r>
      <w:proofErr w:type="spellStart"/>
      <w:r w:rsidRPr="000366F1">
        <w:rPr>
          <w:lang w:val="fr-FR"/>
        </w:rPr>
        <w:t>himenaeos</w:t>
      </w:r>
      <w:proofErr w:type="spellEnd"/>
      <w:r w:rsidRPr="000366F1">
        <w:rPr>
          <w:lang w:val="fr-FR"/>
        </w:rPr>
        <w:t xml:space="preserve">. </w:t>
      </w:r>
      <w:proofErr w:type="spellStart"/>
      <w:r w:rsidRPr="00776A3E">
        <w:t>Praesent</w:t>
      </w:r>
      <w:proofErr w:type="spellEnd"/>
      <w:r w:rsidRPr="00776A3E">
        <w:t xml:space="preserve"> non </w:t>
      </w:r>
      <w:proofErr w:type="spellStart"/>
      <w:r w:rsidRPr="00776A3E">
        <w:t>tristique</w:t>
      </w:r>
      <w:proofErr w:type="spellEnd"/>
      <w:r w:rsidRPr="00776A3E">
        <w:t xml:space="preserve"> mi. </w:t>
      </w:r>
      <w:proofErr w:type="spellStart"/>
      <w:r w:rsidRPr="00776A3E">
        <w:t>Mauris</w:t>
      </w:r>
      <w:proofErr w:type="spellEnd"/>
      <w:r w:rsidRPr="00776A3E">
        <w:t xml:space="preserve"> a libero </w:t>
      </w:r>
      <w:proofErr w:type="spellStart"/>
      <w:r w:rsidRPr="00776A3E">
        <w:t>vel</w:t>
      </w:r>
      <w:proofErr w:type="spellEnd"/>
      <w:r w:rsidRPr="00776A3E">
        <w:t xml:space="preserve"> </w:t>
      </w:r>
      <w:proofErr w:type="spellStart"/>
      <w:r w:rsidRPr="00776A3E">
        <w:t>velit</w:t>
      </w:r>
      <w:proofErr w:type="spellEnd"/>
      <w:r w:rsidRPr="00776A3E">
        <w:t xml:space="preserve"> </w:t>
      </w:r>
      <w:proofErr w:type="spellStart"/>
      <w:r w:rsidRPr="00776A3E">
        <w:t>feugiat</w:t>
      </w:r>
      <w:proofErr w:type="spellEnd"/>
      <w:r w:rsidRPr="00776A3E">
        <w:t xml:space="preserve"> </w:t>
      </w:r>
      <w:proofErr w:type="spellStart"/>
      <w:r w:rsidRPr="00776A3E">
        <w:t>fermentum</w:t>
      </w:r>
      <w:proofErr w:type="spellEnd"/>
      <w:r w:rsidRPr="00776A3E">
        <w:t xml:space="preserve"> in </w:t>
      </w:r>
      <w:proofErr w:type="spellStart"/>
      <w:r w:rsidRPr="00776A3E">
        <w:t>in</w:t>
      </w:r>
      <w:proofErr w:type="spellEnd"/>
      <w:r w:rsidRPr="00776A3E">
        <w:t xml:space="preserve"> ligula. </w:t>
      </w:r>
      <w:proofErr w:type="spellStart"/>
      <w:r w:rsidRPr="00776A3E">
        <w:t>Aliquam</w:t>
      </w:r>
      <w:proofErr w:type="spellEnd"/>
      <w:r w:rsidRPr="00776A3E">
        <w:t xml:space="preserve"> </w:t>
      </w:r>
      <w:proofErr w:type="spellStart"/>
      <w:r w:rsidRPr="00776A3E">
        <w:t>sodales</w:t>
      </w:r>
      <w:proofErr w:type="spellEnd"/>
      <w:r w:rsidRPr="00776A3E">
        <w:t xml:space="preserve"> </w:t>
      </w:r>
      <w:proofErr w:type="spellStart"/>
      <w:r w:rsidRPr="00776A3E">
        <w:t>ipsum</w:t>
      </w:r>
      <w:proofErr w:type="spellEnd"/>
      <w:r w:rsidRPr="00776A3E">
        <w:t xml:space="preserve"> </w:t>
      </w:r>
      <w:proofErr w:type="spellStart"/>
      <w:r w:rsidRPr="00776A3E">
        <w:t>vel</w:t>
      </w:r>
      <w:proofErr w:type="spellEnd"/>
      <w:r w:rsidRPr="00776A3E">
        <w:t xml:space="preserve"> odio </w:t>
      </w:r>
      <w:proofErr w:type="spellStart"/>
      <w:r w:rsidRPr="00776A3E">
        <w:t>auctor</w:t>
      </w:r>
      <w:proofErr w:type="spellEnd"/>
      <w:r w:rsidRPr="00776A3E">
        <w:t xml:space="preserve"> </w:t>
      </w:r>
      <w:proofErr w:type="spellStart"/>
      <w:r w:rsidRPr="00776A3E">
        <w:t>dictum</w:t>
      </w:r>
      <w:proofErr w:type="spellEnd"/>
      <w:r w:rsidRPr="00776A3E">
        <w:t xml:space="preserve">. &gt; (testo </w:t>
      </w:r>
      <w:proofErr w:type="spellStart"/>
      <w:r w:rsidRPr="00776A3E">
        <w:t>Arial</w:t>
      </w:r>
      <w:proofErr w:type="spellEnd"/>
      <w:r w:rsidRPr="00776A3E">
        <w:t xml:space="preserve"> 9)</w:t>
      </w:r>
      <w:r w:rsidRPr="00660C58">
        <w:rPr>
          <w:noProof/>
          <w:sz w:val="16"/>
          <w:szCs w:val="16"/>
          <w:lang w:eastAsia="it-IT"/>
        </w:rPr>
        <w:t xml:space="preserve"> </w:t>
      </w:r>
    </w:p>
    <w:p w14:paraId="3DDB247D" w14:textId="77777777" w:rsidR="003A61F3" w:rsidRPr="00776A3E" w:rsidRDefault="003A61F3" w:rsidP="003A61F3">
      <w:pPr>
        <w:pStyle w:val="SUPSITestoArial9"/>
      </w:pPr>
    </w:p>
    <w:p w14:paraId="1B139300" w14:textId="77777777" w:rsidR="003A61F3" w:rsidRPr="00776A3E" w:rsidRDefault="00F564BB" w:rsidP="003A61F3">
      <w:pPr>
        <w:pStyle w:val="SUPSIElencopuntatoArial9"/>
      </w:pPr>
      <w:proofErr w:type="spellStart"/>
      <w:r w:rsidRPr="000366F1">
        <w:rPr>
          <w:lang w:val="fr-FR"/>
        </w:rPr>
        <w:t>Mauris</w:t>
      </w:r>
      <w:proofErr w:type="spellEnd"/>
      <w:r w:rsidRPr="000366F1">
        <w:rPr>
          <w:lang w:val="fr-FR"/>
        </w:rPr>
        <w:t xml:space="preserve"> et </w:t>
      </w:r>
      <w:proofErr w:type="spellStart"/>
      <w:r w:rsidRPr="000366F1">
        <w:rPr>
          <w:lang w:val="fr-FR"/>
        </w:rPr>
        <w:t>lacus</w:t>
      </w:r>
      <w:proofErr w:type="spellEnd"/>
      <w:r w:rsidRPr="000366F1">
        <w:rPr>
          <w:lang w:val="fr-FR"/>
        </w:rPr>
        <w:t xml:space="preserve"> </w:t>
      </w:r>
      <w:proofErr w:type="spellStart"/>
      <w:r w:rsidRPr="000366F1">
        <w:rPr>
          <w:lang w:val="fr-FR"/>
        </w:rPr>
        <w:t>turpis</w:t>
      </w:r>
      <w:proofErr w:type="spellEnd"/>
      <w:r w:rsidRPr="000366F1">
        <w:rPr>
          <w:lang w:val="fr-FR"/>
        </w:rPr>
        <w:t xml:space="preserve">, a </w:t>
      </w:r>
      <w:proofErr w:type="spellStart"/>
      <w:r w:rsidRPr="000366F1">
        <w:rPr>
          <w:lang w:val="fr-FR"/>
        </w:rPr>
        <w:t>elementum</w:t>
      </w:r>
      <w:proofErr w:type="spellEnd"/>
      <w:r w:rsidRPr="000366F1">
        <w:rPr>
          <w:lang w:val="fr-FR"/>
        </w:rPr>
        <w:t xml:space="preserve"> </w:t>
      </w:r>
      <w:proofErr w:type="spellStart"/>
      <w:r w:rsidRPr="000366F1">
        <w:rPr>
          <w:lang w:val="fr-FR"/>
        </w:rPr>
        <w:t>elit</w:t>
      </w:r>
      <w:proofErr w:type="spellEnd"/>
      <w:r w:rsidRPr="000366F1">
        <w:rPr>
          <w:lang w:val="fr-FR"/>
        </w:rPr>
        <w:t xml:space="preserve">. </w:t>
      </w:r>
      <w:proofErr w:type="spellStart"/>
      <w:r w:rsidRPr="00776A3E">
        <w:t>Vestibulum</w:t>
      </w:r>
      <w:proofErr w:type="spellEnd"/>
      <w:r w:rsidRPr="00776A3E">
        <w:t xml:space="preserve"> </w:t>
      </w:r>
      <w:proofErr w:type="spellStart"/>
      <w:r w:rsidRPr="00776A3E">
        <w:t>pharetra</w:t>
      </w:r>
      <w:proofErr w:type="spellEnd"/>
      <w:r w:rsidRPr="00776A3E">
        <w:t xml:space="preserve"> viverra libero, </w:t>
      </w:r>
      <w:proofErr w:type="spellStart"/>
      <w:r w:rsidRPr="00776A3E">
        <w:t>eu</w:t>
      </w:r>
      <w:proofErr w:type="spellEnd"/>
      <w:r w:rsidRPr="00776A3E">
        <w:t xml:space="preserve"> </w:t>
      </w:r>
      <w:proofErr w:type="spellStart"/>
      <w:r w:rsidRPr="00776A3E">
        <w:t>scelerisque</w:t>
      </w:r>
      <w:proofErr w:type="spellEnd"/>
      <w:r w:rsidRPr="00776A3E">
        <w:t xml:space="preserve"> ante </w:t>
      </w:r>
      <w:proofErr w:type="spellStart"/>
      <w:r w:rsidRPr="00776A3E">
        <w:t>placerat</w:t>
      </w:r>
      <w:proofErr w:type="spellEnd"/>
      <w:r w:rsidRPr="00776A3E">
        <w:t xml:space="preserve"> a.</w:t>
      </w:r>
    </w:p>
    <w:p w14:paraId="58FB1FCB" w14:textId="77777777" w:rsidR="003A61F3" w:rsidRPr="000366F1" w:rsidRDefault="00F564BB" w:rsidP="003A61F3">
      <w:pPr>
        <w:pStyle w:val="SUPSIElencopuntatoArial9"/>
        <w:rPr>
          <w:lang w:val="fr-FR"/>
        </w:rPr>
      </w:pPr>
      <w:r w:rsidRPr="000366F1">
        <w:rPr>
          <w:lang w:val="fr-FR"/>
        </w:rPr>
        <w:t xml:space="preserve">Nunc </w:t>
      </w:r>
      <w:proofErr w:type="spellStart"/>
      <w:r w:rsidRPr="000366F1">
        <w:rPr>
          <w:lang w:val="fr-FR"/>
        </w:rPr>
        <w:t>ac</w:t>
      </w:r>
      <w:proofErr w:type="spellEnd"/>
      <w:r w:rsidRPr="000366F1">
        <w:rPr>
          <w:lang w:val="fr-FR"/>
        </w:rPr>
        <w:t xml:space="preserve"> </w:t>
      </w:r>
      <w:proofErr w:type="spellStart"/>
      <w:r w:rsidRPr="000366F1">
        <w:rPr>
          <w:lang w:val="fr-FR"/>
        </w:rPr>
        <w:t>neque</w:t>
      </w:r>
      <w:proofErr w:type="spellEnd"/>
      <w:r w:rsidRPr="000366F1">
        <w:rPr>
          <w:lang w:val="fr-FR"/>
        </w:rPr>
        <w:t xml:space="preserve"> </w:t>
      </w:r>
      <w:proofErr w:type="spellStart"/>
      <w:r w:rsidRPr="000366F1">
        <w:rPr>
          <w:lang w:val="fr-FR"/>
        </w:rPr>
        <w:t>sit</w:t>
      </w:r>
      <w:proofErr w:type="spellEnd"/>
      <w:r w:rsidRPr="000366F1">
        <w:rPr>
          <w:lang w:val="fr-FR"/>
        </w:rPr>
        <w:t xml:space="preserve"> </w:t>
      </w:r>
      <w:proofErr w:type="spellStart"/>
      <w:r w:rsidRPr="000366F1">
        <w:rPr>
          <w:lang w:val="fr-FR"/>
        </w:rPr>
        <w:t>amet</w:t>
      </w:r>
      <w:proofErr w:type="spellEnd"/>
      <w:r w:rsidRPr="000366F1">
        <w:rPr>
          <w:lang w:val="fr-FR"/>
        </w:rPr>
        <w:t xml:space="preserve"> </w:t>
      </w:r>
      <w:proofErr w:type="spellStart"/>
      <w:r w:rsidRPr="000366F1">
        <w:rPr>
          <w:lang w:val="fr-FR"/>
        </w:rPr>
        <w:t>nibh</w:t>
      </w:r>
      <w:proofErr w:type="spellEnd"/>
      <w:r w:rsidRPr="000366F1">
        <w:rPr>
          <w:lang w:val="fr-FR"/>
        </w:rPr>
        <w:t xml:space="preserve"> </w:t>
      </w:r>
      <w:proofErr w:type="spellStart"/>
      <w:r w:rsidRPr="000366F1">
        <w:rPr>
          <w:lang w:val="fr-FR"/>
        </w:rPr>
        <w:t>dictum</w:t>
      </w:r>
      <w:proofErr w:type="spellEnd"/>
      <w:r w:rsidRPr="000366F1">
        <w:rPr>
          <w:lang w:val="fr-FR"/>
        </w:rPr>
        <w:t xml:space="preserve"> </w:t>
      </w:r>
      <w:proofErr w:type="spellStart"/>
      <w:r w:rsidRPr="000366F1">
        <w:rPr>
          <w:lang w:val="fr-FR"/>
        </w:rPr>
        <w:t>tincidunt</w:t>
      </w:r>
      <w:proofErr w:type="spellEnd"/>
      <w:r w:rsidRPr="000366F1">
        <w:rPr>
          <w:lang w:val="fr-FR"/>
        </w:rPr>
        <w:t xml:space="preserve"> et </w:t>
      </w:r>
      <w:proofErr w:type="spellStart"/>
      <w:r w:rsidRPr="000366F1">
        <w:rPr>
          <w:lang w:val="fr-FR"/>
        </w:rPr>
        <w:t>sit</w:t>
      </w:r>
      <w:proofErr w:type="spellEnd"/>
      <w:r w:rsidRPr="000366F1">
        <w:rPr>
          <w:lang w:val="fr-FR"/>
        </w:rPr>
        <w:t xml:space="preserve"> </w:t>
      </w:r>
      <w:proofErr w:type="spellStart"/>
      <w:r w:rsidRPr="000366F1">
        <w:rPr>
          <w:lang w:val="fr-FR"/>
        </w:rPr>
        <w:t>amet</w:t>
      </w:r>
      <w:proofErr w:type="spellEnd"/>
      <w:r w:rsidRPr="000366F1">
        <w:rPr>
          <w:lang w:val="fr-FR"/>
        </w:rPr>
        <w:t xml:space="preserve"> </w:t>
      </w:r>
      <w:proofErr w:type="spellStart"/>
      <w:r w:rsidRPr="000366F1">
        <w:rPr>
          <w:lang w:val="fr-FR"/>
        </w:rPr>
        <w:t>nulla</w:t>
      </w:r>
      <w:proofErr w:type="spellEnd"/>
      <w:r w:rsidRPr="000366F1">
        <w:rPr>
          <w:lang w:val="fr-FR"/>
        </w:rPr>
        <w:t>.</w:t>
      </w:r>
    </w:p>
    <w:p w14:paraId="34FFA2D0" w14:textId="77777777" w:rsidR="003A61F3" w:rsidRPr="000366F1" w:rsidRDefault="00F564BB" w:rsidP="003A61F3">
      <w:pPr>
        <w:pStyle w:val="SUPSIElencopuntatoArial9"/>
        <w:rPr>
          <w:lang w:val="fr-FR"/>
        </w:rPr>
      </w:pPr>
      <w:proofErr w:type="spellStart"/>
      <w:r w:rsidRPr="000366F1">
        <w:rPr>
          <w:lang w:val="fr-FR"/>
        </w:rPr>
        <w:t>Fusce</w:t>
      </w:r>
      <w:proofErr w:type="spellEnd"/>
      <w:r w:rsidRPr="000366F1">
        <w:rPr>
          <w:lang w:val="fr-FR"/>
        </w:rPr>
        <w:t xml:space="preserve"> </w:t>
      </w:r>
      <w:proofErr w:type="spellStart"/>
      <w:r w:rsidRPr="000366F1">
        <w:rPr>
          <w:lang w:val="fr-FR"/>
        </w:rPr>
        <w:t>feugiat</w:t>
      </w:r>
      <w:proofErr w:type="spellEnd"/>
      <w:r w:rsidRPr="000366F1">
        <w:rPr>
          <w:lang w:val="fr-FR"/>
        </w:rPr>
        <w:t xml:space="preserve"> </w:t>
      </w:r>
      <w:proofErr w:type="spellStart"/>
      <w:r w:rsidRPr="000366F1">
        <w:rPr>
          <w:lang w:val="fr-FR"/>
        </w:rPr>
        <w:t>purus</w:t>
      </w:r>
      <w:proofErr w:type="spellEnd"/>
      <w:r w:rsidRPr="000366F1">
        <w:rPr>
          <w:lang w:val="fr-FR"/>
        </w:rPr>
        <w:t xml:space="preserve"> </w:t>
      </w:r>
      <w:proofErr w:type="spellStart"/>
      <w:r w:rsidRPr="000366F1">
        <w:rPr>
          <w:lang w:val="fr-FR"/>
        </w:rPr>
        <w:t>sit</w:t>
      </w:r>
      <w:proofErr w:type="spellEnd"/>
      <w:r w:rsidRPr="000366F1">
        <w:rPr>
          <w:lang w:val="fr-FR"/>
        </w:rPr>
        <w:t xml:space="preserve"> </w:t>
      </w:r>
      <w:proofErr w:type="spellStart"/>
      <w:r w:rsidRPr="000366F1">
        <w:rPr>
          <w:lang w:val="fr-FR"/>
        </w:rPr>
        <w:t>amet</w:t>
      </w:r>
      <w:proofErr w:type="spellEnd"/>
      <w:r w:rsidRPr="000366F1">
        <w:rPr>
          <w:lang w:val="fr-FR"/>
        </w:rPr>
        <w:t xml:space="preserve"> magna </w:t>
      </w:r>
      <w:proofErr w:type="spellStart"/>
      <w:r w:rsidRPr="000366F1">
        <w:rPr>
          <w:lang w:val="fr-FR"/>
        </w:rPr>
        <w:t>ullamcorper</w:t>
      </w:r>
      <w:proofErr w:type="spellEnd"/>
      <w:r w:rsidRPr="000366F1">
        <w:rPr>
          <w:lang w:val="fr-FR"/>
        </w:rPr>
        <w:t xml:space="preserve"> et </w:t>
      </w:r>
      <w:proofErr w:type="spellStart"/>
      <w:r w:rsidRPr="000366F1">
        <w:rPr>
          <w:lang w:val="fr-FR"/>
        </w:rPr>
        <w:t>accumsan</w:t>
      </w:r>
      <w:proofErr w:type="spellEnd"/>
      <w:r w:rsidRPr="000366F1">
        <w:rPr>
          <w:lang w:val="fr-FR"/>
        </w:rPr>
        <w:t xml:space="preserve"> magna </w:t>
      </w:r>
      <w:proofErr w:type="spellStart"/>
      <w:r w:rsidRPr="000366F1">
        <w:rPr>
          <w:lang w:val="fr-FR"/>
        </w:rPr>
        <w:t>venenatis</w:t>
      </w:r>
      <w:proofErr w:type="spellEnd"/>
      <w:r w:rsidRPr="000366F1">
        <w:rPr>
          <w:lang w:val="fr-FR"/>
        </w:rPr>
        <w:t xml:space="preserve">. </w:t>
      </w:r>
      <w:proofErr w:type="spellStart"/>
      <w:r w:rsidRPr="000366F1">
        <w:rPr>
          <w:lang w:val="fr-FR"/>
        </w:rPr>
        <w:t>Pellentesque</w:t>
      </w:r>
      <w:proofErr w:type="spellEnd"/>
      <w:r w:rsidRPr="000366F1">
        <w:rPr>
          <w:lang w:val="fr-FR"/>
        </w:rPr>
        <w:t xml:space="preserve"> </w:t>
      </w:r>
      <w:proofErr w:type="spellStart"/>
      <w:r w:rsidRPr="000366F1">
        <w:rPr>
          <w:lang w:val="fr-FR"/>
        </w:rPr>
        <w:t>lectus</w:t>
      </w:r>
      <w:proofErr w:type="spellEnd"/>
      <w:r w:rsidRPr="000366F1">
        <w:rPr>
          <w:lang w:val="fr-FR"/>
        </w:rPr>
        <w:t xml:space="preserve"> </w:t>
      </w:r>
      <w:proofErr w:type="spellStart"/>
      <w:r w:rsidRPr="000366F1">
        <w:rPr>
          <w:lang w:val="fr-FR"/>
        </w:rPr>
        <w:t>orci</w:t>
      </w:r>
      <w:proofErr w:type="spellEnd"/>
      <w:r w:rsidRPr="000366F1">
        <w:rPr>
          <w:lang w:val="fr-FR"/>
        </w:rPr>
        <w:t xml:space="preserve">, </w:t>
      </w:r>
      <w:proofErr w:type="spellStart"/>
      <w:r w:rsidRPr="000366F1">
        <w:rPr>
          <w:lang w:val="fr-FR"/>
        </w:rPr>
        <w:t>congue</w:t>
      </w:r>
      <w:proofErr w:type="spellEnd"/>
      <w:r w:rsidRPr="000366F1">
        <w:rPr>
          <w:lang w:val="fr-FR"/>
        </w:rPr>
        <w:t xml:space="preserve"> et </w:t>
      </w:r>
      <w:proofErr w:type="spellStart"/>
      <w:r w:rsidRPr="000366F1">
        <w:rPr>
          <w:lang w:val="fr-FR"/>
        </w:rPr>
        <w:t>iaculis</w:t>
      </w:r>
      <w:proofErr w:type="spellEnd"/>
      <w:r w:rsidRPr="000366F1">
        <w:rPr>
          <w:lang w:val="fr-FR"/>
        </w:rPr>
        <w:t xml:space="preserve"> et, </w:t>
      </w:r>
      <w:proofErr w:type="spellStart"/>
      <w:r w:rsidRPr="000366F1">
        <w:rPr>
          <w:lang w:val="fr-FR"/>
        </w:rPr>
        <w:t>sollicitudin</w:t>
      </w:r>
      <w:proofErr w:type="spellEnd"/>
      <w:r w:rsidRPr="000366F1">
        <w:rPr>
          <w:lang w:val="fr-FR"/>
        </w:rPr>
        <w:t xml:space="preserve"> </w:t>
      </w:r>
      <w:proofErr w:type="spellStart"/>
      <w:r w:rsidRPr="000366F1">
        <w:rPr>
          <w:lang w:val="fr-FR"/>
        </w:rPr>
        <w:t>ac</w:t>
      </w:r>
      <w:proofErr w:type="spellEnd"/>
      <w:r w:rsidRPr="000366F1">
        <w:rPr>
          <w:lang w:val="fr-FR"/>
        </w:rPr>
        <w:t xml:space="preserve"> massa.</w:t>
      </w:r>
    </w:p>
    <w:p w14:paraId="4E15C6E6" w14:textId="77777777" w:rsidR="003A61F3" w:rsidRPr="00776A3E" w:rsidRDefault="00F564BB" w:rsidP="003A61F3">
      <w:pPr>
        <w:pStyle w:val="SUPSIElencopuntatoArial9"/>
      </w:pPr>
      <w:proofErr w:type="spellStart"/>
      <w:r w:rsidRPr="000366F1">
        <w:rPr>
          <w:lang w:val="fr-FR"/>
        </w:rPr>
        <w:t>Morbi</w:t>
      </w:r>
      <w:proofErr w:type="spellEnd"/>
      <w:r w:rsidRPr="000366F1">
        <w:rPr>
          <w:lang w:val="fr-FR"/>
        </w:rPr>
        <w:t xml:space="preserve"> </w:t>
      </w:r>
      <w:proofErr w:type="spellStart"/>
      <w:r w:rsidRPr="000366F1">
        <w:rPr>
          <w:lang w:val="fr-FR"/>
        </w:rPr>
        <w:t>mattis</w:t>
      </w:r>
      <w:proofErr w:type="spellEnd"/>
      <w:r w:rsidRPr="000366F1">
        <w:rPr>
          <w:lang w:val="fr-FR"/>
        </w:rPr>
        <w:t xml:space="preserve"> </w:t>
      </w:r>
      <w:proofErr w:type="spellStart"/>
      <w:r w:rsidRPr="000366F1">
        <w:rPr>
          <w:lang w:val="fr-FR"/>
        </w:rPr>
        <w:t>ligula</w:t>
      </w:r>
      <w:proofErr w:type="spellEnd"/>
      <w:r w:rsidRPr="000366F1">
        <w:rPr>
          <w:lang w:val="fr-FR"/>
        </w:rPr>
        <w:t xml:space="preserve"> et </w:t>
      </w:r>
      <w:proofErr w:type="spellStart"/>
      <w:r w:rsidRPr="000366F1">
        <w:rPr>
          <w:lang w:val="fr-FR"/>
        </w:rPr>
        <w:t>ligula</w:t>
      </w:r>
      <w:proofErr w:type="spellEnd"/>
      <w:r w:rsidRPr="000366F1">
        <w:rPr>
          <w:lang w:val="fr-FR"/>
        </w:rPr>
        <w:t xml:space="preserve"> </w:t>
      </w:r>
      <w:proofErr w:type="spellStart"/>
      <w:r w:rsidRPr="000366F1">
        <w:rPr>
          <w:lang w:val="fr-FR"/>
        </w:rPr>
        <w:t>scelerisque</w:t>
      </w:r>
      <w:proofErr w:type="spellEnd"/>
      <w:r w:rsidRPr="000366F1">
        <w:rPr>
          <w:lang w:val="fr-FR"/>
        </w:rPr>
        <w:t xml:space="preserve"> eu </w:t>
      </w:r>
      <w:proofErr w:type="spellStart"/>
      <w:r w:rsidRPr="000366F1">
        <w:rPr>
          <w:lang w:val="fr-FR"/>
        </w:rPr>
        <w:t>convallis</w:t>
      </w:r>
      <w:proofErr w:type="spellEnd"/>
      <w:r w:rsidRPr="000366F1">
        <w:rPr>
          <w:lang w:val="fr-FR"/>
        </w:rPr>
        <w:t xml:space="preserve"> </w:t>
      </w:r>
      <w:proofErr w:type="spellStart"/>
      <w:r w:rsidRPr="000366F1">
        <w:rPr>
          <w:lang w:val="fr-FR"/>
        </w:rPr>
        <w:t>orci</w:t>
      </w:r>
      <w:proofErr w:type="spellEnd"/>
      <w:r w:rsidRPr="000366F1">
        <w:rPr>
          <w:lang w:val="fr-FR"/>
        </w:rPr>
        <w:t xml:space="preserve"> </w:t>
      </w:r>
      <w:proofErr w:type="spellStart"/>
      <w:r w:rsidRPr="000366F1">
        <w:rPr>
          <w:lang w:val="fr-FR"/>
        </w:rPr>
        <w:t>consectetur</w:t>
      </w:r>
      <w:proofErr w:type="spellEnd"/>
      <w:r w:rsidRPr="000366F1">
        <w:rPr>
          <w:lang w:val="fr-FR"/>
        </w:rPr>
        <w:t xml:space="preserve">. </w:t>
      </w:r>
      <w:proofErr w:type="spellStart"/>
      <w:r w:rsidRPr="000366F1">
        <w:rPr>
          <w:lang w:val="fr-FR"/>
        </w:rPr>
        <w:t>Nullam</w:t>
      </w:r>
      <w:proofErr w:type="spellEnd"/>
      <w:r w:rsidRPr="000366F1">
        <w:rPr>
          <w:lang w:val="fr-FR"/>
        </w:rPr>
        <w:t xml:space="preserve"> </w:t>
      </w:r>
      <w:proofErr w:type="spellStart"/>
      <w:r w:rsidRPr="000366F1">
        <w:rPr>
          <w:lang w:val="fr-FR"/>
        </w:rPr>
        <w:t>ultrices</w:t>
      </w:r>
      <w:proofErr w:type="spellEnd"/>
      <w:r w:rsidRPr="000366F1">
        <w:rPr>
          <w:lang w:val="fr-FR"/>
        </w:rPr>
        <w:t xml:space="preserve"> </w:t>
      </w:r>
      <w:proofErr w:type="spellStart"/>
      <w:r w:rsidRPr="000366F1">
        <w:rPr>
          <w:lang w:val="fr-FR"/>
        </w:rPr>
        <w:t>dictum</w:t>
      </w:r>
      <w:proofErr w:type="spellEnd"/>
      <w:r w:rsidRPr="000366F1">
        <w:rPr>
          <w:lang w:val="fr-FR"/>
        </w:rPr>
        <w:t xml:space="preserve"> </w:t>
      </w:r>
      <w:proofErr w:type="spellStart"/>
      <w:r w:rsidRPr="000366F1">
        <w:rPr>
          <w:lang w:val="fr-FR"/>
        </w:rPr>
        <w:t>dolor</w:t>
      </w:r>
      <w:proofErr w:type="spellEnd"/>
      <w:r w:rsidRPr="000366F1">
        <w:rPr>
          <w:lang w:val="fr-FR"/>
        </w:rPr>
        <w:t xml:space="preserve">, in </w:t>
      </w:r>
      <w:proofErr w:type="spellStart"/>
      <w:r w:rsidRPr="000366F1">
        <w:rPr>
          <w:lang w:val="fr-FR"/>
        </w:rPr>
        <w:t>aliquet</w:t>
      </w:r>
      <w:proofErr w:type="spellEnd"/>
      <w:r w:rsidRPr="000366F1">
        <w:rPr>
          <w:lang w:val="fr-FR"/>
        </w:rPr>
        <w:t xml:space="preserve"> </w:t>
      </w:r>
      <w:proofErr w:type="spellStart"/>
      <w:r w:rsidRPr="000366F1">
        <w:rPr>
          <w:lang w:val="fr-FR"/>
        </w:rPr>
        <w:t>turpis</w:t>
      </w:r>
      <w:proofErr w:type="spellEnd"/>
      <w:r w:rsidRPr="000366F1">
        <w:rPr>
          <w:lang w:val="fr-FR"/>
        </w:rPr>
        <w:t xml:space="preserve"> </w:t>
      </w:r>
      <w:proofErr w:type="spellStart"/>
      <w:r w:rsidRPr="000366F1">
        <w:rPr>
          <w:lang w:val="fr-FR"/>
        </w:rPr>
        <w:t>scelerisque</w:t>
      </w:r>
      <w:proofErr w:type="spellEnd"/>
      <w:r w:rsidRPr="000366F1">
        <w:rPr>
          <w:lang w:val="fr-FR"/>
        </w:rPr>
        <w:t xml:space="preserve"> et. </w:t>
      </w:r>
      <w:proofErr w:type="spellStart"/>
      <w:r w:rsidRPr="000366F1">
        <w:rPr>
          <w:lang w:val="fr-FR"/>
        </w:rPr>
        <w:t>Proin</w:t>
      </w:r>
      <w:proofErr w:type="spellEnd"/>
      <w:r w:rsidRPr="000366F1">
        <w:rPr>
          <w:lang w:val="fr-FR"/>
        </w:rPr>
        <w:t xml:space="preserve"> </w:t>
      </w:r>
      <w:proofErr w:type="spellStart"/>
      <w:r w:rsidRPr="000366F1">
        <w:rPr>
          <w:lang w:val="fr-FR"/>
        </w:rPr>
        <w:t>fermentum</w:t>
      </w:r>
      <w:proofErr w:type="spellEnd"/>
      <w:r w:rsidRPr="000366F1">
        <w:rPr>
          <w:lang w:val="fr-FR"/>
        </w:rPr>
        <w:t xml:space="preserve"> </w:t>
      </w:r>
      <w:proofErr w:type="spellStart"/>
      <w:r w:rsidRPr="000366F1">
        <w:rPr>
          <w:lang w:val="fr-FR"/>
        </w:rPr>
        <w:t>quam</w:t>
      </w:r>
      <w:proofErr w:type="spellEnd"/>
      <w:r w:rsidRPr="000366F1">
        <w:rPr>
          <w:lang w:val="fr-FR"/>
        </w:rPr>
        <w:t xml:space="preserve"> nec </w:t>
      </w:r>
      <w:proofErr w:type="spellStart"/>
      <w:r w:rsidRPr="000366F1">
        <w:rPr>
          <w:lang w:val="fr-FR"/>
        </w:rPr>
        <w:t>neque</w:t>
      </w:r>
      <w:proofErr w:type="spellEnd"/>
      <w:r w:rsidRPr="000366F1">
        <w:rPr>
          <w:lang w:val="fr-FR"/>
        </w:rPr>
        <w:t xml:space="preserve"> </w:t>
      </w:r>
      <w:proofErr w:type="spellStart"/>
      <w:r w:rsidRPr="000366F1">
        <w:rPr>
          <w:lang w:val="fr-FR"/>
        </w:rPr>
        <w:t>aliquam</w:t>
      </w:r>
      <w:proofErr w:type="spellEnd"/>
      <w:r w:rsidRPr="000366F1">
        <w:rPr>
          <w:lang w:val="fr-FR"/>
        </w:rPr>
        <w:t xml:space="preserve"> non </w:t>
      </w:r>
      <w:proofErr w:type="spellStart"/>
      <w:r w:rsidRPr="000366F1">
        <w:rPr>
          <w:lang w:val="fr-FR"/>
        </w:rPr>
        <w:t>euismod</w:t>
      </w:r>
      <w:proofErr w:type="spellEnd"/>
      <w:r w:rsidRPr="000366F1">
        <w:rPr>
          <w:lang w:val="fr-FR"/>
        </w:rPr>
        <w:t xml:space="preserve"> </w:t>
      </w:r>
      <w:proofErr w:type="spellStart"/>
      <w:r w:rsidRPr="000366F1">
        <w:rPr>
          <w:lang w:val="fr-FR"/>
        </w:rPr>
        <w:t>ipsum</w:t>
      </w:r>
      <w:proofErr w:type="spellEnd"/>
      <w:r w:rsidRPr="000366F1">
        <w:rPr>
          <w:lang w:val="fr-FR"/>
        </w:rPr>
        <w:t xml:space="preserve"> </w:t>
      </w:r>
      <w:proofErr w:type="spellStart"/>
      <w:r w:rsidRPr="000366F1">
        <w:rPr>
          <w:lang w:val="fr-FR"/>
        </w:rPr>
        <w:t>facilisis</w:t>
      </w:r>
      <w:proofErr w:type="spellEnd"/>
      <w:r w:rsidRPr="000366F1">
        <w:rPr>
          <w:lang w:val="fr-FR"/>
        </w:rPr>
        <w:t xml:space="preserve">. </w:t>
      </w:r>
      <w:proofErr w:type="spellStart"/>
      <w:r w:rsidRPr="00776A3E">
        <w:t>Vivamus</w:t>
      </w:r>
      <w:proofErr w:type="spellEnd"/>
      <w:r w:rsidRPr="00776A3E">
        <w:t xml:space="preserve"> </w:t>
      </w:r>
      <w:proofErr w:type="spellStart"/>
      <w:r w:rsidRPr="00776A3E">
        <w:t>elementum</w:t>
      </w:r>
      <w:proofErr w:type="spellEnd"/>
      <w:r w:rsidRPr="00776A3E">
        <w:t xml:space="preserve"> </w:t>
      </w:r>
      <w:proofErr w:type="spellStart"/>
      <w:r w:rsidRPr="00776A3E">
        <w:t>vehicula</w:t>
      </w:r>
      <w:proofErr w:type="spellEnd"/>
      <w:r w:rsidRPr="00776A3E">
        <w:t xml:space="preserve"> </w:t>
      </w:r>
      <w:proofErr w:type="spellStart"/>
      <w:r w:rsidRPr="00776A3E">
        <w:t>enim</w:t>
      </w:r>
      <w:proofErr w:type="spellEnd"/>
      <w:r w:rsidRPr="00776A3E">
        <w:t xml:space="preserve">, </w:t>
      </w:r>
      <w:proofErr w:type="spellStart"/>
      <w:r w:rsidRPr="00776A3E">
        <w:t>at</w:t>
      </w:r>
      <w:proofErr w:type="spellEnd"/>
      <w:r w:rsidRPr="00776A3E">
        <w:t xml:space="preserve"> </w:t>
      </w:r>
      <w:proofErr w:type="spellStart"/>
      <w:r w:rsidRPr="00776A3E">
        <w:t>bibendum</w:t>
      </w:r>
      <w:proofErr w:type="spellEnd"/>
      <w:r w:rsidRPr="00776A3E">
        <w:t xml:space="preserve"> </w:t>
      </w:r>
      <w:proofErr w:type="spellStart"/>
      <w:r w:rsidRPr="00776A3E">
        <w:t>quam</w:t>
      </w:r>
      <w:proofErr w:type="spellEnd"/>
      <w:r w:rsidRPr="00776A3E">
        <w:t xml:space="preserve"> </w:t>
      </w:r>
      <w:proofErr w:type="spellStart"/>
      <w:r w:rsidRPr="00776A3E">
        <w:t>rutrum</w:t>
      </w:r>
      <w:proofErr w:type="spellEnd"/>
      <w:r w:rsidRPr="00776A3E">
        <w:t xml:space="preserve"> </w:t>
      </w:r>
      <w:proofErr w:type="spellStart"/>
      <w:r w:rsidRPr="00776A3E">
        <w:t>sit</w:t>
      </w:r>
      <w:proofErr w:type="spellEnd"/>
      <w:r w:rsidRPr="00776A3E">
        <w:t xml:space="preserve"> </w:t>
      </w:r>
      <w:proofErr w:type="spellStart"/>
      <w:r w:rsidRPr="00776A3E">
        <w:t>amet</w:t>
      </w:r>
      <w:proofErr w:type="spellEnd"/>
      <w:r w:rsidRPr="00776A3E">
        <w:t xml:space="preserve">. Nulla </w:t>
      </w:r>
      <w:proofErr w:type="spellStart"/>
      <w:r w:rsidRPr="00776A3E">
        <w:t>facilisi</w:t>
      </w:r>
      <w:proofErr w:type="spellEnd"/>
      <w:r w:rsidRPr="00776A3E">
        <w:t>.</w:t>
      </w:r>
    </w:p>
    <w:p w14:paraId="347C4E61" w14:textId="77777777" w:rsidR="003A61F3" w:rsidRPr="00776A3E" w:rsidRDefault="00F564BB" w:rsidP="003A61F3">
      <w:pPr>
        <w:pStyle w:val="SUPSIElencopuntatoArial9"/>
      </w:pPr>
      <w:r w:rsidRPr="00776A3E">
        <w:t xml:space="preserve">In </w:t>
      </w:r>
      <w:proofErr w:type="spellStart"/>
      <w:r w:rsidRPr="00776A3E">
        <w:t>hac</w:t>
      </w:r>
      <w:proofErr w:type="spellEnd"/>
      <w:r w:rsidRPr="00776A3E">
        <w:t xml:space="preserve"> </w:t>
      </w:r>
      <w:proofErr w:type="spellStart"/>
      <w:r w:rsidRPr="00776A3E">
        <w:t>habitasse</w:t>
      </w:r>
      <w:proofErr w:type="spellEnd"/>
      <w:r w:rsidRPr="00776A3E">
        <w:t xml:space="preserve"> platea </w:t>
      </w:r>
      <w:proofErr w:type="spellStart"/>
      <w:r w:rsidRPr="00776A3E">
        <w:t>dictumst</w:t>
      </w:r>
      <w:proofErr w:type="spellEnd"/>
      <w:r w:rsidRPr="00776A3E">
        <w:t xml:space="preserve">. </w:t>
      </w:r>
      <w:proofErr w:type="spellStart"/>
      <w:r w:rsidRPr="00776A3E">
        <w:t>Aliquam</w:t>
      </w:r>
      <w:proofErr w:type="spellEnd"/>
      <w:r w:rsidRPr="00776A3E">
        <w:t xml:space="preserve"> </w:t>
      </w:r>
      <w:proofErr w:type="spellStart"/>
      <w:r w:rsidRPr="00776A3E">
        <w:t>eget</w:t>
      </w:r>
      <w:proofErr w:type="spellEnd"/>
      <w:r w:rsidRPr="00776A3E">
        <w:t xml:space="preserve"> ante massa. Cras vitae </w:t>
      </w:r>
      <w:proofErr w:type="spellStart"/>
      <w:r w:rsidRPr="00776A3E">
        <w:t>nunc</w:t>
      </w:r>
      <w:proofErr w:type="spellEnd"/>
      <w:r w:rsidRPr="00776A3E">
        <w:t xml:space="preserve"> </w:t>
      </w:r>
      <w:proofErr w:type="spellStart"/>
      <w:r w:rsidRPr="00776A3E">
        <w:t>ac</w:t>
      </w:r>
      <w:proofErr w:type="spellEnd"/>
      <w:r w:rsidRPr="00776A3E">
        <w:t xml:space="preserve"> mi </w:t>
      </w:r>
      <w:proofErr w:type="spellStart"/>
      <w:r w:rsidRPr="00776A3E">
        <w:t>ultrices</w:t>
      </w:r>
      <w:proofErr w:type="spellEnd"/>
      <w:r w:rsidRPr="00776A3E">
        <w:t xml:space="preserve"> </w:t>
      </w:r>
      <w:proofErr w:type="spellStart"/>
      <w:r w:rsidRPr="00776A3E">
        <w:t>tristique</w:t>
      </w:r>
      <w:proofErr w:type="spellEnd"/>
      <w:r w:rsidRPr="00776A3E">
        <w:t xml:space="preserve"> vitae et nulla. </w:t>
      </w:r>
      <w:proofErr w:type="spellStart"/>
      <w:r w:rsidRPr="00776A3E">
        <w:t>Praesent</w:t>
      </w:r>
      <w:proofErr w:type="spellEnd"/>
      <w:r w:rsidRPr="00776A3E">
        <w:t xml:space="preserve"> ut </w:t>
      </w:r>
      <w:proofErr w:type="spellStart"/>
      <w:r w:rsidRPr="00776A3E">
        <w:t>mauris</w:t>
      </w:r>
      <w:proofErr w:type="spellEnd"/>
      <w:r w:rsidRPr="00776A3E">
        <w:t xml:space="preserve"> </w:t>
      </w:r>
      <w:proofErr w:type="spellStart"/>
      <w:r w:rsidRPr="00776A3E">
        <w:t>dolor</w:t>
      </w:r>
      <w:proofErr w:type="spellEnd"/>
      <w:r w:rsidRPr="00776A3E">
        <w:t xml:space="preserve">, non </w:t>
      </w:r>
      <w:proofErr w:type="spellStart"/>
      <w:r w:rsidRPr="00776A3E">
        <w:t>placerat</w:t>
      </w:r>
      <w:proofErr w:type="spellEnd"/>
      <w:r w:rsidRPr="00776A3E">
        <w:t xml:space="preserve"> </w:t>
      </w:r>
      <w:proofErr w:type="spellStart"/>
      <w:r w:rsidRPr="00776A3E">
        <w:t>nibh</w:t>
      </w:r>
      <w:proofErr w:type="spellEnd"/>
      <w:r w:rsidRPr="00776A3E">
        <w:t>.</w:t>
      </w:r>
    </w:p>
    <w:p w14:paraId="1FD7BD80" w14:textId="77777777" w:rsidR="003A61F3" w:rsidRPr="00776A3E" w:rsidRDefault="00F564BB" w:rsidP="003A61F3">
      <w:pPr>
        <w:pStyle w:val="SUPSIElencopuntatoArial9"/>
      </w:pPr>
      <w:proofErr w:type="spellStart"/>
      <w:r w:rsidRPr="00776A3E">
        <w:t>Duis</w:t>
      </w:r>
      <w:proofErr w:type="spellEnd"/>
      <w:r w:rsidRPr="00776A3E">
        <w:t xml:space="preserve"> </w:t>
      </w:r>
      <w:proofErr w:type="spellStart"/>
      <w:r w:rsidRPr="00776A3E">
        <w:t>dignissim</w:t>
      </w:r>
      <w:proofErr w:type="spellEnd"/>
      <w:r w:rsidRPr="00776A3E">
        <w:t xml:space="preserve"> </w:t>
      </w:r>
      <w:proofErr w:type="spellStart"/>
      <w:r w:rsidRPr="00776A3E">
        <w:t>quam</w:t>
      </w:r>
      <w:proofErr w:type="spellEnd"/>
      <w:r w:rsidRPr="00776A3E">
        <w:t xml:space="preserve"> vitae </w:t>
      </w:r>
      <w:proofErr w:type="spellStart"/>
      <w:r w:rsidRPr="00776A3E">
        <w:t>erat</w:t>
      </w:r>
      <w:proofErr w:type="spellEnd"/>
      <w:r w:rsidRPr="00776A3E">
        <w:t xml:space="preserve"> </w:t>
      </w:r>
      <w:proofErr w:type="spellStart"/>
      <w:r w:rsidRPr="00776A3E">
        <w:t>elementum</w:t>
      </w:r>
      <w:proofErr w:type="spellEnd"/>
      <w:r w:rsidRPr="00776A3E">
        <w:t xml:space="preserve"> non </w:t>
      </w:r>
      <w:proofErr w:type="spellStart"/>
      <w:r w:rsidRPr="00776A3E">
        <w:t>consequat</w:t>
      </w:r>
      <w:proofErr w:type="spellEnd"/>
      <w:r w:rsidRPr="00776A3E">
        <w:t xml:space="preserve"> </w:t>
      </w:r>
      <w:proofErr w:type="spellStart"/>
      <w:r w:rsidRPr="00776A3E">
        <w:t>arcu</w:t>
      </w:r>
      <w:proofErr w:type="spellEnd"/>
      <w:r w:rsidRPr="00776A3E">
        <w:t xml:space="preserve"> </w:t>
      </w:r>
      <w:proofErr w:type="spellStart"/>
      <w:r w:rsidRPr="00776A3E">
        <w:t>tristique</w:t>
      </w:r>
      <w:proofErr w:type="spellEnd"/>
      <w:r w:rsidRPr="00776A3E">
        <w:t xml:space="preserve">. </w:t>
      </w:r>
      <w:proofErr w:type="spellStart"/>
      <w:r w:rsidRPr="00776A3E">
        <w:t>Sed</w:t>
      </w:r>
      <w:proofErr w:type="spellEnd"/>
      <w:r w:rsidRPr="00776A3E">
        <w:t xml:space="preserve"> </w:t>
      </w:r>
      <w:proofErr w:type="spellStart"/>
      <w:r w:rsidRPr="00776A3E">
        <w:t>eget</w:t>
      </w:r>
      <w:proofErr w:type="spellEnd"/>
      <w:r w:rsidRPr="00776A3E">
        <w:t xml:space="preserve"> </w:t>
      </w:r>
      <w:proofErr w:type="spellStart"/>
      <w:r w:rsidRPr="00776A3E">
        <w:t>sem</w:t>
      </w:r>
      <w:proofErr w:type="spellEnd"/>
      <w:r w:rsidRPr="00776A3E">
        <w:t xml:space="preserve"> </w:t>
      </w:r>
      <w:proofErr w:type="spellStart"/>
      <w:r w:rsidRPr="00776A3E">
        <w:t>augue</w:t>
      </w:r>
      <w:proofErr w:type="spellEnd"/>
      <w:r w:rsidRPr="00776A3E">
        <w:t xml:space="preserve">. </w:t>
      </w:r>
      <w:proofErr w:type="spellStart"/>
      <w:r w:rsidRPr="00776A3E">
        <w:t>Donec</w:t>
      </w:r>
      <w:proofErr w:type="spellEnd"/>
      <w:r w:rsidRPr="00776A3E">
        <w:t xml:space="preserve"> nulla orci, </w:t>
      </w:r>
      <w:proofErr w:type="spellStart"/>
      <w:r w:rsidRPr="00776A3E">
        <w:t>sodales</w:t>
      </w:r>
      <w:proofErr w:type="spellEnd"/>
      <w:r w:rsidRPr="00776A3E">
        <w:t xml:space="preserve"> </w:t>
      </w:r>
      <w:proofErr w:type="spellStart"/>
      <w:r w:rsidRPr="00776A3E">
        <w:t>varius</w:t>
      </w:r>
      <w:proofErr w:type="spellEnd"/>
      <w:r w:rsidRPr="00776A3E">
        <w:t xml:space="preserve"> </w:t>
      </w:r>
      <w:proofErr w:type="spellStart"/>
      <w:r w:rsidRPr="00776A3E">
        <w:t>tempor</w:t>
      </w:r>
      <w:proofErr w:type="spellEnd"/>
      <w:r w:rsidRPr="00776A3E">
        <w:t xml:space="preserve"> </w:t>
      </w:r>
      <w:proofErr w:type="spellStart"/>
      <w:r w:rsidRPr="00776A3E">
        <w:t>ac</w:t>
      </w:r>
      <w:proofErr w:type="spellEnd"/>
      <w:r w:rsidRPr="00776A3E">
        <w:t xml:space="preserve">, </w:t>
      </w:r>
      <w:proofErr w:type="spellStart"/>
      <w:r w:rsidRPr="00776A3E">
        <w:t>iaculis</w:t>
      </w:r>
      <w:proofErr w:type="spellEnd"/>
      <w:r w:rsidRPr="00776A3E">
        <w:t xml:space="preserve"> in </w:t>
      </w:r>
      <w:proofErr w:type="spellStart"/>
      <w:r w:rsidRPr="00776A3E">
        <w:t>mauris</w:t>
      </w:r>
      <w:proofErr w:type="spellEnd"/>
      <w:r w:rsidRPr="00776A3E">
        <w:t xml:space="preserve">. &gt; (elenco puntato </w:t>
      </w:r>
      <w:proofErr w:type="spellStart"/>
      <w:r w:rsidRPr="00776A3E">
        <w:t>Arial</w:t>
      </w:r>
      <w:proofErr w:type="spellEnd"/>
      <w:r w:rsidRPr="00776A3E">
        <w:t xml:space="preserve"> 9)</w:t>
      </w:r>
    </w:p>
    <w:p w14:paraId="328D9E4F" w14:textId="77777777" w:rsidR="003A61F3" w:rsidRPr="00776A3E" w:rsidRDefault="00F564BB" w:rsidP="003A61F3">
      <w:pPr>
        <w:pStyle w:val="SUPSITitolettoArialbold10"/>
      </w:pPr>
      <w:r w:rsidRPr="00776A3E">
        <w:tab/>
      </w:r>
      <w:r w:rsidRPr="00776A3E">
        <w:tab/>
      </w:r>
      <w:r w:rsidRPr="00776A3E">
        <w:tab/>
      </w:r>
    </w:p>
    <w:p w14:paraId="7DFF091F" w14:textId="77777777" w:rsidR="003A61F3" w:rsidRPr="00776A3E" w:rsidRDefault="00F564BB" w:rsidP="003A61F3">
      <w:pPr>
        <w:pStyle w:val="SUPSITitolettoArialbold10"/>
      </w:pPr>
      <w:r w:rsidRPr="00776A3E">
        <w:t xml:space="preserve">The </w:t>
      </w:r>
      <w:proofErr w:type="spellStart"/>
      <w:r w:rsidRPr="00776A3E">
        <w:t>lazy</w:t>
      </w:r>
      <w:proofErr w:type="spellEnd"/>
      <w:r w:rsidRPr="00776A3E">
        <w:t xml:space="preserve"> </w:t>
      </w:r>
      <w:proofErr w:type="spellStart"/>
      <w:r w:rsidRPr="00776A3E">
        <w:t>lizard</w:t>
      </w:r>
      <w:proofErr w:type="spellEnd"/>
      <w:r w:rsidRPr="00776A3E">
        <w:t xml:space="preserve"> &gt; (titoletto </w:t>
      </w:r>
      <w:proofErr w:type="spellStart"/>
      <w:r w:rsidRPr="00776A3E">
        <w:t>Arial</w:t>
      </w:r>
      <w:proofErr w:type="spellEnd"/>
      <w:r w:rsidRPr="00776A3E">
        <w:t xml:space="preserve"> </w:t>
      </w:r>
      <w:proofErr w:type="spellStart"/>
      <w:r w:rsidRPr="00776A3E">
        <w:t>bold</w:t>
      </w:r>
      <w:proofErr w:type="spellEnd"/>
      <w:r w:rsidRPr="00776A3E">
        <w:t xml:space="preserve"> 10)</w:t>
      </w:r>
    </w:p>
    <w:p w14:paraId="3C0DF4F4" w14:textId="77777777" w:rsidR="003A61F3" w:rsidRPr="00776A3E" w:rsidRDefault="00F564BB" w:rsidP="003A61F3">
      <w:pPr>
        <w:pStyle w:val="SUPSITestoArial10"/>
      </w:pPr>
      <w:proofErr w:type="spellStart"/>
      <w:r w:rsidRPr="00776A3E">
        <w:t>Proin</w:t>
      </w:r>
      <w:proofErr w:type="spellEnd"/>
      <w:r w:rsidRPr="00776A3E">
        <w:t xml:space="preserve"> </w:t>
      </w:r>
      <w:proofErr w:type="spellStart"/>
      <w:r w:rsidRPr="00776A3E">
        <w:t>fermentum</w:t>
      </w:r>
      <w:proofErr w:type="spellEnd"/>
      <w:r w:rsidRPr="00776A3E">
        <w:t xml:space="preserve"> </w:t>
      </w:r>
      <w:proofErr w:type="spellStart"/>
      <w:r w:rsidRPr="00776A3E">
        <w:t>quam</w:t>
      </w:r>
      <w:proofErr w:type="spellEnd"/>
      <w:r w:rsidRPr="00776A3E">
        <w:t xml:space="preserve"> </w:t>
      </w:r>
      <w:proofErr w:type="spellStart"/>
      <w:r w:rsidRPr="00776A3E">
        <w:t>nec</w:t>
      </w:r>
      <w:proofErr w:type="spellEnd"/>
      <w:r w:rsidRPr="00776A3E">
        <w:t xml:space="preserve"> </w:t>
      </w:r>
      <w:proofErr w:type="spellStart"/>
      <w:r w:rsidRPr="00776A3E">
        <w:t>neque</w:t>
      </w:r>
      <w:proofErr w:type="spellEnd"/>
      <w:r w:rsidRPr="00776A3E">
        <w:t xml:space="preserve"> </w:t>
      </w:r>
      <w:proofErr w:type="spellStart"/>
      <w:r w:rsidRPr="00776A3E">
        <w:t>aliquam</w:t>
      </w:r>
      <w:proofErr w:type="spellEnd"/>
      <w:r w:rsidRPr="00776A3E">
        <w:t xml:space="preserve"> non </w:t>
      </w:r>
      <w:proofErr w:type="spellStart"/>
      <w:r w:rsidRPr="00776A3E">
        <w:t>euismod</w:t>
      </w:r>
      <w:proofErr w:type="spellEnd"/>
      <w:r w:rsidRPr="00776A3E">
        <w:t xml:space="preserve"> </w:t>
      </w:r>
      <w:proofErr w:type="spellStart"/>
      <w:r w:rsidRPr="00776A3E">
        <w:t>ipsum</w:t>
      </w:r>
      <w:proofErr w:type="spellEnd"/>
      <w:r w:rsidRPr="00776A3E">
        <w:t xml:space="preserve"> </w:t>
      </w:r>
      <w:proofErr w:type="spellStart"/>
      <w:r w:rsidRPr="00776A3E">
        <w:t>facilisis</w:t>
      </w:r>
      <w:proofErr w:type="spellEnd"/>
      <w:r w:rsidRPr="00776A3E">
        <w:t xml:space="preserve">. </w:t>
      </w:r>
      <w:proofErr w:type="spellStart"/>
      <w:r w:rsidRPr="00776A3E">
        <w:t>Vivamus</w:t>
      </w:r>
      <w:proofErr w:type="spellEnd"/>
      <w:r w:rsidRPr="00776A3E">
        <w:t xml:space="preserve"> </w:t>
      </w:r>
      <w:proofErr w:type="spellStart"/>
      <w:r w:rsidRPr="00776A3E">
        <w:t>elementum</w:t>
      </w:r>
      <w:proofErr w:type="spellEnd"/>
      <w:r w:rsidRPr="00776A3E">
        <w:t xml:space="preserve"> </w:t>
      </w:r>
      <w:proofErr w:type="spellStart"/>
      <w:r w:rsidRPr="00776A3E">
        <w:t>vehicula</w:t>
      </w:r>
      <w:proofErr w:type="spellEnd"/>
      <w:r w:rsidRPr="00776A3E">
        <w:t xml:space="preserve"> </w:t>
      </w:r>
      <w:proofErr w:type="spellStart"/>
      <w:r w:rsidRPr="00776A3E">
        <w:t>enim</w:t>
      </w:r>
      <w:proofErr w:type="spellEnd"/>
      <w:r w:rsidRPr="00776A3E">
        <w:t xml:space="preserve">, </w:t>
      </w:r>
      <w:proofErr w:type="spellStart"/>
      <w:r w:rsidRPr="00776A3E">
        <w:t>at</w:t>
      </w:r>
      <w:proofErr w:type="spellEnd"/>
      <w:r w:rsidRPr="00776A3E">
        <w:t xml:space="preserve"> </w:t>
      </w:r>
      <w:proofErr w:type="spellStart"/>
      <w:r w:rsidRPr="00776A3E">
        <w:t>bibendum</w:t>
      </w:r>
      <w:proofErr w:type="spellEnd"/>
      <w:r w:rsidRPr="00776A3E">
        <w:t xml:space="preserve"> </w:t>
      </w:r>
      <w:proofErr w:type="spellStart"/>
      <w:r w:rsidRPr="00776A3E">
        <w:t>quam</w:t>
      </w:r>
      <w:proofErr w:type="spellEnd"/>
      <w:r w:rsidRPr="00776A3E">
        <w:t xml:space="preserve"> </w:t>
      </w:r>
      <w:proofErr w:type="spellStart"/>
      <w:r w:rsidRPr="00776A3E">
        <w:t>rutrum</w:t>
      </w:r>
      <w:proofErr w:type="spellEnd"/>
      <w:r w:rsidRPr="00776A3E">
        <w:t xml:space="preserve"> </w:t>
      </w:r>
      <w:proofErr w:type="spellStart"/>
      <w:r w:rsidRPr="00776A3E">
        <w:t>sit</w:t>
      </w:r>
      <w:proofErr w:type="spellEnd"/>
      <w:r w:rsidRPr="00776A3E">
        <w:t xml:space="preserve"> </w:t>
      </w:r>
      <w:proofErr w:type="spellStart"/>
      <w:r w:rsidRPr="00776A3E">
        <w:t>amet</w:t>
      </w:r>
      <w:proofErr w:type="spellEnd"/>
      <w:r w:rsidRPr="00776A3E">
        <w:t xml:space="preserve">. Nulla </w:t>
      </w:r>
      <w:proofErr w:type="spellStart"/>
      <w:r w:rsidRPr="00776A3E">
        <w:t>facilisi</w:t>
      </w:r>
      <w:proofErr w:type="spellEnd"/>
      <w:r w:rsidRPr="00776A3E">
        <w:t xml:space="preserve">. In </w:t>
      </w:r>
      <w:proofErr w:type="spellStart"/>
      <w:r w:rsidRPr="00776A3E">
        <w:t>hac</w:t>
      </w:r>
      <w:proofErr w:type="spellEnd"/>
      <w:r w:rsidRPr="00776A3E">
        <w:t xml:space="preserve"> </w:t>
      </w:r>
      <w:proofErr w:type="spellStart"/>
      <w:r w:rsidRPr="00776A3E">
        <w:t>habitasse</w:t>
      </w:r>
      <w:proofErr w:type="spellEnd"/>
      <w:r w:rsidRPr="00776A3E">
        <w:t xml:space="preserve"> platea </w:t>
      </w:r>
      <w:proofErr w:type="spellStart"/>
      <w:r w:rsidRPr="00776A3E">
        <w:t>dictumst</w:t>
      </w:r>
      <w:proofErr w:type="spellEnd"/>
      <w:r w:rsidRPr="00776A3E">
        <w:t xml:space="preserve">. </w:t>
      </w:r>
      <w:proofErr w:type="spellStart"/>
      <w:r w:rsidRPr="00776A3E">
        <w:t>Aliquam</w:t>
      </w:r>
      <w:proofErr w:type="spellEnd"/>
      <w:r w:rsidRPr="00776A3E">
        <w:t xml:space="preserve"> </w:t>
      </w:r>
      <w:proofErr w:type="spellStart"/>
      <w:r w:rsidRPr="00776A3E">
        <w:t>eget</w:t>
      </w:r>
      <w:proofErr w:type="spellEnd"/>
      <w:r w:rsidRPr="00776A3E">
        <w:t xml:space="preserve"> ante massa. </w:t>
      </w:r>
      <w:proofErr w:type="spellStart"/>
      <w:r w:rsidRPr="000366F1">
        <w:rPr>
          <w:lang w:val="fr-FR"/>
        </w:rPr>
        <w:t>Cras</w:t>
      </w:r>
      <w:proofErr w:type="spellEnd"/>
      <w:r w:rsidRPr="000366F1">
        <w:rPr>
          <w:lang w:val="fr-FR"/>
        </w:rPr>
        <w:t xml:space="preserve"> vitae nunc </w:t>
      </w:r>
      <w:proofErr w:type="spellStart"/>
      <w:r w:rsidRPr="000366F1">
        <w:rPr>
          <w:lang w:val="fr-FR"/>
        </w:rPr>
        <w:t>ac</w:t>
      </w:r>
      <w:proofErr w:type="spellEnd"/>
      <w:r w:rsidRPr="000366F1">
        <w:rPr>
          <w:lang w:val="fr-FR"/>
        </w:rPr>
        <w:t xml:space="preserve"> mi </w:t>
      </w:r>
      <w:proofErr w:type="spellStart"/>
      <w:r w:rsidRPr="000366F1">
        <w:rPr>
          <w:lang w:val="fr-FR"/>
        </w:rPr>
        <w:t>ultrices</w:t>
      </w:r>
      <w:proofErr w:type="spellEnd"/>
      <w:r w:rsidRPr="000366F1">
        <w:rPr>
          <w:lang w:val="fr-FR"/>
        </w:rPr>
        <w:t xml:space="preserve"> tristique vitae et </w:t>
      </w:r>
      <w:proofErr w:type="spellStart"/>
      <w:r w:rsidRPr="000366F1">
        <w:rPr>
          <w:lang w:val="fr-FR"/>
        </w:rPr>
        <w:t>nulla</w:t>
      </w:r>
      <w:proofErr w:type="spellEnd"/>
      <w:r w:rsidRPr="000366F1">
        <w:rPr>
          <w:lang w:val="fr-FR"/>
        </w:rPr>
        <w:t xml:space="preserve">. </w:t>
      </w:r>
      <w:proofErr w:type="spellStart"/>
      <w:r w:rsidRPr="000366F1">
        <w:rPr>
          <w:lang w:val="fr-FR"/>
        </w:rPr>
        <w:t>Praesent</w:t>
      </w:r>
      <w:proofErr w:type="spellEnd"/>
      <w:r w:rsidRPr="000366F1">
        <w:rPr>
          <w:lang w:val="fr-FR"/>
        </w:rPr>
        <w:t xml:space="preserve"> ut </w:t>
      </w:r>
      <w:proofErr w:type="spellStart"/>
      <w:r w:rsidRPr="000366F1">
        <w:rPr>
          <w:lang w:val="fr-FR"/>
        </w:rPr>
        <w:t>mauris</w:t>
      </w:r>
      <w:proofErr w:type="spellEnd"/>
      <w:r w:rsidRPr="000366F1">
        <w:rPr>
          <w:lang w:val="fr-FR"/>
        </w:rPr>
        <w:t xml:space="preserve"> </w:t>
      </w:r>
      <w:proofErr w:type="spellStart"/>
      <w:r w:rsidRPr="000366F1">
        <w:rPr>
          <w:lang w:val="fr-FR"/>
        </w:rPr>
        <w:t>dolor</w:t>
      </w:r>
      <w:proofErr w:type="spellEnd"/>
      <w:r w:rsidRPr="000366F1">
        <w:rPr>
          <w:lang w:val="fr-FR"/>
        </w:rPr>
        <w:t xml:space="preserve">, non </w:t>
      </w:r>
      <w:proofErr w:type="spellStart"/>
      <w:r w:rsidRPr="000366F1">
        <w:rPr>
          <w:lang w:val="fr-FR"/>
        </w:rPr>
        <w:t>placerat</w:t>
      </w:r>
      <w:proofErr w:type="spellEnd"/>
      <w:r w:rsidRPr="000366F1">
        <w:rPr>
          <w:lang w:val="fr-FR"/>
        </w:rPr>
        <w:t xml:space="preserve"> </w:t>
      </w:r>
      <w:proofErr w:type="spellStart"/>
      <w:r w:rsidRPr="000366F1">
        <w:rPr>
          <w:lang w:val="fr-FR"/>
        </w:rPr>
        <w:t>nibh</w:t>
      </w:r>
      <w:proofErr w:type="spellEnd"/>
      <w:r w:rsidRPr="000366F1">
        <w:rPr>
          <w:lang w:val="fr-FR"/>
        </w:rPr>
        <w:t xml:space="preserve">. Duis </w:t>
      </w:r>
      <w:proofErr w:type="spellStart"/>
      <w:r w:rsidRPr="000366F1">
        <w:rPr>
          <w:lang w:val="fr-FR"/>
        </w:rPr>
        <w:t>dignissim</w:t>
      </w:r>
      <w:proofErr w:type="spellEnd"/>
      <w:r w:rsidRPr="000366F1">
        <w:rPr>
          <w:lang w:val="fr-FR"/>
        </w:rPr>
        <w:t xml:space="preserve"> </w:t>
      </w:r>
      <w:proofErr w:type="spellStart"/>
      <w:r w:rsidRPr="000366F1">
        <w:rPr>
          <w:lang w:val="fr-FR"/>
        </w:rPr>
        <w:t>quam</w:t>
      </w:r>
      <w:proofErr w:type="spellEnd"/>
      <w:r w:rsidRPr="000366F1">
        <w:rPr>
          <w:lang w:val="fr-FR"/>
        </w:rPr>
        <w:t xml:space="preserve"> vitae erat </w:t>
      </w:r>
      <w:proofErr w:type="spellStart"/>
      <w:r w:rsidRPr="000366F1">
        <w:rPr>
          <w:lang w:val="fr-FR"/>
        </w:rPr>
        <w:t>elementum</w:t>
      </w:r>
      <w:proofErr w:type="spellEnd"/>
      <w:r w:rsidRPr="000366F1">
        <w:rPr>
          <w:lang w:val="fr-FR"/>
        </w:rPr>
        <w:t xml:space="preserve"> non </w:t>
      </w:r>
      <w:proofErr w:type="spellStart"/>
      <w:r w:rsidRPr="000366F1">
        <w:rPr>
          <w:lang w:val="fr-FR"/>
        </w:rPr>
        <w:t>consequat</w:t>
      </w:r>
      <w:proofErr w:type="spellEnd"/>
      <w:r w:rsidRPr="000366F1">
        <w:rPr>
          <w:lang w:val="fr-FR"/>
        </w:rPr>
        <w:t xml:space="preserve"> </w:t>
      </w:r>
      <w:proofErr w:type="spellStart"/>
      <w:r w:rsidRPr="000366F1">
        <w:rPr>
          <w:lang w:val="fr-FR"/>
        </w:rPr>
        <w:t>arcu</w:t>
      </w:r>
      <w:proofErr w:type="spellEnd"/>
      <w:r w:rsidRPr="000366F1">
        <w:rPr>
          <w:lang w:val="fr-FR"/>
        </w:rPr>
        <w:t xml:space="preserve"> tristique. </w:t>
      </w:r>
      <w:proofErr w:type="spellStart"/>
      <w:r w:rsidRPr="00776A3E">
        <w:t>Sed</w:t>
      </w:r>
      <w:proofErr w:type="spellEnd"/>
      <w:r w:rsidRPr="00776A3E">
        <w:t xml:space="preserve"> </w:t>
      </w:r>
      <w:proofErr w:type="spellStart"/>
      <w:r w:rsidRPr="00776A3E">
        <w:t>eget</w:t>
      </w:r>
      <w:proofErr w:type="spellEnd"/>
      <w:r w:rsidRPr="00776A3E">
        <w:t xml:space="preserve"> </w:t>
      </w:r>
      <w:proofErr w:type="spellStart"/>
      <w:r w:rsidRPr="00776A3E">
        <w:t>sem</w:t>
      </w:r>
      <w:proofErr w:type="spellEnd"/>
      <w:r w:rsidRPr="00776A3E">
        <w:t xml:space="preserve"> </w:t>
      </w:r>
      <w:proofErr w:type="spellStart"/>
      <w:r w:rsidRPr="00776A3E">
        <w:t>augue</w:t>
      </w:r>
      <w:proofErr w:type="spellEnd"/>
      <w:r w:rsidRPr="00776A3E">
        <w:t xml:space="preserve">. </w:t>
      </w:r>
      <w:proofErr w:type="spellStart"/>
      <w:r w:rsidRPr="00776A3E">
        <w:t>Donec</w:t>
      </w:r>
      <w:proofErr w:type="spellEnd"/>
      <w:r w:rsidRPr="00776A3E">
        <w:t xml:space="preserve"> nulla orci, </w:t>
      </w:r>
      <w:proofErr w:type="spellStart"/>
      <w:r w:rsidRPr="00776A3E">
        <w:t>sodales</w:t>
      </w:r>
      <w:proofErr w:type="spellEnd"/>
      <w:r w:rsidRPr="00776A3E">
        <w:t xml:space="preserve"> </w:t>
      </w:r>
      <w:proofErr w:type="spellStart"/>
      <w:r w:rsidRPr="00776A3E">
        <w:t>varius</w:t>
      </w:r>
      <w:proofErr w:type="spellEnd"/>
      <w:r w:rsidRPr="00776A3E">
        <w:t xml:space="preserve"> </w:t>
      </w:r>
      <w:proofErr w:type="spellStart"/>
      <w:r w:rsidRPr="00776A3E">
        <w:t>tempor</w:t>
      </w:r>
      <w:proofErr w:type="spellEnd"/>
      <w:r w:rsidRPr="00776A3E">
        <w:t xml:space="preserve"> </w:t>
      </w:r>
      <w:proofErr w:type="spellStart"/>
      <w:r w:rsidRPr="00776A3E">
        <w:t>ac</w:t>
      </w:r>
      <w:proofErr w:type="spellEnd"/>
      <w:r w:rsidRPr="00776A3E">
        <w:t xml:space="preserve">, </w:t>
      </w:r>
      <w:proofErr w:type="spellStart"/>
      <w:r w:rsidRPr="00776A3E">
        <w:t>iaculis</w:t>
      </w:r>
      <w:proofErr w:type="spellEnd"/>
      <w:r w:rsidRPr="00776A3E">
        <w:t xml:space="preserve"> in </w:t>
      </w:r>
      <w:proofErr w:type="spellStart"/>
      <w:r w:rsidRPr="00776A3E">
        <w:t>mauris</w:t>
      </w:r>
      <w:proofErr w:type="spellEnd"/>
      <w:r w:rsidRPr="00776A3E">
        <w:t xml:space="preserve">. &gt; (testo </w:t>
      </w:r>
      <w:proofErr w:type="spellStart"/>
      <w:r w:rsidRPr="00776A3E">
        <w:t>Arial</w:t>
      </w:r>
      <w:proofErr w:type="spellEnd"/>
      <w:r w:rsidRPr="00776A3E">
        <w:t xml:space="preserve"> 10)</w:t>
      </w:r>
    </w:p>
    <w:p w14:paraId="7E7B16DE" w14:textId="77777777" w:rsidR="003A61F3" w:rsidRPr="00776A3E" w:rsidRDefault="003A61F3" w:rsidP="003A61F3">
      <w:pPr>
        <w:pStyle w:val="SUPSITestoArial10"/>
      </w:pPr>
    </w:p>
    <w:p w14:paraId="532947DF" w14:textId="77777777" w:rsidR="003A61F3" w:rsidRPr="00776A3E" w:rsidRDefault="00F564BB" w:rsidP="003A61F3">
      <w:pPr>
        <w:pStyle w:val="SUPSIElencopuntatoArial10"/>
        <w:rPr>
          <w:lang w:val="it-IT"/>
        </w:rPr>
      </w:pPr>
      <w:r w:rsidRPr="000366F1">
        <w:rPr>
          <w:lang w:val="fr-FR"/>
        </w:rPr>
        <w:t xml:space="preserve">Nam </w:t>
      </w:r>
      <w:proofErr w:type="spellStart"/>
      <w:r w:rsidRPr="000366F1">
        <w:rPr>
          <w:lang w:val="fr-FR"/>
        </w:rPr>
        <w:t>euismod</w:t>
      </w:r>
      <w:proofErr w:type="spellEnd"/>
      <w:r w:rsidRPr="000366F1">
        <w:rPr>
          <w:lang w:val="fr-FR"/>
        </w:rPr>
        <w:t xml:space="preserve"> </w:t>
      </w:r>
      <w:proofErr w:type="spellStart"/>
      <w:r w:rsidRPr="000366F1">
        <w:rPr>
          <w:lang w:val="fr-FR"/>
        </w:rPr>
        <w:t>aliquet</w:t>
      </w:r>
      <w:proofErr w:type="spellEnd"/>
      <w:r w:rsidRPr="000366F1">
        <w:rPr>
          <w:lang w:val="fr-FR"/>
        </w:rPr>
        <w:t xml:space="preserve"> </w:t>
      </w:r>
      <w:proofErr w:type="spellStart"/>
      <w:r w:rsidRPr="000366F1">
        <w:rPr>
          <w:lang w:val="fr-FR"/>
        </w:rPr>
        <w:t>odio</w:t>
      </w:r>
      <w:proofErr w:type="spellEnd"/>
      <w:r w:rsidRPr="000366F1">
        <w:rPr>
          <w:lang w:val="fr-FR"/>
        </w:rPr>
        <w:t xml:space="preserve">, </w:t>
      </w:r>
      <w:proofErr w:type="spellStart"/>
      <w:r w:rsidRPr="000366F1">
        <w:rPr>
          <w:lang w:val="fr-FR"/>
        </w:rPr>
        <w:t>ac</w:t>
      </w:r>
      <w:proofErr w:type="spellEnd"/>
      <w:r w:rsidRPr="000366F1">
        <w:rPr>
          <w:lang w:val="fr-FR"/>
        </w:rPr>
        <w:t xml:space="preserve"> </w:t>
      </w:r>
      <w:proofErr w:type="spellStart"/>
      <w:r w:rsidRPr="000366F1">
        <w:rPr>
          <w:lang w:val="fr-FR"/>
        </w:rPr>
        <w:t>egestas</w:t>
      </w:r>
      <w:proofErr w:type="spellEnd"/>
      <w:r w:rsidRPr="000366F1">
        <w:rPr>
          <w:lang w:val="fr-FR"/>
        </w:rPr>
        <w:t xml:space="preserve"> ante </w:t>
      </w:r>
      <w:proofErr w:type="spellStart"/>
      <w:r w:rsidRPr="000366F1">
        <w:rPr>
          <w:lang w:val="fr-FR"/>
        </w:rPr>
        <w:t>luctus</w:t>
      </w:r>
      <w:proofErr w:type="spellEnd"/>
      <w:r w:rsidRPr="000366F1">
        <w:rPr>
          <w:lang w:val="fr-FR"/>
        </w:rPr>
        <w:t xml:space="preserve"> </w:t>
      </w:r>
      <w:proofErr w:type="spellStart"/>
      <w:r w:rsidRPr="000366F1">
        <w:rPr>
          <w:lang w:val="fr-FR"/>
        </w:rPr>
        <w:t>quis</w:t>
      </w:r>
      <w:proofErr w:type="spellEnd"/>
      <w:r w:rsidRPr="000366F1">
        <w:rPr>
          <w:lang w:val="fr-FR"/>
        </w:rPr>
        <w:t xml:space="preserve">. </w:t>
      </w:r>
      <w:proofErr w:type="spellStart"/>
      <w:r w:rsidRPr="000366F1">
        <w:rPr>
          <w:lang w:val="fr-FR"/>
        </w:rPr>
        <w:t>Pellentesque</w:t>
      </w:r>
      <w:proofErr w:type="spellEnd"/>
      <w:r w:rsidRPr="000366F1">
        <w:rPr>
          <w:lang w:val="fr-FR"/>
        </w:rPr>
        <w:t xml:space="preserve"> et </w:t>
      </w:r>
      <w:proofErr w:type="spellStart"/>
      <w:r w:rsidRPr="000366F1">
        <w:rPr>
          <w:lang w:val="fr-FR"/>
        </w:rPr>
        <w:t>lorem</w:t>
      </w:r>
      <w:proofErr w:type="spellEnd"/>
      <w:r w:rsidRPr="000366F1">
        <w:rPr>
          <w:lang w:val="fr-FR"/>
        </w:rPr>
        <w:t xml:space="preserve"> </w:t>
      </w:r>
      <w:proofErr w:type="spellStart"/>
      <w:r w:rsidRPr="000366F1">
        <w:rPr>
          <w:lang w:val="fr-FR"/>
        </w:rPr>
        <w:t>lorem</w:t>
      </w:r>
      <w:proofErr w:type="spellEnd"/>
      <w:r w:rsidRPr="000366F1">
        <w:rPr>
          <w:lang w:val="fr-FR"/>
        </w:rPr>
        <w:t xml:space="preserve">, </w:t>
      </w:r>
      <w:proofErr w:type="spellStart"/>
      <w:r w:rsidRPr="000366F1">
        <w:rPr>
          <w:lang w:val="fr-FR"/>
        </w:rPr>
        <w:t>eget</w:t>
      </w:r>
      <w:proofErr w:type="spellEnd"/>
      <w:r w:rsidRPr="000366F1">
        <w:rPr>
          <w:lang w:val="fr-FR"/>
        </w:rPr>
        <w:t xml:space="preserve"> </w:t>
      </w:r>
      <w:proofErr w:type="spellStart"/>
      <w:r w:rsidRPr="000366F1">
        <w:rPr>
          <w:lang w:val="fr-FR"/>
        </w:rPr>
        <w:t>vehicula</w:t>
      </w:r>
      <w:proofErr w:type="spellEnd"/>
      <w:r w:rsidRPr="000366F1">
        <w:rPr>
          <w:lang w:val="fr-FR"/>
        </w:rPr>
        <w:t xml:space="preserve"> mi. </w:t>
      </w:r>
      <w:r w:rsidRPr="00776A3E">
        <w:rPr>
          <w:lang w:val="it-IT"/>
        </w:rPr>
        <w:t xml:space="preserve">In </w:t>
      </w:r>
      <w:proofErr w:type="spellStart"/>
      <w:r w:rsidRPr="00776A3E">
        <w:rPr>
          <w:lang w:val="it-IT"/>
        </w:rPr>
        <w:t>vulputate</w:t>
      </w:r>
      <w:proofErr w:type="spellEnd"/>
      <w:r w:rsidRPr="00776A3E">
        <w:rPr>
          <w:lang w:val="it-IT"/>
        </w:rPr>
        <w:t xml:space="preserve"> massa </w:t>
      </w:r>
      <w:proofErr w:type="spellStart"/>
      <w:r w:rsidRPr="00776A3E">
        <w:rPr>
          <w:lang w:val="it-IT"/>
        </w:rPr>
        <w:t>quis</w:t>
      </w:r>
      <w:proofErr w:type="spellEnd"/>
      <w:r w:rsidRPr="00776A3E">
        <w:rPr>
          <w:lang w:val="it-IT"/>
        </w:rPr>
        <w:t xml:space="preserve"> </w:t>
      </w:r>
      <w:proofErr w:type="spellStart"/>
      <w:r w:rsidRPr="00776A3E">
        <w:rPr>
          <w:lang w:val="it-IT"/>
        </w:rPr>
        <w:t>diam</w:t>
      </w:r>
      <w:proofErr w:type="spellEnd"/>
      <w:r w:rsidRPr="00776A3E">
        <w:rPr>
          <w:lang w:val="it-IT"/>
        </w:rPr>
        <w:t xml:space="preserve"> </w:t>
      </w:r>
      <w:proofErr w:type="spellStart"/>
      <w:r w:rsidRPr="00776A3E">
        <w:rPr>
          <w:lang w:val="it-IT"/>
        </w:rPr>
        <w:t>feugiat</w:t>
      </w:r>
      <w:proofErr w:type="spellEnd"/>
      <w:r w:rsidRPr="00776A3E">
        <w:rPr>
          <w:lang w:val="it-IT"/>
        </w:rPr>
        <w:t xml:space="preserve"> id </w:t>
      </w:r>
      <w:proofErr w:type="spellStart"/>
      <w:r w:rsidRPr="00776A3E">
        <w:rPr>
          <w:lang w:val="it-IT"/>
        </w:rPr>
        <w:t>consectetur</w:t>
      </w:r>
      <w:proofErr w:type="spellEnd"/>
      <w:r w:rsidRPr="00776A3E">
        <w:rPr>
          <w:lang w:val="it-IT"/>
        </w:rPr>
        <w:t xml:space="preserve"> </w:t>
      </w:r>
      <w:proofErr w:type="spellStart"/>
      <w:r w:rsidRPr="00776A3E">
        <w:rPr>
          <w:lang w:val="it-IT"/>
        </w:rPr>
        <w:t>risus</w:t>
      </w:r>
      <w:proofErr w:type="spellEnd"/>
      <w:r w:rsidRPr="00776A3E">
        <w:rPr>
          <w:lang w:val="it-IT"/>
        </w:rPr>
        <w:t xml:space="preserve"> </w:t>
      </w:r>
      <w:proofErr w:type="spellStart"/>
      <w:r w:rsidRPr="00776A3E">
        <w:rPr>
          <w:lang w:val="it-IT"/>
        </w:rPr>
        <w:t>pretium</w:t>
      </w:r>
      <w:proofErr w:type="spellEnd"/>
      <w:r w:rsidRPr="00776A3E">
        <w:rPr>
          <w:lang w:val="it-IT"/>
        </w:rPr>
        <w:t xml:space="preserve">. </w:t>
      </w:r>
      <w:proofErr w:type="spellStart"/>
      <w:r w:rsidRPr="00776A3E">
        <w:rPr>
          <w:lang w:val="it-IT"/>
        </w:rPr>
        <w:t>Vestibulum</w:t>
      </w:r>
      <w:proofErr w:type="spellEnd"/>
      <w:r w:rsidRPr="00776A3E">
        <w:rPr>
          <w:lang w:val="it-IT"/>
        </w:rPr>
        <w:t xml:space="preserve"> </w:t>
      </w:r>
      <w:proofErr w:type="spellStart"/>
      <w:r w:rsidRPr="00776A3E">
        <w:rPr>
          <w:lang w:val="it-IT"/>
        </w:rPr>
        <w:t>nisi</w:t>
      </w:r>
      <w:proofErr w:type="spellEnd"/>
      <w:r w:rsidRPr="00776A3E">
        <w:rPr>
          <w:lang w:val="it-IT"/>
        </w:rPr>
        <w:t xml:space="preserve"> magna, </w:t>
      </w:r>
      <w:proofErr w:type="spellStart"/>
      <w:r w:rsidRPr="00776A3E">
        <w:rPr>
          <w:lang w:val="it-IT"/>
        </w:rPr>
        <w:t>mollis</w:t>
      </w:r>
      <w:proofErr w:type="spellEnd"/>
      <w:r w:rsidRPr="00776A3E">
        <w:rPr>
          <w:lang w:val="it-IT"/>
        </w:rPr>
        <w:t xml:space="preserve"> ut </w:t>
      </w:r>
      <w:proofErr w:type="spellStart"/>
      <w:r w:rsidRPr="00776A3E">
        <w:rPr>
          <w:lang w:val="it-IT"/>
        </w:rPr>
        <w:t>dignissim</w:t>
      </w:r>
      <w:proofErr w:type="spellEnd"/>
      <w:r w:rsidRPr="00776A3E">
        <w:rPr>
          <w:lang w:val="it-IT"/>
        </w:rPr>
        <w:t xml:space="preserve"> et, </w:t>
      </w:r>
      <w:proofErr w:type="spellStart"/>
      <w:r w:rsidRPr="00776A3E">
        <w:rPr>
          <w:lang w:val="it-IT"/>
        </w:rPr>
        <w:t>porttitor</w:t>
      </w:r>
      <w:proofErr w:type="spellEnd"/>
      <w:r w:rsidRPr="00776A3E">
        <w:rPr>
          <w:lang w:val="it-IT"/>
        </w:rPr>
        <w:t xml:space="preserve"> non </w:t>
      </w:r>
      <w:proofErr w:type="spellStart"/>
      <w:r w:rsidRPr="00776A3E">
        <w:rPr>
          <w:lang w:val="it-IT"/>
        </w:rPr>
        <w:t>leo</w:t>
      </w:r>
      <w:proofErr w:type="spellEnd"/>
      <w:r w:rsidRPr="00776A3E">
        <w:rPr>
          <w:lang w:val="it-IT"/>
        </w:rPr>
        <w:t xml:space="preserve">. </w:t>
      </w:r>
      <w:proofErr w:type="spellStart"/>
      <w:r w:rsidRPr="00776A3E">
        <w:rPr>
          <w:lang w:val="it-IT"/>
        </w:rPr>
        <w:t>Vestibulum</w:t>
      </w:r>
      <w:proofErr w:type="spellEnd"/>
      <w:r w:rsidRPr="00776A3E">
        <w:rPr>
          <w:lang w:val="it-IT"/>
        </w:rPr>
        <w:t xml:space="preserve"> </w:t>
      </w:r>
      <w:proofErr w:type="spellStart"/>
      <w:r w:rsidRPr="00776A3E">
        <w:rPr>
          <w:lang w:val="it-IT"/>
        </w:rPr>
        <w:t>quis</w:t>
      </w:r>
      <w:proofErr w:type="spellEnd"/>
      <w:r w:rsidRPr="00776A3E">
        <w:rPr>
          <w:lang w:val="it-IT"/>
        </w:rPr>
        <w:t xml:space="preserve"> </w:t>
      </w:r>
      <w:proofErr w:type="spellStart"/>
      <w:r w:rsidRPr="00776A3E">
        <w:rPr>
          <w:lang w:val="it-IT"/>
        </w:rPr>
        <w:t>sem</w:t>
      </w:r>
      <w:proofErr w:type="spellEnd"/>
      <w:r w:rsidRPr="00776A3E">
        <w:rPr>
          <w:lang w:val="it-IT"/>
        </w:rPr>
        <w:t xml:space="preserve"> </w:t>
      </w:r>
      <w:proofErr w:type="spellStart"/>
      <w:r w:rsidRPr="00776A3E">
        <w:rPr>
          <w:lang w:val="it-IT"/>
        </w:rPr>
        <w:t>sed</w:t>
      </w:r>
      <w:proofErr w:type="spellEnd"/>
      <w:r w:rsidRPr="00776A3E">
        <w:rPr>
          <w:lang w:val="it-IT"/>
        </w:rPr>
        <w:t xml:space="preserve"> </w:t>
      </w:r>
      <w:proofErr w:type="spellStart"/>
      <w:r w:rsidRPr="00776A3E">
        <w:rPr>
          <w:lang w:val="it-IT"/>
        </w:rPr>
        <w:t>enim</w:t>
      </w:r>
      <w:proofErr w:type="spellEnd"/>
      <w:r w:rsidRPr="00776A3E">
        <w:rPr>
          <w:lang w:val="it-IT"/>
        </w:rPr>
        <w:t xml:space="preserve"> </w:t>
      </w:r>
      <w:proofErr w:type="spellStart"/>
      <w:r w:rsidRPr="00776A3E">
        <w:rPr>
          <w:lang w:val="it-IT"/>
        </w:rPr>
        <w:t>tempor</w:t>
      </w:r>
      <w:proofErr w:type="spellEnd"/>
      <w:r w:rsidRPr="00776A3E">
        <w:rPr>
          <w:lang w:val="it-IT"/>
        </w:rPr>
        <w:t xml:space="preserve"> </w:t>
      </w:r>
      <w:proofErr w:type="spellStart"/>
      <w:r w:rsidRPr="00776A3E">
        <w:rPr>
          <w:lang w:val="it-IT"/>
        </w:rPr>
        <w:t>rutrum</w:t>
      </w:r>
      <w:proofErr w:type="spellEnd"/>
      <w:r w:rsidRPr="00776A3E">
        <w:rPr>
          <w:lang w:val="it-IT"/>
        </w:rPr>
        <w:t xml:space="preserve">. </w:t>
      </w:r>
      <w:proofErr w:type="spellStart"/>
      <w:r w:rsidRPr="00776A3E">
        <w:rPr>
          <w:lang w:val="it-IT"/>
        </w:rPr>
        <w:t>Donec</w:t>
      </w:r>
      <w:proofErr w:type="spellEnd"/>
      <w:r w:rsidRPr="00776A3E">
        <w:rPr>
          <w:lang w:val="it-IT"/>
        </w:rPr>
        <w:t xml:space="preserve"> </w:t>
      </w:r>
      <w:proofErr w:type="spellStart"/>
      <w:r w:rsidRPr="00776A3E">
        <w:rPr>
          <w:lang w:val="it-IT"/>
        </w:rPr>
        <w:t>luctus</w:t>
      </w:r>
      <w:proofErr w:type="spellEnd"/>
      <w:r w:rsidRPr="00776A3E">
        <w:rPr>
          <w:lang w:val="it-IT"/>
        </w:rPr>
        <w:t xml:space="preserve"> </w:t>
      </w:r>
      <w:proofErr w:type="spellStart"/>
      <w:r w:rsidRPr="00776A3E">
        <w:rPr>
          <w:lang w:val="it-IT"/>
        </w:rPr>
        <w:t>tempus</w:t>
      </w:r>
      <w:proofErr w:type="spellEnd"/>
      <w:r w:rsidRPr="00776A3E">
        <w:rPr>
          <w:lang w:val="it-IT"/>
        </w:rPr>
        <w:t xml:space="preserve"> </w:t>
      </w:r>
      <w:proofErr w:type="spellStart"/>
      <w:r w:rsidRPr="00776A3E">
        <w:rPr>
          <w:lang w:val="it-IT"/>
        </w:rPr>
        <w:t>metus</w:t>
      </w:r>
      <w:proofErr w:type="spellEnd"/>
      <w:r w:rsidRPr="00776A3E">
        <w:rPr>
          <w:lang w:val="it-IT"/>
        </w:rPr>
        <w:t xml:space="preserve">, </w:t>
      </w:r>
      <w:proofErr w:type="spellStart"/>
      <w:r w:rsidRPr="00776A3E">
        <w:rPr>
          <w:lang w:val="it-IT"/>
        </w:rPr>
        <w:t>congue</w:t>
      </w:r>
      <w:proofErr w:type="spellEnd"/>
      <w:r w:rsidRPr="00776A3E">
        <w:rPr>
          <w:lang w:val="it-IT"/>
        </w:rPr>
        <w:t xml:space="preserve"> </w:t>
      </w:r>
      <w:proofErr w:type="spellStart"/>
      <w:r w:rsidRPr="00776A3E">
        <w:rPr>
          <w:lang w:val="it-IT"/>
        </w:rPr>
        <w:t>sodales</w:t>
      </w:r>
      <w:proofErr w:type="spellEnd"/>
      <w:r w:rsidRPr="00776A3E">
        <w:rPr>
          <w:lang w:val="it-IT"/>
        </w:rPr>
        <w:t xml:space="preserve"> orci </w:t>
      </w:r>
      <w:proofErr w:type="spellStart"/>
      <w:r w:rsidRPr="00776A3E">
        <w:rPr>
          <w:lang w:val="it-IT"/>
        </w:rPr>
        <w:t>ullamcorper</w:t>
      </w:r>
      <w:proofErr w:type="spellEnd"/>
      <w:r w:rsidRPr="00776A3E">
        <w:rPr>
          <w:lang w:val="it-IT"/>
        </w:rPr>
        <w:t xml:space="preserve"> a. </w:t>
      </w:r>
      <w:proofErr w:type="spellStart"/>
      <w:r w:rsidRPr="00776A3E">
        <w:rPr>
          <w:lang w:val="it-IT"/>
        </w:rPr>
        <w:t>Vestibulum</w:t>
      </w:r>
      <w:proofErr w:type="spellEnd"/>
      <w:r w:rsidRPr="00776A3E">
        <w:rPr>
          <w:lang w:val="it-IT"/>
        </w:rPr>
        <w:t xml:space="preserve"> </w:t>
      </w:r>
      <w:proofErr w:type="spellStart"/>
      <w:r w:rsidRPr="00776A3E">
        <w:rPr>
          <w:lang w:val="it-IT"/>
        </w:rPr>
        <w:t>nec</w:t>
      </w:r>
      <w:proofErr w:type="spellEnd"/>
      <w:r w:rsidRPr="00776A3E">
        <w:rPr>
          <w:lang w:val="it-IT"/>
        </w:rPr>
        <w:t xml:space="preserve"> </w:t>
      </w:r>
      <w:proofErr w:type="spellStart"/>
      <w:r w:rsidRPr="00776A3E">
        <w:rPr>
          <w:lang w:val="it-IT"/>
        </w:rPr>
        <w:t>bibendum</w:t>
      </w:r>
      <w:proofErr w:type="spellEnd"/>
      <w:r w:rsidRPr="00776A3E">
        <w:rPr>
          <w:lang w:val="it-IT"/>
        </w:rPr>
        <w:t xml:space="preserve"> </w:t>
      </w:r>
      <w:proofErr w:type="spellStart"/>
      <w:r w:rsidRPr="00776A3E">
        <w:rPr>
          <w:lang w:val="it-IT"/>
        </w:rPr>
        <w:t>lorem</w:t>
      </w:r>
      <w:proofErr w:type="spellEnd"/>
      <w:r w:rsidRPr="00776A3E">
        <w:rPr>
          <w:lang w:val="it-IT"/>
        </w:rPr>
        <w:t xml:space="preserve">. </w:t>
      </w:r>
      <w:proofErr w:type="spellStart"/>
      <w:r w:rsidRPr="00776A3E">
        <w:rPr>
          <w:lang w:val="it-IT"/>
        </w:rPr>
        <w:t>Mauris</w:t>
      </w:r>
      <w:proofErr w:type="spellEnd"/>
      <w:r w:rsidRPr="00776A3E">
        <w:rPr>
          <w:lang w:val="it-IT"/>
        </w:rPr>
        <w:t xml:space="preserve"> </w:t>
      </w:r>
      <w:proofErr w:type="spellStart"/>
      <w:r w:rsidRPr="00776A3E">
        <w:rPr>
          <w:lang w:val="it-IT"/>
        </w:rPr>
        <w:t>nec</w:t>
      </w:r>
      <w:proofErr w:type="spellEnd"/>
      <w:r w:rsidRPr="00776A3E">
        <w:rPr>
          <w:lang w:val="it-IT"/>
        </w:rPr>
        <w:t xml:space="preserve"> </w:t>
      </w:r>
      <w:proofErr w:type="spellStart"/>
      <w:r w:rsidRPr="00776A3E">
        <w:rPr>
          <w:lang w:val="it-IT"/>
        </w:rPr>
        <w:t>sem</w:t>
      </w:r>
      <w:proofErr w:type="spellEnd"/>
      <w:r w:rsidRPr="00776A3E">
        <w:rPr>
          <w:lang w:val="it-IT"/>
        </w:rPr>
        <w:t xml:space="preserve"> ut </w:t>
      </w:r>
      <w:proofErr w:type="spellStart"/>
      <w:r w:rsidRPr="00776A3E">
        <w:rPr>
          <w:lang w:val="it-IT"/>
        </w:rPr>
        <w:t>tellus</w:t>
      </w:r>
      <w:proofErr w:type="spellEnd"/>
      <w:r w:rsidRPr="00776A3E">
        <w:rPr>
          <w:lang w:val="it-IT"/>
        </w:rPr>
        <w:t xml:space="preserve"> </w:t>
      </w:r>
      <w:proofErr w:type="spellStart"/>
      <w:r w:rsidRPr="00776A3E">
        <w:rPr>
          <w:lang w:val="it-IT"/>
        </w:rPr>
        <w:t>tincidunt</w:t>
      </w:r>
      <w:proofErr w:type="spellEnd"/>
      <w:r w:rsidRPr="00776A3E">
        <w:rPr>
          <w:lang w:val="it-IT"/>
        </w:rPr>
        <w:t xml:space="preserve"> </w:t>
      </w:r>
      <w:proofErr w:type="spellStart"/>
      <w:r w:rsidRPr="00776A3E">
        <w:rPr>
          <w:lang w:val="it-IT"/>
        </w:rPr>
        <w:t>congue</w:t>
      </w:r>
      <w:proofErr w:type="spellEnd"/>
      <w:r w:rsidRPr="00776A3E">
        <w:rPr>
          <w:lang w:val="it-IT"/>
        </w:rPr>
        <w:t xml:space="preserve"> </w:t>
      </w:r>
      <w:proofErr w:type="spellStart"/>
      <w:r w:rsidRPr="00776A3E">
        <w:rPr>
          <w:lang w:val="it-IT"/>
        </w:rPr>
        <w:t>sed</w:t>
      </w:r>
      <w:proofErr w:type="spellEnd"/>
      <w:r w:rsidRPr="00776A3E">
        <w:rPr>
          <w:lang w:val="it-IT"/>
        </w:rPr>
        <w:t xml:space="preserve"> in </w:t>
      </w:r>
      <w:proofErr w:type="spellStart"/>
      <w:r w:rsidRPr="00776A3E">
        <w:rPr>
          <w:lang w:val="it-IT"/>
        </w:rPr>
        <w:t>nunc</w:t>
      </w:r>
      <w:proofErr w:type="spellEnd"/>
      <w:r w:rsidRPr="00776A3E">
        <w:rPr>
          <w:lang w:val="it-IT"/>
        </w:rPr>
        <w:t xml:space="preserve">. </w:t>
      </w:r>
      <w:proofErr w:type="spellStart"/>
      <w:r w:rsidRPr="00776A3E">
        <w:rPr>
          <w:lang w:val="it-IT"/>
        </w:rPr>
        <w:t>Curabitur</w:t>
      </w:r>
      <w:proofErr w:type="spellEnd"/>
      <w:r w:rsidRPr="00776A3E">
        <w:rPr>
          <w:lang w:val="it-IT"/>
        </w:rPr>
        <w:t xml:space="preserve"> </w:t>
      </w:r>
      <w:proofErr w:type="spellStart"/>
      <w:r w:rsidRPr="00776A3E">
        <w:rPr>
          <w:lang w:val="it-IT"/>
        </w:rPr>
        <w:t>pretium</w:t>
      </w:r>
      <w:proofErr w:type="spellEnd"/>
      <w:r w:rsidRPr="00776A3E">
        <w:rPr>
          <w:lang w:val="it-IT"/>
        </w:rPr>
        <w:t xml:space="preserve">, </w:t>
      </w:r>
      <w:proofErr w:type="spellStart"/>
      <w:r w:rsidRPr="00776A3E">
        <w:rPr>
          <w:lang w:val="it-IT"/>
        </w:rPr>
        <w:t>justo</w:t>
      </w:r>
      <w:proofErr w:type="spellEnd"/>
      <w:r w:rsidRPr="00776A3E">
        <w:rPr>
          <w:lang w:val="it-IT"/>
        </w:rPr>
        <w:t xml:space="preserve"> non </w:t>
      </w:r>
      <w:proofErr w:type="spellStart"/>
      <w:r w:rsidRPr="00776A3E">
        <w:rPr>
          <w:lang w:val="it-IT"/>
        </w:rPr>
        <w:t>congue</w:t>
      </w:r>
      <w:proofErr w:type="spellEnd"/>
      <w:r w:rsidRPr="00776A3E">
        <w:rPr>
          <w:lang w:val="it-IT"/>
        </w:rPr>
        <w:t xml:space="preserve"> lacinia, </w:t>
      </w:r>
      <w:proofErr w:type="spellStart"/>
      <w:r w:rsidRPr="00776A3E">
        <w:rPr>
          <w:lang w:val="it-IT"/>
        </w:rPr>
        <w:t>quam</w:t>
      </w:r>
      <w:proofErr w:type="spellEnd"/>
      <w:r w:rsidRPr="00776A3E">
        <w:rPr>
          <w:lang w:val="it-IT"/>
        </w:rPr>
        <w:t xml:space="preserve"> mi </w:t>
      </w:r>
      <w:proofErr w:type="spellStart"/>
      <w:r w:rsidRPr="00776A3E">
        <w:rPr>
          <w:lang w:val="it-IT"/>
        </w:rPr>
        <w:t>faucibus</w:t>
      </w:r>
      <w:proofErr w:type="spellEnd"/>
      <w:r w:rsidRPr="00776A3E">
        <w:rPr>
          <w:lang w:val="it-IT"/>
        </w:rPr>
        <w:t xml:space="preserve"> mi, </w:t>
      </w:r>
      <w:proofErr w:type="spellStart"/>
      <w:r w:rsidRPr="00776A3E">
        <w:rPr>
          <w:lang w:val="it-IT"/>
        </w:rPr>
        <w:t>eget</w:t>
      </w:r>
      <w:proofErr w:type="spellEnd"/>
      <w:r w:rsidRPr="00776A3E">
        <w:rPr>
          <w:lang w:val="it-IT"/>
        </w:rPr>
        <w:t xml:space="preserve"> viverra </w:t>
      </w:r>
      <w:proofErr w:type="spellStart"/>
      <w:r w:rsidRPr="00776A3E">
        <w:rPr>
          <w:lang w:val="it-IT"/>
        </w:rPr>
        <w:t>risus</w:t>
      </w:r>
      <w:proofErr w:type="spellEnd"/>
      <w:r w:rsidRPr="00776A3E">
        <w:rPr>
          <w:lang w:val="it-IT"/>
        </w:rPr>
        <w:t xml:space="preserve"> orci </w:t>
      </w:r>
      <w:proofErr w:type="spellStart"/>
      <w:r w:rsidRPr="00776A3E">
        <w:rPr>
          <w:lang w:val="it-IT"/>
        </w:rPr>
        <w:t>at</w:t>
      </w:r>
      <w:proofErr w:type="spellEnd"/>
      <w:r w:rsidRPr="00776A3E">
        <w:rPr>
          <w:lang w:val="it-IT"/>
        </w:rPr>
        <w:t xml:space="preserve"> eros. </w:t>
      </w:r>
      <w:proofErr w:type="spellStart"/>
      <w:r w:rsidRPr="00776A3E">
        <w:rPr>
          <w:lang w:val="it-IT"/>
        </w:rPr>
        <w:t>Vestibulum</w:t>
      </w:r>
      <w:proofErr w:type="spellEnd"/>
      <w:r w:rsidRPr="00776A3E">
        <w:rPr>
          <w:lang w:val="it-IT"/>
        </w:rPr>
        <w:t xml:space="preserve"> ante </w:t>
      </w:r>
      <w:proofErr w:type="spellStart"/>
      <w:r w:rsidRPr="00776A3E">
        <w:rPr>
          <w:lang w:val="it-IT"/>
        </w:rPr>
        <w:t>ipsum</w:t>
      </w:r>
      <w:proofErr w:type="spellEnd"/>
      <w:r w:rsidRPr="00776A3E">
        <w:rPr>
          <w:lang w:val="it-IT"/>
        </w:rPr>
        <w:t xml:space="preserve"> primis in </w:t>
      </w:r>
      <w:proofErr w:type="spellStart"/>
      <w:r w:rsidRPr="00776A3E">
        <w:rPr>
          <w:lang w:val="it-IT"/>
        </w:rPr>
        <w:t>faucibus</w:t>
      </w:r>
      <w:proofErr w:type="spellEnd"/>
      <w:r w:rsidRPr="00776A3E">
        <w:rPr>
          <w:lang w:val="it-IT"/>
        </w:rPr>
        <w:t xml:space="preserve"> orci </w:t>
      </w:r>
      <w:proofErr w:type="spellStart"/>
      <w:r w:rsidRPr="00776A3E">
        <w:rPr>
          <w:lang w:val="it-IT"/>
        </w:rPr>
        <w:t>luctus</w:t>
      </w:r>
      <w:proofErr w:type="spellEnd"/>
      <w:r w:rsidRPr="00776A3E">
        <w:rPr>
          <w:lang w:val="it-IT"/>
        </w:rPr>
        <w:t xml:space="preserve"> et </w:t>
      </w:r>
      <w:proofErr w:type="spellStart"/>
      <w:r w:rsidRPr="00776A3E">
        <w:rPr>
          <w:lang w:val="it-IT"/>
        </w:rPr>
        <w:t>ultrices</w:t>
      </w:r>
      <w:proofErr w:type="spellEnd"/>
      <w:r w:rsidRPr="00776A3E">
        <w:rPr>
          <w:lang w:val="it-IT"/>
        </w:rPr>
        <w:t xml:space="preserve"> </w:t>
      </w:r>
      <w:proofErr w:type="spellStart"/>
      <w:r w:rsidRPr="00776A3E">
        <w:rPr>
          <w:lang w:val="it-IT"/>
        </w:rPr>
        <w:t>posuere</w:t>
      </w:r>
      <w:proofErr w:type="spellEnd"/>
      <w:r w:rsidRPr="00776A3E">
        <w:rPr>
          <w:lang w:val="it-IT"/>
        </w:rPr>
        <w:t xml:space="preserve"> </w:t>
      </w:r>
      <w:proofErr w:type="spellStart"/>
      <w:r w:rsidRPr="00776A3E">
        <w:rPr>
          <w:lang w:val="it-IT"/>
        </w:rPr>
        <w:t>cubilia</w:t>
      </w:r>
      <w:proofErr w:type="spellEnd"/>
      <w:r w:rsidRPr="00776A3E">
        <w:rPr>
          <w:lang w:val="it-IT"/>
        </w:rPr>
        <w:t xml:space="preserve"> </w:t>
      </w:r>
      <w:proofErr w:type="spellStart"/>
      <w:r w:rsidRPr="00776A3E">
        <w:rPr>
          <w:lang w:val="it-IT"/>
        </w:rPr>
        <w:t>Curae</w:t>
      </w:r>
      <w:proofErr w:type="spellEnd"/>
      <w:r w:rsidRPr="00776A3E">
        <w:rPr>
          <w:lang w:val="it-IT"/>
        </w:rPr>
        <w:t xml:space="preserve">; </w:t>
      </w:r>
      <w:proofErr w:type="spellStart"/>
      <w:r w:rsidRPr="00776A3E">
        <w:rPr>
          <w:lang w:val="it-IT"/>
        </w:rPr>
        <w:t>Aliquam</w:t>
      </w:r>
      <w:proofErr w:type="spellEnd"/>
      <w:r w:rsidRPr="00776A3E">
        <w:rPr>
          <w:lang w:val="it-IT"/>
        </w:rPr>
        <w:t xml:space="preserve"> </w:t>
      </w:r>
      <w:proofErr w:type="spellStart"/>
      <w:r w:rsidRPr="00776A3E">
        <w:rPr>
          <w:lang w:val="it-IT"/>
        </w:rPr>
        <w:t>bibendum</w:t>
      </w:r>
      <w:proofErr w:type="spellEnd"/>
      <w:r w:rsidRPr="00776A3E">
        <w:rPr>
          <w:lang w:val="it-IT"/>
        </w:rPr>
        <w:t xml:space="preserve"> </w:t>
      </w:r>
      <w:proofErr w:type="spellStart"/>
      <w:r w:rsidRPr="00776A3E">
        <w:rPr>
          <w:lang w:val="it-IT"/>
        </w:rPr>
        <w:t>justo</w:t>
      </w:r>
      <w:proofErr w:type="spellEnd"/>
      <w:r w:rsidRPr="00776A3E">
        <w:rPr>
          <w:lang w:val="it-IT"/>
        </w:rPr>
        <w:t xml:space="preserve"> </w:t>
      </w:r>
      <w:proofErr w:type="spellStart"/>
      <w:r w:rsidRPr="00776A3E">
        <w:rPr>
          <w:lang w:val="it-IT"/>
        </w:rPr>
        <w:t>convallis</w:t>
      </w:r>
      <w:proofErr w:type="spellEnd"/>
      <w:r w:rsidRPr="00776A3E">
        <w:rPr>
          <w:lang w:val="it-IT"/>
        </w:rPr>
        <w:t xml:space="preserve"> </w:t>
      </w:r>
      <w:proofErr w:type="spellStart"/>
      <w:r w:rsidRPr="00776A3E">
        <w:rPr>
          <w:lang w:val="it-IT"/>
        </w:rPr>
        <w:t>erat</w:t>
      </w:r>
      <w:proofErr w:type="spellEnd"/>
      <w:r w:rsidRPr="00776A3E">
        <w:rPr>
          <w:lang w:val="it-IT"/>
        </w:rPr>
        <w:t xml:space="preserve"> </w:t>
      </w:r>
      <w:proofErr w:type="spellStart"/>
      <w:r w:rsidRPr="00776A3E">
        <w:rPr>
          <w:lang w:val="it-IT"/>
        </w:rPr>
        <w:t>tincidunt</w:t>
      </w:r>
      <w:proofErr w:type="spellEnd"/>
      <w:r w:rsidRPr="00776A3E">
        <w:rPr>
          <w:lang w:val="it-IT"/>
        </w:rPr>
        <w:t xml:space="preserve"> lacinia. </w:t>
      </w:r>
      <w:proofErr w:type="spellStart"/>
      <w:r w:rsidRPr="00776A3E">
        <w:rPr>
          <w:lang w:val="it-IT"/>
        </w:rPr>
        <w:t>Nunc</w:t>
      </w:r>
      <w:proofErr w:type="spellEnd"/>
      <w:r w:rsidRPr="00776A3E">
        <w:rPr>
          <w:lang w:val="it-IT"/>
        </w:rPr>
        <w:t xml:space="preserve"> viverra </w:t>
      </w:r>
      <w:proofErr w:type="spellStart"/>
      <w:r w:rsidRPr="00776A3E">
        <w:rPr>
          <w:lang w:val="it-IT"/>
        </w:rPr>
        <w:t>rutrum</w:t>
      </w:r>
      <w:proofErr w:type="spellEnd"/>
      <w:r w:rsidRPr="00776A3E">
        <w:rPr>
          <w:lang w:val="it-IT"/>
        </w:rPr>
        <w:t xml:space="preserve"> </w:t>
      </w:r>
      <w:proofErr w:type="spellStart"/>
      <w:r w:rsidRPr="00776A3E">
        <w:rPr>
          <w:lang w:val="it-IT"/>
        </w:rPr>
        <w:t>augue</w:t>
      </w:r>
      <w:proofErr w:type="spellEnd"/>
      <w:r w:rsidRPr="00776A3E">
        <w:rPr>
          <w:lang w:val="it-IT"/>
        </w:rPr>
        <w:t xml:space="preserve"> </w:t>
      </w:r>
      <w:proofErr w:type="spellStart"/>
      <w:r w:rsidRPr="00776A3E">
        <w:rPr>
          <w:lang w:val="it-IT"/>
        </w:rPr>
        <w:t>nec</w:t>
      </w:r>
      <w:proofErr w:type="spellEnd"/>
      <w:r w:rsidRPr="00776A3E">
        <w:rPr>
          <w:lang w:val="it-IT"/>
        </w:rPr>
        <w:t xml:space="preserve"> </w:t>
      </w:r>
      <w:proofErr w:type="spellStart"/>
      <w:r w:rsidRPr="00776A3E">
        <w:rPr>
          <w:lang w:val="it-IT"/>
        </w:rPr>
        <w:t>posuere</w:t>
      </w:r>
      <w:proofErr w:type="spellEnd"/>
      <w:r w:rsidRPr="00776A3E">
        <w:rPr>
          <w:lang w:val="it-IT"/>
        </w:rPr>
        <w:t xml:space="preserve">. </w:t>
      </w:r>
      <w:proofErr w:type="spellStart"/>
      <w:r w:rsidRPr="00776A3E">
        <w:rPr>
          <w:lang w:val="it-IT"/>
        </w:rPr>
        <w:t>Curabitur</w:t>
      </w:r>
      <w:proofErr w:type="spellEnd"/>
      <w:r w:rsidRPr="00776A3E">
        <w:rPr>
          <w:lang w:val="it-IT"/>
        </w:rPr>
        <w:t xml:space="preserve"> </w:t>
      </w:r>
      <w:proofErr w:type="spellStart"/>
      <w:r w:rsidRPr="00776A3E">
        <w:rPr>
          <w:lang w:val="it-IT"/>
        </w:rPr>
        <w:t>euismod</w:t>
      </w:r>
      <w:proofErr w:type="spellEnd"/>
      <w:r w:rsidRPr="00776A3E">
        <w:rPr>
          <w:lang w:val="it-IT"/>
        </w:rPr>
        <w:t xml:space="preserve"> massa </w:t>
      </w:r>
      <w:proofErr w:type="spellStart"/>
      <w:r w:rsidRPr="00776A3E">
        <w:rPr>
          <w:lang w:val="it-IT"/>
        </w:rPr>
        <w:t>nec</w:t>
      </w:r>
      <w:proofErr w:type="spellEnd"/>
      <w:r w:rsidRPr="00776A3E">
        <w:rPr>
          <w:lang w:val="it-IT"/>
        </w:rPr>
        <w:t xml:space="preserve"> </w:t>
      </w:r>
      <w:proofErr w:type="spellStart"/>
      <w:r w:rsidRPr="00776A3E">
        <w:rPr>
          <w:lang w:val="it-IT"/>
        </w:rPr>
        <w:t>elit</w:t>
      </w:r>
      <w:proofErr w:type="spellEnd"/>
      <w:r w:rsidRPr="00776A3E">
        <w:rPr>
          <w:lang w:val="it-IT"/>
        </w:rPr>
        <w:t xml:space="preserve"> </w:t>
      </w:r>
      <w:proofErr w:type="spellStart"/>
      <w:r w:rsidRPr="00776A3E">
        <w:rPr>
          <w:lang w:val="it-IT"/>
        </w:rPr>
        <w:t>euismod</w:t>
      </w:r>
      <w:proofErr w:type="spellEnd"/>
      <w:r w:rsidRPr="00776A3E">
        <w:rPr>
          <w:lang w:val="it-IT"/>
        </w:rPr>
        <w:t xml:space="preserve"> in </w:t>
      </w:r>
      <w:proofErr w:type="spellStart"/>
      <w:r w:rsidRPr="00776A3E">
        <w:rPr>
          <w:lang w:val="it-IT"/>
        </w:rPr>
        <w:t>rhoncus</w:t>
      </w:r>
      <w:proofErr w:type="spellEnd"/>
      <w:r w:rsidRPr="00776A3E">
        <w:rPr>
          <w:lang w:val="it-IT"/>
        </w:rPr>
        <w:t xml:space="preserve"> </w:t>
      </w:r>
      <w:proofErr w:type="spellStart"/>
      <w:r w:rsidRPr="00776A3E">
        <w:rPr>
          <w:lang w:val="it-IT"/>
        </w:rPr>
        <w:t>neque</w:t>
      </w:r>
      <w:proofErr w:type="spellEnd"/>
      <w:r w:rsidRPr="00776A3E">
        <w:rPr>
          <w:lang w:val="it-IT"/>
        </w:rPr>
        <w:t xml:space="preserve"> viverra. &gt; (elenco puntato </w:t>
      </w:r>
      <w:proofErr w:type="spellStart"/>
      <w:r w:rsidRPr="00776A3E">
        <w:rPr>
          <w:lang w:val="it-IT"/>
        </w:rPr>
        <w:t>Arial</w:t>
      </w:r>
      <w:proofErr w:type="spellEnd"/>
      <w:r w:rsidRPr="00776A3E">
        <w:rPr>
          <w:lang w:val="it-IT"/>
        </w:rPr>
        <w:t xml:space="preserve"> 10)</w:t>
      </w:r>
    </w:p>
    <w:p w14:paraId="71B70E59" w14:textId="77777777" w:rsidR="003A61F3" w:rsidRPr="00776A3E" w:rsidRDefault="003A61F3" w:rsidP="003A61F3">
      <w:pPr>
        <w:pStyle w:val="SUPSITitolettoArialbold11"/>
      </w:pPr>
    </w:p>
    <w:p w14:paraId="16AE7275" w14:textId="77777777" w:rsidR="003A61F3" w:rsidRPr="000366F1" w:rsidRDefault="00F564BB" w:rsidP="003A61F3">
      <w:pPr>
        <w:pStyle w:val="SUPSITitolettoArialbold11"/>
        <w:rPr>
          <w:lang w:val="en-US"/>
        </w:rPr>
      </w:pPr>
      <w:r w:rsidRPr="000366F1">
        <w:rPr>
          <w:lang w:val="en-US"/>
        </w:rPr>
        <w:t>The lazy dog &gt; (</w:t>
      </w:r>
      <w:proofErr w:type="spellStart"/>
      <w:r w:rsidRPr="000366F1">
        <w:rPr>
          <w:lang w:val="en-US"/>
        </w:rPr>
        <w:t>titoletto</w:t>
      </w:r>
      <w:proofErr w:type="spellEnd"/>
      <w:r w:rsidRPr="000366F1">
        <w:rPr>
          <w:lang w:val="en-US"/>
        </w:rPr>
        <w:t xml:space="preserve"> Arial bold 11) </w:t>
      </w:r>
    </w:p>
    <w:p w14:paraId="3D69AB60" w14:textId="77777777" w:rsidR="003A61F3" w:rsidRPr="000366F1" w:rsidRDefault="00F564BB" w:rsidP="003A61F3">
      <w:pPr>
        <w:pStyle w:val="SUPSITestoArial11"/>
        <w:rPr>
          <w:lang w:val="fr-FR"/>
        </w:rPr>
      </w:pPr>
      <w:r w:rsidRPr="000366F1">
        <w:rPr>
          <w:lang w:val="fr-FR"/>
        </w:rPr>
        <w:t xml:space="preserve">In </w:t>
      </w:r>
      <w:proofErr w:type="spellStart"/>
      <w:r w:rsidRPr="000366F1">
        <w:rPr>
          <w:lang w:val="fr-FR"/>
        </w:rPr>
        <w:t>sem</w:t>
      </w:r>
      <w:proofErr w:type="spellEnd"/>
      <w:r w:rsidRPr="000366F1">
        <w:rPr>
          <w:lang w:val="fr-FR"/>
        </w:rPr>
        <w:t xml:space="preserve"> </w:t>
      </w:r>
      <w:proofErr w:type="spellStart"/>
      <w:r w:rsidRPr="000366F1">
        <w:rPr>
          <w:lang w:val="fr-FR"/>
        </w:rPr>
        <w:t>sapien</w:t>
      </w:r>
      <w:proofErr w:type="spellEnd"/>
      <w:r w:rsidRPr="000366F1">
        <w:rPr>
          <w:lang w:val="fr-FR"/>
        </w:rPr>
        <w:t xml:space="preserve">, </w:t>
      </w:r>
      <w:proofErr w:type="spellStart"/>
      <w:r w:rsidRPr="000366F1">
        <w:rPr>
          <w:lang w:val="fr-FR"/>
        </w:rPr>
        <w:t>posuere</w:t>
      </w:r>
      <w:proofErr w:type="spellEnd"/>
      <w:r w:rsidRPr="000366F1">
        <w:rPr>
          <w:lang w:val="fr-FR"/>
        </w:rPr>
        <w:t xml:space="preserve"> non </w:t>
      </w:r>
      <w:proofErr w:type="spellStart"/>
      <w:r w:rsidRPr="000366F1">
        <w:rPr>
          <w:lang w:val="fr-FR"/>
        </w:rPr>
        <w:t>eleifend</w:t>
      </w:r>
      <w:proofErr w:type="spellEnd"/>
      <w:r w:rsidRPr="000366F1">
        <w:rPr>
          <w:lang w:val="fr-FR"/>
        </w:rPr>
        <w:t xml:space="preserve"> id, porta et </w:t>
      </w:r>
      <w:proofErr w:type="spellStart"/>
      <w:r w:rsidRPr="000366F1">
        <w:rPr>
          <w:lang w:val="fr-FR"/>
        </w:rPr>
        <w:t>augue</w:t>
      </w:r>
      <w:proofErr w:type="spellEnd"/>
      <w:r w:rsidRPr="000366F1">
        <w:rPr>
          <w:lang w:val="fr-FR"/>
        </w:rPr>
        <w:t xml:space="preserve">. </w:t>
      </w:r>
      <w:proofErr w:type="spellStart"/>
      <w:r w:rsidRPr="000366F1">
        <w:rPr>
          <w:lang w:val="fr-FR"/>
        </w:rPr>
        <w:t>Praesent</w:t>
      </w:r>
      <w:proofErr w:type="spellEnd"/>
      <w:r w:rsidRPr="000366F1">
        <w:rPr>
          <w:lang w:val="fr-FR"/>
        </w:rPr>
        <w:t xml:space="preserve"> </w:t>
      </w:r>
      <w:proofErr w:type="spellStart"/>
      <w:r w:rsidRPr="000366F1">
        <w:rPr>
          <w:lang w:val="fr-FR"/>
        </w:rPr>
        <w:t>ultricies</w:t>
      </w:r>
      <w:proofErr w:type="spellEnd"/>
      <w:r w:rsidRPr="000366F1">
        <w:rPr>
          <w:lang w:val="fr-FR"/>
        </w:rPr>
        <w:t xml:space="preserve"> </w:t>
      </w:r>
      <w:proofErr w:type="spellStart"/>
      <w:r w:rsidRPr="000366F1">
        <w:rPr>
          <w:lang w:val="fr-FR"/>
        </w:rPr>
        <w:t>suscipit</w:t>
      </w:r>
      <w:proofErr w:type="spellEnd"/>
      <w:r w:rsidRPr="000366F1">
        <w:rPr>
          <w:lang w:val="fr-FR"/>
        </w:rPr>
        <w:t xml:space="preserve"> magna, ut </w:t>
      </w:r>
      <w:proofErr w:type="spellStart"/>
      <w:r w:rsidRPr="000366F1">
        <w:rPr>
          <w:lang w:val="fr-FR"/>
        </w:rPr>
        <w:t>volutpat</w:t>
      </w:r>
      <w:proofErr w:type="spellEnd"/>
      <w:r w:rsidRPr="000366F1">
        <w:rPr>
          <w:lang w:val="fr-FR"/>
        </w:rPr>
        <w:t xml:space="preserve"> </w:t>
      </w:r>
      <w:proofErr w:type="spellStart"/>
      <w:r w:rsidRPr="000366F1">
        <w:rPr>
          <w:lang w:val="fr-FR"/>
        </w:rPr>
        <w:t>leo</w:t>
      </w:r>
      <w:proofErr w:type="spellEnd"/>
      <w:r w:rsidRPr="000366F1">
        <w:rPr>
          <w:lang w:val="fr-FR"/>
        </w:rPr>
        <w:t xml:space="preserve"> mollis eu. </w:t>
      </w:r>
      <w:proofErr w:type="spellStart"/>
      <w:r w:rsidRPr="000366F1">
        <w:rPr>
          <w:lang w:val="fr-FR"/>
        </w:rPr>
        <w:t>Pellentesque</w:t>
      </w:r>
      <w:proofErr w:type="spellEnd"/>
      <w:r w:rsidRPr="000366F1">
        <w:rPr>
          <w:lang w:val="fr-FR"/>
        </w:rPr>
        <w:t xml:space="preserve"> habitant </w:t>
      </w:r>
      <w:proofErr w:type="spellStart"/>
      <w:r w:rsidRPr="000366F1">
        <w:rPr>
          <w:lang w:val="fr-FR"/>
        </w:rPr>
        <w:t>morbi</w:t>
      </w:r>
      <w:proofErr w:type="spellEnd"/>
      <w:r w:rsidRPr="000366F1">
        <w:rPr>
          <w:lang w:val="fr-FR"/>
        </w:rPr>
        <w:t xml:space="preserve"> tristique </w:t>
      </w:r>
      <w:proofErr w:type="spellStart"/>
      <w:r w:rsidRPr="000366F1">
        <w:rPr>
          <w:lang w:val="fr-FR"/>
        </w:rPr>
        <w:t>senectus</w:t>
      </w:r>
      <w:proofErr w:type="spellEnd"/>
      <w:r w:rsidRPr="000366F1">
        <w:rPr>
          <w:lang w:val="fr-FR"/>
        </w:rPr>
        <w:t xml:space="preserve"> et </w:t>
      </w:r>
      <w:proofErr w:type="spellStart"/>
      <w:r w:rsidRPr="000366F1">
        <w:rPr>
          <w:lang w:val="fr-FR"/>
        </w:rPr>
        <w:t>netus</w:t>
      </w:r>
      <w:proofErr w:type="spellEnd"/>
      <w:r w:rsidRPr="000366F1">
        <w:rPr>
          <w:lang w:val="fr-FR"/>
        </w:rPr>
        <w:t xml:space="preserve"> et </w:t>
      </w:r>
      <w:proofErr w:type="spellStart"/>
      <w:r w:rsidRPr="000366F1">
        <w:rPr>
          <w:lang w:val="fr-FR"/>
        </w:rPr>
        <w:t>malesuada</w:t>
      </w:r>
      <w:proofErr w:type="spellEnd"/>
      <w:r w:rsidRPr="000366F1">
        <w:rPr>
          <w:lang w:val="fr-FR"/>
        </w:rPr>
        <w:t xml:space="preserve"> </w:t>
      </w:r>
      <w:proofErr w:type="spellStart"/>
      <w:r w:rsidRPr="000366F1">
        <w:rPr>
          <w:lang w:val="fr-FR"/>
        </w:rPr>
        <w:t>fames</w:t>
      </w:r>
      <w:proofErr w:type="spellEnd"/>
      <w:r w:rsidRPr="000366F1">
        <w:rPr>
          <w:lang w:val="fr-FR"/>
        </w:rPr>
        <w:t xml:space="preserve"> </w:t>
      </w:r>
      <w:proofErr w:type="spellStart"/>
      <w:r w:rsidRPr="000366F1">
        <w:rPr>
          <w:lang w:val="fr-FR"/>
        </w:rPr>
        <w:t>ac</w:t>
      </w:r>
      <w:proofErr w:type="spellEnd"/>
      <w:r w:rsidRPr="000366F1">
        <w:rPr>
          <w:lang w:val="fr-FR"/>
        </w:rPr>
        <w:t xml:space="preserve"> </w:t>
      </w:r>
      <w:proofErr w:type="spellStart"/>
      <w:r w:rsidRPr="000366F1">
        <w:rPr>
          <w:lang w:val="fr-FR"/>
        </w:rPr>
        <w:t>turpis</w:t>
      </w:r>
      <w:proofErr w:type="spellEnd"/>
      <w:r w:rsidRPr="000366F1">
        <w:rPr>
          <w:lang w:val="fr-FR"/>
        </w:rPr>
        <w:t xml:space="preserve"> </w:t>
      </w:r>
      <w:proofErr w:type="spellStart"/>
      <w:r w:rsidRPr="000366F1">
        <w:rPr>
          <w:lang w:val="fr-FR"/>
        </w:rPr>
        <w:t>egestas</w:t>
      </w:r>
      <w:proofErr w:type="spellEnd"/>
      <w:r w:rsidRPr="000366F1">
        <w:rPr>
          <w:lang w:val="fr-FR"/>
        </w:rPr>
        <w:t xml:space="preserve">. Ut </w:t>
      </w:r>
      <w:proofErr w:type="spellStart"/>
      <w:r w:rsidRPr="000366F1">
        <w:rPr>
          <w:lang w:val="fr-FR"/>
        </w:rPr>
        <w:t>sit</w:t>
      </w:r>
      <w:proofErr w:type="spellEnd"/>
      <w:r w:rsidRPr="000366F1">
        <w:rPr>
          <w:lang w:val="fr-FR"/>
        </w:rPr>
        <w:t xml:space="preserve"> </w:t>
      </w:r>
      <w:proofErr w:type="spellStart"/>
      <w:r w:rsidRPr="000366F1">
        <w:rPr>
          <w:lang w:val="fr-FR"/>
        </w:rPr>
        <w:t>amet</w:t>
      </w:r>
      <w:proofErr w:type="spellEnd"/>
      <w:r w:rsidRPr="000366F1">
        <w:rPr>
          <w:lang w:val="fr-FR"/>
        </w:rPr>
        <w:t xml:space="preserve"> </w:t>
      </w:r>
      <w:proofErr w:type="spellStart"/>
      <w:r w:rsidRPr="000366F1">
        <w:rPr>
          <w:lang w:val="fr-FR"/>
        </w:rPr>
        <w:t>felis</w:t>
      </w:r>
      <w:proofErr w:type="spellEnd"/>
      <w:r w:rsidRPr="000366F1">
        <w:rPr>
          <w:lang w:val="fr-FR"/>
        </w:rPr>
        <w:t xml:space="preserve"> </w:t>
      </w:r>
      <w:proofErr w:type="spellStart"/>
      <w:r w:rsidRPr="000366F1">
        <w:rPr>
          <w:lang w:val="fr-FR"/>
        </w:rPr>
        <w:t>eleifend</w:t>
      </w:r>
      <w:proofErr w:type="spellEnd"/>
      <w:r w:rsidRPr="000366F1">
        <w:rPr>
          <w:lang w:val="fr-FR"/>
        </w:rPr>
        <w:t xml:space="preserve"> massa </w:t>
      </w:r>
      <w:proofErr w:type="spellStart"/>
      <w:r w:rsidRPr="000366F1">
        <w:rPr>
          <w:lang w:val="fr-FR"/>
        </w:rPr>
        <w:t>blandit</w:t>
      </w:r>
      <w:proofErr w:type="spellEnd"/>
      <w:r w:rsidRPr="000366F1">
        <w:rPr>
          <w:lang w:val="fr-FR"/>
        </w:rPr>
        <w:t xml:space="preserve"> </w:t>
      </w:r>
      <w:proofErr w:type="spellStart"/>
      <w:r w:rsidRPr="000366F1">
        <w:rPr>
          <w:lang w:val="fr-FR"/>
        </w:rPr>
        <w:t>dictum</w:t>
      </w:r>
      <w:proofErr w:type="spellEnd"/>
      <w:r w:rsidRPr="000366F1">
        <w:rPr>
          <w:lang w:val="fr-FR"/>
        </w:rPr>
        <w:t xml:space="preserve"> id </w:t>
      </w:r>
      <w:proofErr w:type="spellStart"/>
      <w:r w:rsidRPr="000366F1">
        <w:rPr>
          <w:lang w:val="fr-FR"/>
        </w:rPr>
        <w:t>vel</w:t>
      </w:r>
      <w:proofErr w:type="spellEnd"/>
      <w:r w:rsidRPr="000366F1">
        <w:rPr>
          <w:lang w:val="fr-FR"/>
        </w:rPr>
        <w:t xml:space="preserve"> diam. </w:t>
      </w:r>
      <w:proofErr w:type="spellStart"/>
      <w:r w:rsidRPr="000366F1">
        <w:rPr>
          <w:lang w:val="fr-FR"/>
        </w:rPr>
        <w:t>Proin</w:t>
      </w:r>
      <w:proofErr w:type="spellEnd"/>
      <w:r w:rsidRPr="000366F1">
        <w:rPr>
          <w:lang w:val="fr-FR"/>
        </w:rPr>
        <w:t xml:space="preserve"> </w:t>
      </w:r>
      <w:proofErr w:type="spellStart"/>
      <w:r w:rsidRPr="000366F1">
        <w:rPr>
          <w:lang w:val="fr-FR"/>
        </w:rPr>
        <w:t>dapibus</w:t>
      </w:r>
      <w:proofErr w:type="spellEnd"/>
      <w:r w:rsidRPr="000366F1">
        <w:rPr>
          <w:lang w:val="fr-FR"/>
        </w:rPr>
        <w:t xml:space="preserve"> </w:t>
      </w:r>
      <w:proofErr w:type="spellStart"/>
      <w:r w:rsidRPr="000366F1">
        <w:rPr>
          <w:lang w:val="fr-FR"/>
        </w:rPr>
        <w:t>sapien</w:t>
      </w:r>
      <w:proofErr w:type="spellEnd"/>
      <w:r w:rsidRPr="000366F1">
        <w:rPr>
          <w:lang w:val="fr-FR"/>
        </w:rPr>
        <w:t xml:space="preserve"> nec </w:t>
      </w:r>
      <w:proofErr w:type="spellStart"/>
      <w:r w:rsidRPr="000366F1">
        <w:rPr>
          <w:lang w:val="fr-FR"/>
        </w:rPr>
        <w:t>urna</w:t>
      </w:r>
      <w:proofErr w:type="spellEnd"/>
      <w:r w:rsidRPr="000366F1">
        <w:rPr>
          <w:lang w:val="fr-FR"/>
        </w:rPr>
        <w:t xml:space="preserve"> </w:t>
      </w:r>
      <w:proofErr w:type="spellStart"/>
      <w:r w:rsidRPr="000366F1">
        <w:rPr>
          <w:lang w:val="fr-FR"/>
        </w:rPr>
        <w:t>venenatis</w:t>
      </w:r>
      <w:proofErr w:type="spellEnd"/>
      <w:r w:rsidRPr="000366F1">
        <w:rPr>
          <w:lang w:val="fr-FR"/>
        </w:rPr>
        <w:t xml:space="preserve"> </w:t>
      </w:r>
      <w:proofErr w:type="spellStart"/>
      <w:r w:rsidRPr="000366F1">
        <w:rPr>
          <w:lang w:val="fr-FR"/>
        </w:rPr>
        <w:t>adipiscing</w:t>
      </w:r>
      <w:proofErr w:type="spellEnd"/>
      <w:r w:rsidRPr="000366F1">
        <w:rPr>
          <w:lang w:val="fr-FR"/>
        </w:rPr>
        <w:t xml:space="preserve">. Sed </w:t>
      </w:r>
      <w:proofErr w:type="spellStart"/>
      <w:r w:rsidRPr="000366F1">
        <w:rPr>
          <w:lang w:val="fr-FR"/>
        </w:rPr>
        <w:t>tincidunt</w:t>
      </w:r>
      <w:proofErr w:type="spellEnd"/>
      <w:r w:rsidRPr="000366F1">
        <w:rPr>
          <w:lang w:val="fr-FR"/>
        </w:rPr>
        <w:t xml:space="preserve"> </w:t>
      </w:r>
      <w:proofErr w:type="spellStart"/>
      <w:r w:rsidRPr="000366F1">
        <w:rPr>
          <w:lang w:val="fr-FR"/>
        </w:rPr>
        <w:t>congue</w:t>
      </w:r>
      <w:proofErr w:type="spellEnd"/>
      <w:r w:rsidRPr="000366F1">
        <w:rPr>
          <w:lang w:val="fr-FR"/>
        </w:rPr>
        <w:t xml:space="preserve"> </w:t>
      </w:r>
      <w:proofErr w:type="spellStart"/>
      <w:r w:rsidRPr="000366F1">
        <w:rPr>
          <w:lang w:val="fr-FR"/>
        </w:rPr>
        <w:t>eros</w:t>
      </w:r>
      <w:proofErr w:type="spellEnd"/>
      <w:r w:rsidRPr="000366F1">
        <w:rPr>
          <w:lang w:val="fr-FR"/>
        </w:rPr>
        <w:t xml:space="preserve"> </w:t>
      </w:r>
      <w:proofErr w:type="spellStart"/>
      <w:r w:rsidRPr="000366F1">
        <w:rPr>
          <w:lang w:val="fr-FR"/>
        </w:rPr>
        <w:t>sit</w:t>
      </w:r>
      <w:proofErr w:type="spellEnd"/>
      <w:r w:rsidRPr="000366F1">
        <w:rPr>
          <w:lang w:val="fr-FR"/>
        </w:rPr>
        <w:t xml:space="preserve"> </w:t>
      </w:r>
      <w:proofErr w:type="spellStart"/>
      <w:r w:rsidRPr="000366F1">
        <w:rPr>
          <w:lang w:val="fr-FR"/>
        </w:rPr>
        <w:t>amet</w:t>
      </w:r>
      <w:proofErr w:type="spellEnd"/>
      <w:r w:rsidRPr="000366F1">
        <w:rPr>
          <w:lang w:val="fr-FR"/>
        </w:rPr>
        <w:t xml:space="preserve"> </w:t>
      </w:r>
      <w:proofErr w:type="spellStart"/>
      <w:r w:rsidRPr="000366F1">
        <w:rPr>
          <w:lang w:val="fr-FR"/>
        </w:rPr>
        <w:t>aliquet</w:t>
      </w:r>
      <w:proofErr w:type="spellEnd"/>
      <w:r w:rsidRPr="000366F1">
        <w:rPr>
          <w:lang w:val="fr-FR"/>
        </w:rPr>
        <w:t xml:space="preserve">. </w:t>
      </w:r>
      <w:proofErr w:type="spellStart"/>
      <w:r w:rsidRPr="000366F1">
        <w:rPr>
          <w:lang w:val="fr-FR"/>
        </w:rPr>
        <w:t>Donec</w:t>
      </w:r>
      <w:proofErr w:type="spellEnd"/>
      <w:r w:rsidRPr="000366F1">
        <w:rPr>
          <w:lang w:val="fr-FR"/>
        </w:rPr>
        <w:t xml:space="preserve"> </w:t>
      </w:r>
      <w:proofErr w:type="spellStart"/>
      <w:r w:rsidRPr="000366F1">
        <w:rPr>
          <w:lang w:val="fr-FR"/>
        </w:rPr>
        <w:t>ultricies</w:t>
      </w:r>
      <w:proofErr w:type="spellEnd"/>
      <w:r w:rsidRPr="000366F1">
        <w:rPr>
          <w:lang w:val="fr-FR"/>
        </w:rPr>
        <w:t xml:space="preserve"> bibendum </w:t>
      </w:r>
      <w:proofErr w:type="spellStart"/>
      <w:r w:rsidRPr="000366F1">
        <w:rPr>
          <w:lang w:val="fr-FR"/>
        </w:rPr>
        <w:t>justo</w:t>
      </w:r>
      <w:proofErr w:type="spellEnd"/>
      <w:r w:rsidRPr="000366F1">
        <w:rPr>
          <w:lang w:val="fr-FR"/>
        </w:rPr>
        <w:t xml:space="preserve">, </w:t>
      </w:r>
      <w:proofErr w:type="spellStart"/>
      <w:r w:rsidRPr="000366F1">
        <w:rPr>
          <w:lang w:val="fr-FR"/>
        </w:rPr>
        <w:t>viverra</w:t>
      </w:r>
      <w:proofErr w:type="spellEnd"/>
      <w:r w:rsidRPr="000366F1">
        <w:rPr>
          <w:lang w:val="fr-FR"/>
        </w:rPr>
        <w:t xml:space="preserve"> </w:t>
      </w:r>
      <w:proofErr w:type="spellStart"/>
      <w:r w:rsidRPr="000366F1">
        <w:rPr>
          <w:lang w:val="fr-FR"/>
        </w:rPr>
        <w:t>dignissim</w:t>
      </w:r>
      <w:proofErr w:type="spellEnd"/>
      <w:r w:rsidRPr="000366F1">
        <w:rPr>
          <w:lang w:val="fr-FR"/>
        </w:rPr>
        <w:t xml:space="preserve"> </w:t>
      </w:r>
      <w:proofErr w:type="spellStart"/>
      <w:r w:rsidRPr="000366F1">
        <w:rPr>
          <w:lang w:val="fr-FR"/>
        </w:rPr>
        <w:t>metus</w:t>
      </w:r>
      <w:proofErr w:type="spellEnd"/>
      <w:r w:rsidRPr="000366F1">
        <w:rPr>
          <w:lang w:val="fr-FR"/>
        </w:rPr>
        <w:t xml:space="preserve"> </w:t>
      </w:r>
      <w:proofErr w:type="spellStart"/>
      <w:r w:rsidRPr="000366F1">
        <w:rPr>
          <w:lang w:val="fr-FR"/>
        </w:rPr>
        <w:t>fringilla</w:t>
      </w:r>
      <w:proofErr w:type="spellEnd"/>
      <w:r w:rsidRPr="000366F1">
        <w:rPr>
          <w:lang w:val="fr-FR"/>
        </w:rPr>
        <w:t xml:space="preserve"> </w:t>
      </w:r>
      <w:proofErr w:type="spellStart"/>
      <w:r w:rsidRPr="000366F1">
        <w:rPr>
          <w:lang w:val="fr-FR"/>
        </w:rPr>
        <w:t>ac</w:t>
      </w:r>
      <w:proofErr w:type="spellEnd"/>
      <w:r w:rsidRPr="000366F1">
        <w:rPr>
          <w:lang w:val="fr-FR"/>
        </w:rPr>
        <w:t xml:space="preserve">. </w:t>
      </w:r>
      <w:proofErr w:type="spellStart"/>
      <w:r w:rsidRPr="000366F1">
        <w:rPr>
          <w:lang w:val="fr-FR"/>
        </w:rPr>
        <w:t>Etiam</w:t>
      </w:r>
      <w:proofErr w:type="spellEnd"/>
      <w:r w:rsidRPr="000366F1">
        <w:rPr>
          <w:lang w:val="fr-FR"/>
        </w:rPr>
        <w:t xml:space="preserve"> </w:t>
      </w:r>
      <w:proofErr w:type="spellStart"/>
      <w:r w:rsidRPr="000366F1">
        <w:rPr>
          <w:lang w:val="fr-FR"/>
        </w:rPr>
        <w:t>odio</w:t>
      </w:r>
      <w:proofErr w:type="spellEnd"/>
      <w:r w:rsidRPr="000366F1">
        <w:rPr>
          <w:lang w:val="fr-FR"/>
        </w:rPr>
        <w:t xml:space="preserve"> </w:t>
      </w:r>
      <w:proofErr w:type="spellStart"/>
      <w:r w:rsidRPr="000366F1">
        <w:rPr>
          <w:lang w:val="fr-FR"/>
        </w:rPr>
        <w:t>eros</w:t>
      </w:r>
      <w:proofErr w:type="spellEnd"/>
      <w:r w:rsidRPr="000366F1">
        <w:rPr>
          <w:lang w:val="fr-FR"/>
        </w:rPr>
        <w:t xml:space="preserve">, </w:t>
      </w:r>
      <w:proofErr w:type="spellStart"/>
      <w:r w:rsidRPr="000366F1">
        <w:rPr>
          <w:lang w:val="fr-FR"/>
        </w:rPr>
        <w:t>luctus</w:t>
      </w:r>
      <w:proofErr w:type="spellEnd"/>
      <w:r w:rsidRPr="000366F1">
        <w:rPr>
          <w:lang w:val="fr-FR"/>
        </w:rPr>
        <w:t xml:space="preserve"> </w:t>
      </w:r>
      <w:proofErr w:type="spellStart"/>
      <w:r w:rsidRPr="000366F1">
        <w:rPr>
          <w:lang w:val="fr-FR"/>
        </w:rPr>
        <w:t>vel</w:t>
      </w:r>
      <w:proofErr w:type="spellEnd"/>
      <w:r w:rsidRPr="000366F1">
        <w:rPr>
          <w:lang w:val="fr-FR"/>
        </w:rPr>
        <w:t xml:space="preserve"> bibendum a, pretium non </w:t>
      </w:r>
      <w:proofErr w:type="spellStart"/>
      <w:r w:rsidRPr="000366F1">
        <w:rPr>
          <w:lang w:val="fr-FR"/>
        </w:rPr>
        <w:t>dui</w:t>
      </w:r>
      <w:proofErr w:type="spellEnd"/>
      <w:r w:rsidRPr="000366F1">
        <w:rPr>
          <w:lang w:val="fr-FR"/>
        </w:rPr>
        <w:t xml:space="preserve">. </w:t>
      </w:r>
      <w:proofErr w:type="spellStart"/>
      <w:r w:rsidRPr="000366F1">
        <w:rPr>
          <w:lang w:val="fr-FR"/>
        </w:rPr>
        <w:t>Quisque</w:t>
      </w:r>
      <w:proofErr w:type="spellEnd"/>
      <w:r w:rsidRPr="000366F1">
        <w:rPr>
          <w:lang w:val="fr-FR"/>
        </w:rPr>
        <w:t xml:space="preserve"> </w:t>
      </w:r>
      <w:proofErr w:type="spellStart"/>
      <w:r w:rsidRPr="000366F1">
        <w:rPr>
          <w:lang w:val="fr-FR"/>
        </w:rPr>
        <w:t>ac</w:t>
      </w:r>
      <w:proofErr w:type="spellEnd"/>
      <w:r w:rsidRPr="000366F1">
        <w:rPr>
          <w:lang w:val="fr-FR"/>
        </w:rPr>
        <w:t xml:space="preserve"> </w:t>
      </w:r>
      <w:proofErr w:type="spellStart"/>
      <w:r w:rsidRPr="000366F1">
        <w:rPr>
          <w:lang w:val="fr-FR"/>
        </w:rPr>
        <w:t>nibh</w:t>
      </w:r>
      <w:proofErr w:type="spellEnd"/>
      <w:r w:rsidRPr="000366F1">
        <w:rPr>
          <w:lang w:val="fr-FR"/>
        </w:rPr>
        <w:t xml:space="preserve"> vitae </w:t>
      </w:r>
      <w:proofErr w:type="spellStart"/>
      <w:r w:rsidRPr="000366F1">
        <w:rPr>
          <w:lang w:val="fr-FR"/>
        </w:rPr>
        <w:t>lorem</w:t>
      </w:r>
      <w:proofErr w:type="spellEnd"/>
      <w:r w:rsidRPr="000366F1">
        <w:rPr>
          <w:lang w:val="fr-FR"/>
        </w:rPr>
        <w:t xml:space="preserve"> mollis </w:t>
      </w:r>
      <w:proofErr w:type="spellStart"/>
      <w:r w:rsidRPr="000366F1">
        <w:rPr>
          <w:lang w:val="fr-FR"/>
        </w:rPr>
        <w:t>tempus</w:t>
      </w:r>
      <w:proofErr w:type="spellEnd"/>
      <w:r w:rsidRPr="000366F1">
        <w:rPr>
          <w:lang w:val="fr-FR"/>
        </w:rPr>
        <w:t xml:space="preserve">. </w:t>
      </w:r>
      <w:proofErr w:type="spellStart"/>
      <w:r w:rsidRPr="000366F1">
        <w:rPr>
          <w:lang w:val="fr-FR"/>
        </w:rPr>
        <w:t>Quisque</w:t>
      </w:r>
      <w:proofErr w:type="spellEnd"/>
      <w:r w:rsidRPr="000366F1">
        <w:rPr>
          <w:lang w:val="fr-FR"/>
        </w:rPr>
        <w:t xml:space="preserve"> </w:t>
      </w:r>
      <w:proofErr w:type="spellStart"/>
      <w:r w:rsidRPr="000366F1">
        <w:rPr>
          <w:lang w:val="fr-FR"/>
        </w:rPr>
        <w:t>blandit</w:t>
      </w:r>
      <w:proofErr w:type="spellEnd"/>
      <w:r w:rsidRPr="000366F1">
        <w:rPr>
          <w:lang w:val="fr-FR"/>
        </w:rPr>
        <w:t xml:space="preserve"> </w:t>
      </w:r>
      <w:proofErr w:type="spellStart"/>
      <w:r w:rsidRPr="000366F1">
        <w:rPr>
          <w:lang w:val="fr-FR"/>
        </w:rPr>
        <w:t>mattis</w:t>
      </w:r>
      <w:proofErr w:type="spellEnd"/>
      <w:r w:rsidRPr="000366F1">
        <w:rPr>
          <w:lang w:val="fr-FR"/>
        </w:rPr>
        <w:t xml:space="preserve"> </w:t>
      </w:r>
      <w:proofErr w:type="spellStart"/>
      <w:r w:rsidRPr="000366F1">
        <w:rPr>
          <w:lang w:val="fr-FR"/>
        </w:rPr>
        <w:t>purus</w:t>
      </w:r>
      <w:proofErr w:type="spellEnd"/>
      <w:r w:rsidRPr="000366F1">
        <w:rPr>
          <w:lang w:val="fr-FR"/>
        </w:rPr>
        <w:t xml:space="preserve">, </w:t>
      </w:r>
      <w:proofErr w:type="spellStart"/>
      <w:r w:rsidRPr="000366F1">
        <w:rPr>
          <w:lang w:val="fr-FR"/>
        </w:rPr>
        <w:t>tempor</w:t>
      </w:r>
      <w:proofErr w:type="spellEnd"/>
      <w:r w:rsidRPr="000366F1">
        <w:rPr>
          <w:lang w:val="fr-FR"/>
        </w:rPr>
        <w:t xml:space="preserve"> </w:t>
      </w:r>
      <w:proofErr w:type="spellStart"/>
      <w:r w:rsidRPr="000366F1">
        <w:rPr>
          <w:lang w:val="fr-FR"/>
        </w:rPr>
        <w:t>vehicula</w:t>
      </w:r>
      <w:proofErr w:type="spellEnd"/>
      <w:r w:rsidRPr="000366F1">
        <w:rPr>
          <w:lang w:val="fr-FR"/>
        </w:rPr>
        <w:t xml:space="preserve"> </w:t>
      </w:r>
      <w:proofErr w:type="spellStart"/>
      <w:r w:rsidRPr="000366F1">
        <w:rPr>
          <w:lang w:val="fr-FR"/>
        </w:rPr>
        <w:t>orci</w:t>
      </w:r>
      <w:proofErr w:type="spellEnd"/>
      <w:r w:rsidRPr="000366F1">
        <w:rPr>
          <w:lang w:val="fr-FR"/>
        </w:rPr>
        <w:t xml:space="preserve"> </w:t>
      </w:r>
      <w:proofErr w:type="spellStart"/>
      <w:r w:rsidRPr="000366F1">
        <w:rPr>
          <w:lang w:val="fr-FR"/>
        </w:rPr>
        <w:t>congue</w:t>
      </w:r>
      <w:proofErr w:type="spellEnd"/>
      <w:r w:rsidRPr="000366F1">
        <w:rPr>
          <w:lang w:val="fr-FR"/>
        </w:rPr>
        <w:t xml:space="preserve"> a. </w:t>
      </w:r>
      <w:proofErr w:type="spellStart"/>
      <w:r w:rsidRPr="000366F1">
        <w:rPr>
          <w:lang w:val="fr-FR"/>
        </w:rPr>
        <w:t>Vestibulum</w:t>
      </w:r>
      <w:proofErr w:type="spellEnd"/>
      <w:r w:rsidRPr="000366F1">
        <w:rPr>
          <w:lang w:val="fr-FR"/>
        </w:rPr>
        <w:t xml:space="preserve"> </w:t>
      </w:r>
      <w:proofErr w:type="spellStart"/>
      <w:r w:rsidRPr="000366F1">
        <w:rPr>
          <w:lang w:val="fr-FR"/>
        </w:rPr>
        <w:t>scelerisque</w:t>
      </w:r>
      <w:proofErr w:type="spellEnd"/>
      <w:r w:rsidRPr="000366F1">
        <w:rPr>
          <w:lang w:val="fr-FR"/>
        </w:rPr>
        <w:t xml:space="preserve"> </w:t>
      </w:r>
      <w:proofErr w:type="spellStart"/>
      <w:r w:rsidRPr="000366F1">
        <w:rPr>
          <w:lang w:val="fr-FR"/>
        </w:rPr>
        <w:t>commodo</w:t>
      </w:r>
      <w:proofErr w:type="spellEnd"/>
      <w:r w:rsidRPr="000366F1">
        <w:rPr>
          <w:lang w:val="fr-FR"/>
        </w:rPr>
        <w:t xml:space="preserve"> </w:t>
      </w:r>
      <w:proofErr w:type="spellStart"/>
      <w:r w:rsidRPr="000366F1">
        <w:rPr>
          <w:lang w:val="fr-FR"/>
        </w:rPr>
        <w:t>sem</w:t>
      </w:r>
      <w:proofErr w:type="spellEnd"/>
      <w:r w:rsidRPr="000366F1">
        <w:rPr>
          <w:lang w:val="fr-FR"/>
        </w:rPr>
        <w:t xml:space="preserve"> </w:t>
      </w:r>
      <w:proofErr w:type="spellStart"/>
      <w:r w:rsidRPr="000366F1">
        <w:rPr>
          <w:lang w:val="fr-FR"/>
        </w:rPr>
        <w:t>volutpat</w:t>
      </w:r>
      <w:proofErr w:type="spellEnd"/>
      <w:r w:rsidRPr="000366F1">
        <w:rPr>
          <w:lang w:val="fr-FR"/>
        </w:rPr>
        <w:t xml:space="preserve"> </w:t>
      </w:r>
      <w:proofErr w:type="spellStart"/>
      <w:r w:rsidRPr="000366F1">
        <w:rPr>
          <w:lang w:val="fr-FR"/>
        </w:rPr>
        <w:t>eleifend</w:t>
      </w:r>
      <w:proofErr w:type="spellEnd"/>
      <w:r w:rsidRPr="000366F1">
        <w:rPr>
          <w:lang w:val="fr-FR"/>
        </w:rPr>
        <w:t xml:space="preserve">. </w:t>
      </w:r>
      <w:proofErr w:type="spellStart"/>
      <w:r w:rsidRPr="000366F1">
        <w:rPr>
          <w:lang w:val="fr-FR"/>
        </w:rPr>
        <w:t>Integer</w:t>
      </w:r>
      <w:proofErr w:type="spellEnd"/>
      <w:r w:rsidRPr="000366F1">
        <w:rPr>
          <w:lang w:val="fr-FR"/>
        </w:rPr>
        <w:t xml:space="preserve"> in </w:t>
      </w:r>
      <w:proofErr w:type="spellStart"/>
      <w:r w:rsidRPr="000366F1">
        <w:rPr>
          <w:lang w:val="fr-FR"/>
        </w:rPr>
        <w:t>porttitor</w:t>
      </w:r>
      <w:proofErr w:type="spellEnd"/>
      <w:r w:rsidRPr="000366F1">
        <w:rPr>
          <w:lang w:val="fr-FR"/>
        </w:rPr>
        <w:t xml:space="preserve"> </w:t>
      </w:r>
      <w:proofErr w:type="spellStart"/>
      <w:r w:rsidRPr="000366F1">
        <w:rPr>
          <w:lang w:val="fr-FR"/>
        </w:rPr>
        <w:t>sapien</w:t>
      </w:r>
      <w:proofErr w:type="spellEnd"/>
      <w:r w:rsidRPr="000366F1">
        <w:rPr>
          <w:lang w:val="fr-FR"/>
        </w:rPr>
        <w:t xml:space="preserve">. </w:t>
      </w:r>
      <w:proofErr w:type="spellStart"/>
      <w:r w:rsidRPr="000366F1">
        <w:rPr>
          <w:lang w:val="fr-FR"/>
        </w:rPr>
        <w:t>Nullam</w:t>
      </w:r>
      <w:proofErr w:type="spellEnd"/>
      <w:r w:rsidRPr="000366F1">
        <w:rPr>
          <w:lang w:val="fr-FR"/>
        </w:rPr>
        <w:t xml:space="preserve"> </w:t>
      </w:r>
      <w:proofErr w:type="spellStart"/>
      <w:r w:rsidRPr="000366F1">
        <w:rPr>
          <w:lang w:val="fr-FR"/>
        </w:rPr>
        <w:t>accumsan</w:t>
      </w:r>
      <w:proofErr w:type="spellEnd"/>
      <w:r w:rsidRPr="000366F1">
        <w:rPr>
          <w:lang w:val="fr-FR"/>
        </w:rPr>
        <w:t xml:space="preserve"> </w:t>
      </w:r>
      <w:proofErr w:type="spellStart"/>
      <w:r w:rsidRPr="000366F1">
        <w:rPr>
          <w:lang w:val="fr-FR"/>
        </w:rPr>
        <w:t>faucibus</w:t>
      </w:r>
      <w:proofErr w:type="spellEnd"/>
      <w:r w:rsidRPr="000366F1">
        <w:rPr>
          <w:lang w:val="fr-FR"/>
        </w:rPr>
        <w:t xml:space="preserve"> </w:t>
      </w:r>
      <w:proofErr w:type="spellStart"/>
      <w:r w:rsidRPr="000366F1">
        <w:rPr>
          <w:lang w:val="fr-FR"/>
        </w:rPr>
        <w:t>quam</w:t>
      </w:r>
      <w:proofErr w:type="spellEnd"/>
      <w:r w:rsidRPr="000366F1">
        <w:rPr>
          <w:lang w:val="fr-FR"/>
        </w:rPr>
        <w:t xml:space="preserve"> eu tristique. </w:t>
      </w:r>
      <w:proofErr w:type="spellStart"/>
      <w:r w:rsidRPr="000366F1">
        <w:rPr>
          <w:lang w:val="fr-FR"/>
        </w:rPr>
        <w:t>Maecenas</w:t>
      </w:r>
      <w:proofErr w:type="spellEnd"/>
      <w:r w:rsidRPr="000366F1">
        <w:rPr>
          <w:lang w:val="fr-FR"/>
        </w:rPr>
        <w:t xml:space="preserve"> </w:t>
      </w:r>
      <w:proofErr w:type="spellStart"/>
      <w:r w:rsidRPr="000366F1">
        <w:rPr>
          <w:lang w:val="fr-FR"/>
        </w:rPr>
        <w:lastRenderedPageBreak/>
        <w:t>nibh</w:t>
      </w:r>
      <w:proofErr w:type="spellEnd"/>
      <w:r w:rsidRPr="000366F1">
        <w:rPr>
          <w:lang w:val="fr-FR"/>
        </w:rPr>
        <w:t xml:space="preserve"> </w:t>
      </w:r>
      <w:proofErr w:type="spellStart"/>
      <w:r w:rsidRPr="000366F1">
        <w:rPr>
          <w:lang w:val="fr-FR"/>
        </w:rPr>
        <w:t>justo</w:t>
      </w:r>
      <w:proofErr w:type="spellEnd"/>
      <w:r w:rsidRPr="000366F1">
        <w:rPr>
          <w:lang w:val="fr-FR"/>
        </w:rPr>
        <w:t xml:space="preserve">, </w:t>
      </w:r>
      <w:proofErr w:type="spellStart"/>
      <w:r w:rsidRPr="000366F1">
        <w:rPr>
          <w:lang w:val="fr-FR"/>
        </w:rPr>
        <w:t>vehicula</w:t>
      </w:r>
      <w:proofErr w:type="spellEnd"/>
      <w:r w:rsidRPr="000366F1">
        <w:rPr>
          <w:lang w:val="fr-FR"/>
        </w:rPr>
        <w:t xml:space="preserve"> et </w:t>
      </w:r>
      <w:proofErr w:type="spellStart"/>
      <w:r w:rsidRPr="000366F1">
        <w:rPr>
          <w:lang w:val="fr-FR"/>
        </w:rPr>
        <w:t>gravida</w:t>
      </w:r>
      <w:proofErr w:type="spellEnd"/>
      <w:r w:rsidRPr="000366F1">
        <w:rPr>
          <w:lang w:val="fr-FR"/>
        </w:rPr>
        <w:t xml:space="preserve"> id, </w:t>
      </w:r>
      <w:proofErr w:type="spellStart"/>
      <w:r w:rsidRPr="000366F1">
        <w:rPr>
          <w:lang w:val="fr-FR"/>
        </w:rPr>
        <w:t>placerat</w:t>
      </w:r>
      <w:proofErr w:type="spellEnd"/>
      <w:r w:rsidRPr="000366F1">
        <w:rPr>
          <w:lang w:val="fr-FR"/>
        </w:rPr>
        <w:t xml:space="preserve"> in erat. </w:t>
      </w:r>
      <w:proofErr w:type="spellStart"/>
      <w:r w:rsidRPr="000366F1">
        <w:rPr>
          <w:lang w:val="fr-FR"/>
        </w:rPr>
        <w:t>Cras</w:t>
      </w:r>
      <w:proofErr w:type="spellEnd"/>
      <w:r w:rsidRPr="000366F1">
        <w:rPr>
          <w:lang w:val="fr-FR"/>
        </w:rPr>
        <w:t xml:space="preserve"> et </w:t>
      </w:r>
      <w:proofErr w:type="spellStart"/>
      <w:r w:rsidRPr="000366F1">
        <w:rPr>
          <w:lang w:val="fr-FR"/>
        </w:rPr>
        <w:t>mauris</w:t>
      </w:r>
      <w:proofErr w:type="spellEnd"/>
      <w:r w:rsidRPr="000366F1">
        <w:rPr>
          <w:lang w:val="fr-FR"/>
        </w:rPr>
        <w:t xml:space="preserve"> </w:t>
      </w:r>
      <w:proofErr w:type="spellStart"/>
      <w:r w:rsidRPr="000366F1">
        <w:rPr>
          <w:lang w:val="fr-FR"/>
        </w:rPr>
        <w:t>lacus</w:t>
      </w:r>
      <w:proofErr w:type="spellEnd"/>
      <w:r w:rsidRPr="000366F1">
        <w:rPr>
          <w:lang w:val="fr-FR"/>
        </w:rPr>
        <w:t xml:space="preserve">. </w:t>
      </w:r>
      <w:proofErr w:type="spellStart"/>
      <w:r w:rsidRPr="000366F1">
        <w:rPr>
          <w:lang w:val="fr-FR"/>
        </w:rPr>
        <w:t>Aenean</w:t>
      </w:r>
      <w:proofErr w:type="spellEnd"/>
      <w:r w:rsidRPr="000366F1">
        <w:rPr>
          <w:lang w:val="fr-FR"/>
        </w:rPr>
        <w:t xml:space="preserve"> </w:t>
      </w:r>
      <w:proofErr w:type="spellStart"/>
      <w:r w:rsidRPr="000366F1">
        <w:rPr>
          <w:lang w:val="fr-FR"/>
        </w:rPr>
        <w:t>nulla</w:t>
      </w:r>
      <w:proofErr w:type="spellEnd"/>
      <w:r w:rsidRPr="000366F1">
        <w:rPr>
          <w:lang w:val="fr-FR"/>
        </w:rPr>
        <w:t xml:space="preserve"> </w:t>
      </w:r>
      <w:proofErr w:type="spellStart"/>
      <w:r w:rsidRPr="000366F1">
        <w:rPr>
          <w:lang w:val="fr-FR"/>
        </w:rPr>
        <w:t>ligula</w:t>
      </w:r>
      <w:proofErr w:type="spellEnd"/>
      <w:r w:rsidRPr="000366F1">
        <w:rPr>
          <w:lang w:val="fr-FR"/>
        </w:rPr>
        <w:t xml:space="preserve">, </w:t>
      </w:r>
      <w:proofErr w:type="spellStart"/>
      <w:r w:rsidRPr="000366F1">
        <w:rPr>
          <w:lang w:val="fr-FR"/>
        </w:rPr>
        <w:t>venenatis</w:t>
      </w:r>
      <w:proofErr w:type="spellEnd"/>
      <w:r w:rsidRPr="000366F1">
        <w:rPr>
          <w:lang w:val="fr-FR"/>
        </w:rPr>
        <w:t xml:space="preserve"> </w:t>
      </w:r>
      <w:proofErr w:type="spellStart"/>
      <w:r w:rsidRPr="000366F1">
        <w:rPr>
          <w:lang w:val="fr-FR"/>
        </w:rPr>
        <w:t>consequat</w:t>
      </w:r>
      <w:proofErr w:type="spellEnd"/>
      <w:r w:rsidRPr="000366F1">
        <w:rPr>
          <w:lang w:val="fr-FR"/>
        </w:rPr>
        <w:t xml:space="preserve"> </w:t>
      </w:r>
      <w:proofErr w:type="spellStart"/>
      <w:r w:rsidRPr="000366F1">
        <w:rPr>
          <w:lang w:val="fr-FR"/>
        </w:rPr>
        <w:t>convallis</w:t>
      </w:r>
      <w:proofErr w:type="spellEnd"/>
      <w:r w:rsidRPr="000366F1">
        <w:rPr>
          <w:lang w:val="fr-FR"/>
        </w:rPr>
        <w:t xml:space="preserve"> ut, </w:t>
      </w:r>
      <w:proofErr w:type="spellStart"/>
      <w:r w:rsidRPr="000366F1">
        <w:rPr>
          <w:lang w:val="fr-FR"/>
        </w:rPr>
        <w:t>imperdiet</w:t>
      </w:r>
      <w:proofErr w:type="spellEnd"/>
      <w:r w:rsidRPr="000366F1">
        <w:rPr>
          <w:lang w:val="fr-FR"/>
        </w:rPr>
        <w:t xml:space="preserve"> </w:t>
      </w:r>
      <w:proofErr w:type="spellStart"/>
      <w:r w:rsidRPr="000366F1">
        <w:rPr>
          <w:lang w:val="fr-FR"/>
        </w:rPr>
        <w:t>vel</w:t>
      </w:r>
      <w:proofErr w:type="spellEnd"/>
      <w:r w:rsidRPr="000366F1">
        <w:rPr>
          <w:lang w:val="fr-FR"/>
        </w:rPr>
        <w:t xml:space="preserve"> </w:t>
      </w:r>
      <w:proofErr w:type="spellStart"/>
      <w:r w:rsidRPr="000366F1">
        <w:rPr>
          <w:lang w:val="fr-FR"/>
        </w:rPr>
        <w:t>mauris</w:t>
      </w:r>
      <w:proofErr w:type="spellEnd"/>
      <w:r w:rsidRPr="000366F1">
        <w:rPr>
          <w:lang w:val="fr-FR"/>
        </w:rPr>
        <w:t xml:space="preserve">. In </w:t>
      </w:r>
      <w:proofErr w:type="spellStart"/>
      <w:r w:rsidRPr="000366F1">
        <w:rPr>
          <w:lang w:val="fr-FR"/>
        </w:rPr>
        <w:t>lobortis</w:t>
      </w:r>
      <w:proofErr w:type="spellEnd"/>
      <w:r w:rsidRPr="000366F1">
        <w:rPr>
          <w:lang w:val="fr-FR"/>
        </w:rPr>
        <w:t xml:space="preserve"> </w:t>
      </w:r>
      <w:proofErr w:type="spellStart"/>
      <w:r w:rsidRPr="000366F1">
        <w:rPr>
          <w:lang w:val="fr-FR"/>
        </w:rPr>
        <w:t>mattis</w:t>
      </w:r>
      <w:proofErr w:type="spellEnd"/>
      <w:r w:rsidRPr="000366F1">
        <w:rPr>
          <w:lang w:val="fr-FR"/>
        </w:rPr>
        <w:t xml:space="preserve"> </w:t>
      </w:r>
      <w:proofErr w:type="spellStart"/>
      <w:r w:rsidRPr="000366F1">
        <w:rPr>
          <w:lang w:val="fr-FR"/>
        </w:rPr>
        <w:t>dolor</w:t>
      </w:r>
      <w:proofErr w:type="spellEnd"/>
      <w:r w:rsidRPr="000366F1">
        <w:rPr>
          <w:lang w:val="fr-FR"/>
        </w:rPr>
        <w:t xml:space="preserve">, </w:t>
      </w:r>
      <w:proofErr w:type="spellStart"/>
      <w:r w:rsidRPr="000366F1">
        <w:rPr>
          <w:lang w:val="fr-FR"/>
        </w:rPr>
        <w:t>ac</w:t>
      </w:r>
      <w:proofErr w:type="spellEnd"/>
      <w:r w:rsidRPr="000366F1">
        <w:rPr>
          <w:lang w:val="fr-FR"/>
        </w:rPr>
        <w:t xml:space="preserve"> </w:t>
      </w:r>
      <w:proofErr w:type="spellStart"/>
      <w:r w:rsidRPr="000366F1">
        <w:rPr>
          <w:lang w:val="fr-FR"/>
        </w:rPr>
        <w:t>lobortis</w:t>
      </w:r>
      <w:proofErr w:type="spellEnd"/>
      <w:r w:rsidRPr="000366F1">
        <w:rPr>
          <w:lang w:val="fr-FR"/>
        </w:rPr>
        <w:t xml:space="preserve"> </w:t>
      </w:r>
      <w:proofErr w:type="spellStart"/>
      <w:r w:rsidRPr="000366F1">
        <w:rPr>
          <w:lang w:val="fr-FR"/>
        </w:rPr>
        <w:t>orci</w:t>
      </w:r>
      <w:proofErr w:type="spellEnd"/>
      <w:r w:rsidRPr="000366F1">
        <w:rPr>
          <w:lang w:val="fr-FR"/>
        </w:rPr>
        <w:t xml:space="preserve"> </w:t>
      </w:r>
      <w:proofErr w:type="spellStart"/>
      <w:r w:rsidRPr="000366F1">
        <w:rPr>
          <w:lang w:val="fr-FR"/>
        </w:rPr>
        <w:t>feugiat</w:t>
      </w:r>
      <w:proofErr w:type="spellEnd"/>
      <w:r w:rsidRPr="000366F1">
        <w:rPr>
          <w:lang w:val="fr-FR"/>
        </w:rPr>
        <w:t xml:space="preserve"> ut. Ut </w:t>
      </w:r>
      <w:proofErr w:type="spellStart"/>
      <w:r w:rsidRPr="000366F1">
        <w:rPr>
          <w:lang w:val="fr-FR"/>
        </w:rPr>
        <w:t>vestibulum</w:t>
      </w:r>
      <w:proofErr w:type="spellEnd"/>
      <w:r w:rsidRPr="000366F1">
        <w:rPr>
          <w:lang w:val="fr-FR"/>
        </w:rPr>
        <w:t xml:space="preserve"> </w:t>
      </w:r>
      <w:proofErr w:type="spellStart"/>
      <w:r w:rsidRPr="000366F1">
        <w:rPr>
          <w:lang w:val="fr-FR"/>
        </w:rPr>
        <w:t>nisl</w:t>
      </w:r>
      <w:proofErr w:type="spellEnd"/>
      <w:r w:rsidRPr="000366F1">
        <w:rPr>
          <w:lang w:val="fr-FR"/>
        </w:rPr>
        <w:t xml:space="preserve"> </w:t>
      </w:r>
      <w:proofErr w:type="spellStart"/>
      <w:r w:rsidRPr="000366F1">
        <w:rPr>
          <w:lang w:val="fr-FR"/>
        </w:rPr>
        <w:t>sed</w:t>
      </w:r>
      <w:proofErr w:type="spellEnd"/>
      <w:r w:rsidRPr="000366F1">
        <w:rPr>
          <w:lang w:val="fr-FR"/>
        </w:rPr>
        <w:t xml:space="preserve"> </w:t>
      </w:r>
      <w:proofErr w:type="spellStart"/>
      <w:r w:rsidRPr="000366F1">
        <w:rPr>
          <w:lang w:val="fr-FR"/>
        </w:rPr>
        <w:t>risus</w:t>
      </w:r>
      <w:proofErr w:type="spellEnd"/>
      <w:r w:rsidRPr="000366F1">
        <w:rPr>
          <w:lang w:val="fr-FR"/>
        </w:rPr>
        <w:t xml:space="preserve"> </w:t>
      </w:r>
      <w:proofErr w:type="spellStart"/>
      <w:r w:rsidRPr="000366F1">
        <w:rPr>
          <w:lang w:val="fr-FR"/>
        </w:rPr>
        <w:t>vestibulum</w:t>
      </w:r>
      <w:proofErr w:type="spellEnd"/>
      <w:r w:rsidRPr="000366F1">
        <w:rPr>
          <w:lang w:val="fr-FR"/>
        </w:rPr>
        <w:t xml:space="preserve"> </w:t>
      </w:r>
      <w:proofErr w:type="spellStart"/>
      <w:r w:rsidRPr="000366F1">
        <w:rPr>
          <w:lang w:val="fr-FR"/>
        </w:rPr>
        <w:t>vehicula</w:t>
      </w:r>
      <w:proofErr w:type="spellEnd"/>
      <w:r w:rsidRPr="000366F1">
        <w:rPr>
          <w:lang w:val="fr-FR"/>
        </w:rPr>
        <w:t>. &gt; (</w:t>
      </w:r>
      <w:proofErr w:type="spellStart"/>
      <w:r w:rsidRPr="000366F1">
        <w:rPr>
          <w:lang w:val="fr-FR"/>
        </w:rPr>
        <w:t>testo</w:t>
      </w:r>
      <w:proofErr w:type="spellEnd"/>
      <w:r w:rsidRPr="000366F1">
        <w:rPr>
          <w:lang w:val="fr-FR"/>
        </w:rPr>
        <w:t xml:space="preserve"> Arial 11)</w:t>
      </w:r>
    </w:p>
    <w:p w14:paraId="19E0568C" w14:textId="77777777" w:rsidR="003A61F3" w:rsidRPr="000366F1" w:rsidRDefault="003A61F3" w:rsidP="003A61F3">
      <w:pPr>
        <w:pStyle w:val="SUPSITestoArial11"/>
        <w:rPr>
          <w:lang w:val="fr-FR"/>
        </w:rPr>
      </w:pPr>
    </w:p>
    <w:p w14:paraId="4E64F613" w14:textId="77777777" w:rsidR="003A61F3" w:rsidRPr="000366F1" w:rsidRDefault="00F564BB" w:rsidP="003A61F3">
      <w:pPr>
        <w:pStyle w:val="SUPSIElencopuntatoArial11"/>
        <w:rPr>
          <w:lang w:val="fr-FR"/>
        </w:rPr>
      </w:pPr>
      <w:r w:rsidRPr="000366F1">
        <w:rPr>
          <w:lang w:val="fr-FR"/>
        </w:rPr>
        <w:t xml:space="preserve">In </w:t>
      </w:r>
      <w:proofErr w:type="spellStart"/>
      <w:r w:rsidRPr="000366F1">
        <w:rPr>
          <w:lang w:val="fr-FR"/>
        </w:rPr>
        <w:t>sem</w:t>
      </w:r>
      <w:proofErr w:type="spellEnd"/>
      <w:r w:rsidRPr="000366F1">
        <w:rPr>
          <w:lang w:val="fr-FR"/>
        </w:rPr>
        <w:t xml:space="preserve"> </w:t>
      </w:r>
      <w:proofErr w:type="spellStart"/>
      <w:r w:rsidRPr="000366F1">
        <w:rPr>
          <w:lang w:val="fr-FR"/>
        </w:rPr>
        <w:t>sapien</w:t>
      </w:r>
      <w:proofErr w:type="spellEnd"/>
      <w:r w:rsidRPr="000366F1">
        <w:rPr>
          <w:lang w:val="fr-FR"/>
        </w:rPr>
        <w:t xml:space="preserve">, </w:t>
      </w:r>
      <w:proofErr w:type="spellStart"/>
      <w:r w:rsidRPr="000366F1">
        <w:rPr>
          <w:lang w:val="fr-FR"/>
        </w:rPr>
        <w:t>posuere</w:t>
      </w:r>
      <w:proofErr w:type="spellEnd"/>
      <w:r w:rsidRPr="000366F1">
        <w:rPr>
          <w:lang w:val="fr-FR"/>
        </w:rPr>
        <w:t xml:space="preserve"> non </w:t>
      </w:r>
      <w:proofErr w:type="spellStart"/>
      <w:r w:rsidRPr="000366F1">
        <w:rPr>
          <w:lang w:val="fr-FR"/>
        </w:rPr>
        <w:t>eleifend</w:t>
      </w:r>
      <w:proofErr w:type="spellEnd"/>
      <w:r w:rsidRPr="000366F1">
        <w:rPr>
          <w:lang w:val="fr-FR"/>
        </w:rPr>
        <w:t xml:space="preserve"> id, porta et </w:t>
      </w:r>
      <w:proofErr w:type="spellStart"/>
      <w:r w:rsidRPr="000366F1">
        <w:rPr>
          <w:lang w:val="fr-FR"/>
        </w:rPr>
        <w:t>augue</w:t>
      </w:r>
      <w:proofErr w:type="spellEnd"/>
      <w:r w:rsidRPr="000366F1">
        <w:rPr>
          <w:lang w:val="fr-FR"/>
        </w:rPr>
        <w:t xml:space="preserve">. </w:t>
      </w:r>
      <w:proofErr w:type="spellStart"/>
      <w:r w:rsidRPr="000366F1">
        <w:rPr>
          <w:lang w:val="fr-FR"/>
        </w:rPr>
        <w:t>Praesent</w:t>
      </w:r>
      <w:proofErr w:type="spellEnd"/>
      <w:r w:rsidRPr="000366F1">
        <w:rPr>
          <w:lang w:val="fr-FR"/>
        </w:rPr>
        <w:t xml:space="preserve"> </w:t>
      </w:r>
      <w:proofErr w:type="spellStart"/>
      <w:r w:rsidRPr="000366F1">
        <w:rPr>
          <w:lang w:val="fr-FR"/>
        </w:rPr>
        <w:t>ultricies</w:t>
      </w:r>
      <w:proofErr w:type="spellEnd"/>
      <w:r w:rsidRPr="000366F1">
        <w:rPr>
          <w:lang w:val="fr-FR"/>
        </w:rPr>
        <w:t xml:space="preserve"> </w:t>
      </w:r>
      <w:proofErr w:type="spellStart"/>
      <w:r w:rsidRPr="000366F1">
        <w:rPr>
          <w:lang w:val="fr-FR"/>
        </w:rPr>
        <w:t>suscipit</w:t>
      </w:r>
      <w:proofErr w:type="spellEnd"/>
      <w:r w:rsidRPr="000366F1">
        <w:rPr>
          <w:lang w:val="fr-FR"/>
        </w:rPr>
        <w:t xml:space="preserve"> magna, ut </w:t>
      </w:r>
      <w:proofErr w:type="spellStart"/>
      <w:r w:rsidRPr="000366F1">
        <w:rPr>
          <w:lang w:val="fr-FR"/>
        </w:rPr>
        <w:t>volutpat</w:t>
      </w:r>
      <w:proofErr w:type="spellEnd"/>
      <w:r w:rsidRPr="000366F1">
        <w:rPr>
          <w:lang w:val="fr-FR"/>
        </w:rPr>
        <w:t xml:space="preserve"> </w:t>
      </w:r>
      <w:proofErr w:type="spellStart"/>
      <w:r w:rsidRPr="000366F1">
        <w:rPr>
          <w:lang w:val="fr-FR"/>
        </w:rPr>
        <w:t>leo</w:t>
      </w:r>
      <w:proofErr w:type="spellEnd"/>
      <w:r w:rsidRPr="000366F1">
        <w:rPr>
          <w:lang w:val="fr-FR"/>
        </w:rPr>
        <w:t xml:space="preserve"> mollis eu. </w:t>
      </w:r>
      <w:proofErr w:type="spellStart"/>
      <w:r w:rsidRPr="000366F1">
        <w:rPr>
          <w:lang w:val="fr-FR"/>
        </w:rPr>
        <w:t>Pellentesque</w:t>
      </w:r>
      <w:proofErr w:type="spellEnd"/>
      <w:r w:rsidRPr="000366F1">
        <w:rPr>
          <w:lang w:val="fr-FR"/>
        </w:rPr>
        <w:t xml:space="preserve"> habitant </w:t>
      </w:r>
      <w:proofErr w:type="spellStart"/>
      <w:r w:rsidRPr="000366F1">
        <w:rPr>
          <w:lang w:val="fr-FR"/>
        </w:rPr>
        <w:t>morbi</w:t>
      </w:r>
      <w:proofErr w:type="spellEnd"/>
      <w:r w:rsidRPr="000366F1">
        <w:rPr>
          <w:lang w:val="fr-FR"/>
        </w:rPr>
        <w:t xml:space="preserve"> tristique </w:t>
      </w:r>
      <w:proofErr w:type="spellStart"/>
      <w:r w:rsidRPr="000366F1">
        <w:rPr>
          <w:lang w:val="fr-FR"/>
        </w:rPr>
        <w:t>senectus</w:t>
      </w:r>
      <w:proofErr w:type="spellEnd"/>
      <w:r w:rsidRPr="000366F1">
        <w:rPr>
          <w:lang w:val="fr-FR"/>
        </w:rPr>
        <w:t xml:space="preserve"> et </w:t>
      </w:r>
      <w:proofErr w:type="spellStart"/>
      <w:r w:rsidRPr="000366F1">
        <w:rPr>
          <w:lang w:val="fr-FR"/>
        </w:rPr>
        <w:t>netus</w:t>
      </w:r>
      <w:proofErr w:type="spellEnd"/>
      <w:r w:rsidRPr="000366F1">
        <w:rPr>
          <w:lang w:val="fr-FR"/>
        </w:rPr>
        <w:t xml:space="preserve"> et </w:t>
      </w:r>
      <w:proofErr w:type="spellStart"/>
      <w:r w:rsidRPr="000366F1">
        <w:rPr>
          <w:lang w:val="fr-FR"/>
        </w:rPr>
        <w:t>malesuada</w:t>
      </w:r>
      <w:proofErr w:type="spellEnd"/>
      <w:r w:rsidRPr="000366F1">
        <w:rPr>
          <w:lang w:val="fr-FR"/>
        </w:rPr>
        <w:t xml:space="preserve"> </w:t>
      </w:r>
      <w:proofErr w:type="spellStart"/>
      <w:r w:rsidRPr="000366F1">
        <w:rPr>
          <w:lang w:val="fr-FR"/>
        </w:rPr>
        <w:t>fames</w:t>
      </w:r>
      <w:proofErr w:type="spellEnd"/>
      <w:r w:rsidRPr="000366F1">
        <w:rPr>
          <w:lang w:val="fr-FR"/>
        </w:rPr>
        <w:t xml:space="preserve"> </w:t>
      </w:r>
      <w:proofErr w:type="spellStart"/>
      <w:r w:rsidRPr="000366F1">
        <w:rPr>
          <w:lang w:val="fr-FR"/>
        </w:rPr>
        <w:t>ac</w:t>
      </w:r>
      <w:proofErr w:type="spellEnd"/>
      <w:r w:rsidRPr="000366F1">
        <w:rPr>
          <w:lang w:val="fr-FR"/>
        </w:rPr>
        <w:t xml:space="preserve"> </w:t>
      </w:r>
      <w:proofErr w:type="spellStart"/>
      <w:r w:rsidRPr="000366F1">
        <w:rPr>
          <w:lang w:val="fr-FR"/>
        </w:rPr>
        <w:t>turpis</w:t>
      </w:r>
      <w:proofErr w:type="spellEnd"/>
      <w:r w:rsidRPr="000366F1">
        <w:rPr>
          <w:lang w:val="fr-FR"/>
        </w:rPr>
        <w:t xml:space="preserve"> </w:t>
      </w:r>
      <w:proofErr w:type="spellStart"/>
      <w:r w:rsidRPr="000366F1">
        <w:rPr>
          <w:lang w:val="fr-FR"/>
        </w:rPr>
        <w:t>egestas</w:t>
      </w:r>
      <w:proofErr w:type="spellEnd"/>
      <w:r w:rsidRPr="000366F1">
        <w:rPr>
          <w:lang w:val="fr-FR"/>
        </w:rPr>
        <w:t xml:space="preserve">. Ut </w:t>
      </w:r>
      <w:proofErr w:type="spellStart"/>
      <w:r w:rsidRPr="000366F1">
        <w:rPr>
          <w:lang w:val="fr-FR"/>
        </w:rPr>
        <w:t>sit</w:t>
      </w:r>
      <w:proofErr w:type="spellEnd"/>
      <w:r w:rsidRPr="000366F1">
        <w:rPr>
          <w:lang w:val="fr-FR"/>
        </w:rPr>
        <w:t xml:space="preserve"> </w:t>
      </w:r>
      <w:proofErr w:type="spellStart"/>
      <w:r w:rsidRPr="000366F1">
        <w:rPr>
          <w:lang w:val="fr-FR"/>
        </w:rPr>
        <w:t>amet</w:t>
      </w:r>
      <w:proofErr w:type="spellEnd"/>
      <w:r w:rsidRPr="000366F1">
        <w:rPr>
          <w:lang w:val="fr-FR"/>
        </w:rPr>
        <w:t xml:space="preserve"> </w:t>
      </w:r>
      <w:proofErr w:type="spellStart"/>
      <w:r w:rsidRPr="000366F1">
        <w:rPr>
          <w:lang w:val="fr-FR"/>
        </w:rPr>
        <w:t>felis</w:t>
      </w:r>
      <w:proofErr w:type="spellEnd"/>
      <w:r w:rsidRPr="000366F1">
        <w:rPr>
          <w:lang w:val="fr-FR"/>
        </w:rPr>
        <w:t xml:space="preserve"> </w:t>
      </w:r>
      <w:proofErr w:type="spellStart"/>
      <w:r w:rsidRPr="000366F1">
        <w:rPr>
          <w:lang w:val="fr-FR"/>
        </w:rPr>
        <w:t>eleifend</w:t>
      </w:r>
      <w:proofErr w:type="spellEnd"/>
      <w:r w:rsidRPr="000366F1">
        <w:rPr>
          <w:lang w:val="fr-FR"/>
        </w:rPr>
        <w:t xml:space="preserve"> massa </w:t>
      </w:r>
      <w:proofErr w:type="spellStart"/>
      <w:r w:rsidRPr="000366F1">
        <w:rPr>
          <w:lang w:val="fr-FR"/>
        </w:rPr>
        <w:t>blandit</w:t>
      </w:r>
      <w:proofErr w:type="spellEnd"/>
      <w:r w:rsidRPr="000366F1">
        <w:rPr>
          <w:lang w:val="fr-FR"/>
        </w:rPr>
        <w:t xml:space="preserve"> </w:t>
      </w:r>
      <w:proofErr w:type="spellStart"/>
      <w:r w:rsidRPr="000366F1">
        <w:rPr>
          <w:lang w:val="fr-FR"/>
        </w:rPr>
        <w:t>dictum</w:t>
      </w:r>
      <w:proofErr w:type="spellEnd"/>
      <w:r w:rsidRPr="000366F1">
        <w:rPr>
          <w:lang w:val="fr-FR"/>
        </w:rPr>
        <w:t xml:space="preserve"> id </w:t>
      </w:r>
      <w:proofErr w:type="spellStart"/>
      <w:r w:rsidRPr="000366F1">
        <w:rPr>
          <w:lang w:val="fr-FR"/>
        </w:rPr>
        <w:t>vel</w:t>
      </w:r>
      <w:proofErr w:type="spellEnd"/>
      <w:r w:rsidRPr="000366F1">
        <w:rPr>
          <w:lang w:val="fr-FR"/>
        </w:rPr>
        <w:t xml:space="preserve"> diam. </w:t>
      </w:r>
      <w:proofErr w:type="spellStart"/>
      <w:r w:rsidRPr="000366F1">
        <w:rPr>
          <w:lang w:val="fr-FR"/>
        </w:rPr>
        <w:t>Proin</w:t>
      </w:r>
      <w:proofErr w:type="spellEnd"/>
      <w:r w:rsidRPr="000366F1">
        <w:rPr>
          <w:lang w:val="fr-FR"/>
        </w:rPr>
        <w:t xml:space="preserve"> </w:t>
      </w:r>
      <w:proofErr w:type="spellStart"/>
      <w:r w:rsidRPr="000366F1">
        <w:rPr>
          <w:lang w:val="fr-FR"/>
        </w:rPr>
        <w:t>dapibus</w:t>
      </w:r>
      <w:proofErr w:type="spellEnd"/>
      <w:r w:rsidRPr="000366F1">
        <w:rPr>
          <w:lang w:val="fr-FR"/>
        </w:rPr>
        <w:t xml:space="preserve"> </w:t>
      </w:r>
      <w:proofErr w:type="spellStart"/>
      <w:r w:rsidRPr="000366F1">
        <w:rPr>
          <w:lang w:val="fr-FR"/>
        </w:rPr>
        <w:t>sapien</w:t>
      </w:r>
      <w:proofErr w:type="spellEnd"/>
      <w:r w:rsidRPr="000366F1">
        <w:rPr>
          <w:lang w:val="fr-FR"/>
        </w:rPr>
        <w:t xml:space="preserve"> nec </w:t>
      </w:r>
      <w:proofErr w:type="spellStart"/>
      <w:r w:rsidRPr="000366F1">
        <w:rPr>
          <w:lang w:val="fr-FR"/>
        </w:rPr>
        <w:t>urna</w:t>
      </w:r>
      <w:proofErr w:type="spellEnd"/>
      <w:r w:rsidRPr="000366F1">
        <w:rPr>
          <w:lang w:val="fr-FR"/>
        </w:rPr>
        <w:t xml:space="preserve"> </w:t>
      </w:r>
      <w:proofErr w:type="spellStart"/>
      <w:r w:rsidRPr="000366F1">
        <w:rPr>
          <w:lang w:val="fr-FR"/>
        </w:rPr>
        <w:t>venenatis</w:t>
      </w:r>
      <w:proofErr w:type="spellEnd"/>
      <w:r w:rsidRPr="000366F1">
        <w:rPr>
          <w:lang w:val="fr-FR"/>
        </w:rPr>
        <w:t xml:space="preserve"> </w:t>
      </w:r>
      <w:proofErr w:type="spellStart"/>
      <w:r w:rsidRPr="000366F1">
        <w:rPr>
          <w:lang w:val="fr-FR"/>
        </w:rPr>
        <w:t>adipiscing</w:t>
      </w:r>
      <w:proofErr w:type="spellEnd"/>
      <w:r w:rsidRPr="000366F1">
        <w:rPr>
          <w:lang w:val="fr-FR"/>
        </w:rPr>
        <w:t xml:space="preserve">. Sed </w:t>
      </w:r>
      <w:proofErr w:type="spellStart"/>
      <w:r w:rsidRPr="000366F1">
        <w:rPr>
          <w:lang w:val="fr-FR"/>
        </w:rPr>
        <w:t>tincidunt</w:t>
      </w:r>
      <w:proofErr w:type="spellEnd"/>
      <w:r w:rsidRPr="000366F1">
        <w:rPr>
          <w:lang w:val="fr-FR"/>
        </w:rPr>
        <w:t xml:space="preserve"> </w:t>
      </w:r>
      <w:proofErr w:type="spellStart"/>
      <w:r w:rsidRPr="000366F1">
        <w:rPr>
          <w:lang w:val="fr-FR"/>
        </w:rPr>
        <w:t>congue</w:t>
      </w:r>
      <w:proofErr w:type="spellEnd"/>
      <w:r w:rsidRPr="000366F1">
        <w:rPr>
          <w:lang w:val="fr-FR"/>
        </w:rPr>
        <w:t xml:space="preserve"> </w:t>
      </w:r>
      <w:proofErr w:type="spellStart"/>
      <w:r w:rsidRPr="000366F1">
        <w:rPr>
          <w:lang w:val="fr-FR"/>
        </w:rPr>
        <w:t>eros</w:t>
      </w:r>
      <w:proofErr w:type="spellEnd"/>
      <w:r w:rsidRPr="000366F1">
        <w:rPr>
          <w:lang w:val="fr-FR"/>
        </w:rPr>
        <w:t xml:space="preserve"> </w:t>
      </w:r>
      <w:proofErr w:type="spellStart"/>
      <w:r w:rsidRPr="000366F1">
        <w:rPr>
          <w:lang w:val="fr-FR"/>
        </w:rPr>
        <w:t>sit</w:t>
      </w:r>
      <w:proofErr w:type="spellEnd"/>
      <w:r w:rsidRPr="000366F1">
        <w:rPr>
          <w:lang w:val="fr-FR"/>
        </w:rPr>
        <w:t xml:space="preserve"> </w:t>
      </w:r>
      <w:proofErr w:type="spellStart"/>
      <w:r w:rsidRPr="000366F1">
        <w:rPr>
          <w:lang w:val="fr-FR"/>
        </w:rPr>
        <w:t>amet</w:t>
      </w:r>
      <w:proofErr w:type="spellEnd"/>
      <w:r w:rsidRPr="000366F1">
        <w:rPr>
          <w:lang w:val="fr-FR"/>
        </w:rPr>
        <w:t xml:space="preserve"> </w:t>
      </w:r>
      <w:proofErr w:type="spellStart"/>
      <w:r w:rsidRPr="000366F1">
        <w:rPr>
          <w:lang w:val="fr-FR"/>
        </w:rPr>
        <w:t>aliquet</w:t>
      </w:r>
      <w:proofErr w:type="spellEnd"/>
      <w:r w:rsidRPr="000366F1">
        <w:rPr>
          <w:lang w:val="fr-FR"/>
        </w:rPr>
        <w:t xml:space="preserve">. </w:t>
      </w:r>
      <w:proofErr w:type="spellStart"/>
      <w:r w:rsidRPr="000366F1">
        <w:rPr>
          <w:lang w:val="fr-FR"/>
        </w:rPr>
        <w:t>Donec</w:t>
      </w:r>
      <w:proofErr w:type="spellEnd"/>
      <w:r w:rsidRPr="000366F1">
        <w:rPr>
          <w:lang w:val="fr-FR"/>
        </w:rPr>
        <w:t xml:space="preserve"> </w:t>
      </w:r>
      <w:proofErr w:type="spellStart"/>
      <w:r w:rsidRPr="000366F1">
        <w:rPr>
          <w:lang w:val="fr-FR"/>
        </w:rPr>
        <w:t>ultricies</w:t>
      </w:r>
      <w:proofErr w:type="spellEnd"/>
      <w:r w:rsidRPr="000366F1">
        <w:rPr>
          <w:lang w:val="fr-FR"/>
        </w:rPr>
        <w:t xml:space="preserve"> bibendum </w:t>
      </w:r>
      <w:proofErr w:type="spellStart"/>
      <w:r w:rsidRPr="000366F1">
        <w:rPr>
          <w:lang w:val="fr-FR"/>
        </w:rPr>
        <w:t>justo</w:t>
      </w:r>
      <w:proofErr w:type="spellEnd"/>
      <w:r w:rsidRPr="000366F1">
        <w:rPr>
          <w:lang w:val="fr-FR"/>
        </w:rPr>
        <w:t xml:space="preserve">, </w:t>
      </w:r>
      <w:proofErr w:type="spellStart"/>
      <w:r w:rsidRPr="000366F1">
        <w:rPr>
          <w:lang w:val="fr-FR"/>
        </w:rPr>
        <w:t>viverra</w:t>
      </w:r>
      <w:proofErr w:type="spellEnd"/>
      <w:r w:rsidRPr="000366F1">
        <w:rPr>
          <w:lang w:val="fr-FR"/>
        </w:rPr>
        <w:t xml:space="preserve"> </w:t>
      </w:r>
      <w:proofErr w:type="spellStart"/>
      <w:r w:rsidRPr="000366F1">
        <w:rPr>
          <w:lang w:val="fr-FR"/>
        </w:rPr>
        <w:t>dignissim</w:t>
      </w:r>
      <w:proofErr w:type="spellEnd"/>
      <w:r w:rsidRPr="000366F1">
        <w:rPr>
          <w:lang w:val="fr-FR"/>
        </w:rPr>
        <w:t xml:space="preserve"> </w:t>
      </w:r>
      <w:proofErr w:type="spellStart"/>
      <w:r w:rsidRPr="000366F1">
        <w:rPr>
          <w:lang w:val="fr-FR"/>
        </w:rPr>
        <w:t>metus</w:t>
      </w:r>
      <w:proofErr w:type="spellEnd"/>
      <w:r w:rsidRPr="000366F1">
        <w:rPr>
          <w:lang w:val="fr-FR"/>
        </w:rPr>
        <w:t xml:space="preserve"> </w:t>
      </w:r>
      <w:proofErr w:type="spellStart"/>
      <w:r w:rsidRPr="000366F1">
        <w:rPr>
          <w:lang w:val="fr-FR"/>
        </w:rPr>
        <w:t>fringilla</w:t>
      </w:r>
      <w:proofErr w:type="spellEnd"/>
      <w:r w:rsidRPr="000366F1">
        <w:rPr>
          <w:lang w:val="fr-FR"/>
        </w:rPr>
        <w:t xml:space="preserve"> </w:t>
      </w:r>
      <w:proofErr w:type="spellStart"/>
      <w:r w:rsidRPr="000366F1">
        <w:rPr>
          <w:lang w:val="fr-FR"/>
        </w:rPr>
        <w:t>ac</w:t>
      </w:r>
      <w:proofErr w:type="spellEnd"/>
      <w:r w:rsidRPr="000366F1">
        <w:rPr>
          <w:lang w:val="fr-FR"/>
        </w:rPr>
        <w:t xml:space="preserve">. </w:t>
      </w:r>
      <w:proofErr w:type="spellStart"/>
      <w:r w:rsidRPr="000366F1">
        <w:rPr>
          <w:lang w:val="fr-FR"/>
        </w:rPr>
        <w:t>Etiam</w:t>
      </w:r>
      <w:proofErr w:type="spellEnd"/>
      <w:r w:rsidRPr="000366F1">
        <w:rPr>
          <w:lang w:val="fr-FR"/>
        </w:rPr>
        <w:t xml:space="preserve"> </w:t>
      </w:r>
      <w:proofErr w:type="spellStart"/>
      <w:r w:rsidRPr="000366F1">
        <w:rPr>
          <w:lang w:val="fr-FR"/>
        </w:rPr>
        <w:t>odio</w:t>
      </w:r>
      <w:proofErr w:type="spellEnd"/>
      <w:r w:rsidRPr="000366F1">
        <w:rPr>
          <w:lang w:val="fr-FR"/>
        </w:rPr>
        <w:t xml:space="preserve"> </w:t>
      </w:r>
      <w:proofErr w:type="spellStart"/>
      <w:r w:rsidRPr="000366F1">
        <w:rPr>
          <w:lang w:val="fr-FR"/>
        </w:rPr>
        <w:t>eros</w:t>
      </w:r>
      <w:proofErr w:type="spellEnd"/>
      <w:r w:rsidRPr="000366F1">
        <w:rPr>
          <w:lang w:val="fr-FR"/>
        </w:rPr>
        <w:t xml:space="preserve">, </w:t>
      </w:r>
      <w:proofErr w:type="spellStart"/>
      <w:r w:rsidRPr="000366F1">
        <w:rPr>
          <w:lang w:val="fr-FR"/>
        </w:rPr>
        <w:t>luctus</w:t>
      </w:r>
      <w:proofErr w:type="spellEnd"/>
      <w:r w:rsidRPr="000366F1">
        <w:rPr>
          <w:lang w:val="fr-FR"/>
        </w:rPr>
        <w:t xml:space="preserve"> </w:t>
      </w:r>
      <w:proofErr w:type="spellStart"/>
      <w:r w:rsidRPr="000366F1">
        <w:rPr>
          <w:lang w:val="fr-FR"/>
        </w:rPr>
        <w:t>vel</w:t>
      </w:r>
      <w:proofErr w:type="spellEnd"/>
      <w:r w:rsidRPr="000366F1">
        <w:rPr>
          <w:lang w:val="fr-FR"/>
        </w:rPr>
        <w:t xml:space="preserve"> bibendum a, pretium non </w:t>
      </w:r>
      <w:proofErr w:type="spellStart"/>
      <w:r w:rsidRPr="000366F1">
        <w:rPr>
          <w:lang w:val="fr-FR"/>
        </w:rPr>
        <w:t>dui</w:t>
      </w:r>
      <w:proofErr w:type="spellEnd"/>
      <w:r w:rsidRPr="000366F1">
        <w:rPr>
          <w:lang w:val="fr-FR"/>
        </w:rPr>
        <w:t xml:space="preserve">. </w:t>
      </w:r>
      <w:proofErr w:type="spellStart"/>
      <w:r w:rsidRPr="000366F1">
        <w:rPr>
          <w:lang w:val="fr-FR"/>
        </w:rPr>
        <w:t>Quisque</w:t>
      </w:r>
      <w:proofErr w:type="spellEnd"/>
      <w:r w:rsidRPr="000366F1">
        <w:rPr>
          <w:lang w:val="fr-FR"/>
        </w:rPr>
        <w:t xml:space="preserve"> </w:t>
      </w:r>
      <w:proofErr w:type="spellStart"/>
      <w:r w:rsidRPr="000366F1">
        <w:rPr>
          <w:lang w:val="fr-FR"/>
        </w:rPr>
        <w:t>ac</w:t>
      </w:r>
      <w:proofErr w:type="spellEnd"/>
      <w:r w:rsidRPr="000366F1">
        <w:rPr>
          <w:lang w:val="fr-FR"/>
        </w:rPr>
        <w:t xml:space="preserve"> </w:t>
      </w:r>
      <w:proofErr w:type="spellStart"/>
      <w:r w:rsidRPr="000366F1">
        <w:rPr>
          <w:lang w:val="fr-FR"/>
        </w:rPr>
        <w:t>nibh</w:t>
      </w:r>
      <w:proofErr w:type="spellEnd"/>
      <w:r w:rsidRPr="000366F1">
        <w:rPr>
          <w:lang w:val="fr-FR"/>
        </w:rPr>
        <w:t xml:space="preserve"> vitae </w:t>
      </w:r>
      <w:proofErr w:type="spellStart"/>
      <w:r w:rsidRPr="000366F1">
        <w:rPr>
          <w:lang w:val="fr-FR"/>
        </w:rPr>
        <w:t>lorem</w:t>
      </w:r>
      <w:proofErr w:type="spellEnd"/>
      <w:r w:rsidRPr="000366F1">
        <w:rPr>
          <w:lang w:val="fr-FR"/>
        </w:rPr>
        <w:t xml:space="preserve"> mollis </w:t>
      </w:r>
      <w:proofErr w:type="spellStart"/>
      <w:r w:rsidRPr="000366F1">
        <w:rPr>
          <w:lang w:val="fr-FR"/>
        </w:rPr>
        <w:t>tempus</w:t>
      </w:r>
      <w:proofErr w:type="spellEnd"/>
      <w:r w:rsidRPr="000366F1">
        <w:rPr>
          <w:lang w:val="fr-FR"/>
        </w:rPr>
        <w:t xml:space="preserve">. </w:t>
      </w:r>
      <w:proofErr w:type="spellStart"/>
      <w:r w:rsidRPr="000366F1">
        <w:rPr>
          <w:lang w:val="fr-FR"/>
        </w:rPr>
        <w:t>Quisque</w:t>
      </w:r>
      <w:proofErr w:type="spellEnd"/>
      <w:r w:rsidRPr="000366F1">
        <w:rPr>
          <w:lang w:val="fr-FR"/>
        </w:rPr>
        <w:t xml:space="preserve"> </w:t>
      </w:r>
      <w:proofErr w:type="spellStart"/>
      <w:r w:rsidRPr="000366F1">
        <w:rPr>
          <w:lang w:val="fr-FR"/>
        </w:rPr>
        <w:t>blandit</w:t>
      </w:r>
      <w:proofErr w:type="spellEnd"/>
      <w:r w:rsidRPr="000366F1">
        <w:rPr>
          <w:lang w:val="fr-FR"/>
        </w:rPr>
        <w:t xml:space="preserve"> </w:t>
      </w:r>
      <w:proofErr w:type="spellStart"/>
      <w:r w:rsidRPr="000366F1">
        <w:rPr>
          <w:lang w:val="fr-FR"/>
        </w:rPr>
        <w:t>mattis</w:t>
      </w:r>
      <w:proofErr w:type="spellEnd"/>
      <w:r w:rsidRPr="000366F1">
        <w:rPr>
          <w:lang w:val="fr-FR"/>
        </w:rPr>
        <w:t xml:space="preserve"> </w:t>
      </w:r>
      <w:proofErr w:type="spellStart"/>
      <w:r w:rsidRPr="000366F1">
        <w:rPr>
          <w:lang w:val="fr-FR"/>
        </w:rPr>
        <w:t>purus</w:t>
      </w:r>
      <w:proofErr w:type="spellEnd"/>
      <w:r w:rsidRPr="000366F1">
        <w:rPr>
          <w:lang w:val="fr-FR"/>
        </w:rPr>
        <w:t xml:space="preserve">, </w:t>
      </w:r>
      <w:proofErr w:type="spellStart"/>
      <w:r w:rsidRPr="000366F1">
        <w:rPr>
          <w:lang w:val="fr-FR"/>
        </w:rPr>
        <w:t>tempor</w:t>
      </w:r>
      <w:proofErr w:type="spellEnd"/>
      <w:r w:rsidRPr="000366F1">
        <w:rPr>
          <w:lang w:val="fr-FR"/>
        </w:rPr>
        <w:t xml:space="preserve"> </w:t>
      </w:r>
      <w:proofErr w:type="spellStart"/>
      <w:r w:rsidRPr="000366F1">
        <w:rPr>
          <w:lang w:val="fr-FR"/>
        </w:rPr>
        <w:t>vehicula</w:t>
      </w:r>
      <w:proofErr w:type="spellEnd"/>
      <w:r w:rsidRPr="000366F1">
        <w:rPr>
          <w:lang w:val="fr-FR"/>
        </w:rPr>
        <w:t xml:space="preserve"> </w:t>
      </w:r>
      <w:proofErr w:type="spellStart"/>
      <w:r w:rsidRPr="000366F1">
        <w:rPr>
          <w:lang w:val="fr-FR"/>
        </w:rPr>
        <w:t>orci</w:t>
      </w:r>
      <w:proofErr w:type="spellEnd"/>
      <w:r w:rsidRPr="000366F1">
        <w:rPr>
          <w:lang w:val="fr-FR"/>
        </w:rPr>
        <w:t xml:space="preserve"> </w:t>
      </w:r>
      <w:proofErr w:type="spellStart"/>
      <w:r w:rsidRPr="000366F1">
        <w:rPr>
          <w:lang w:val="fr-FR"/>
        </w:rPr>
        <w:t>congue</w:t>
      </w:r>
      <w:proofErr w:type="spellEnd"/>
      <w:r w:rsidRPr="000366F1">
        <w:rPr>
          <w:lang w:val="fr-FR"/>
        </w:rPr>
        <w:t xml:space="preserve"> a. </w:t>
      </w:r>
      <w:proofErr w:type="spellStart"/>
      <w:r w:rsidRPr="000366F1">
        <w:rPr>
          <w:lang w:val="fr-FR"/>
        </w:rPr>
        <w:t>Vestibulum</w:t>
      </w:r>
      <w:proofErr w:type="spellEnd"/>
      <w:r w:rsidRPr="000366F1">
        <w:rPr>
          <w:lang w:val="fr-FR"/>
        </w:rPr>
        <w:t xml:space="preserve"> </w:t>
      </w:r>
      <w:proofErr w:type="spellStart"/>
      <w:r w:rsidRPr="000366F1">
        <w:rPr>
          <w:lang w:val="fr-FR"/>
        </w:rPr>
        <w:t>scelerisque</w:t>
      </w:r>
      <w:proofErr w:type="spellEnd"/>
      <w:r w:rsidRPr="000366F1">
        <w:rPr>
          <w:lang w:val="fr-FR"/>
        </w:rPr>
        <w:t xml:space="preserve"> </w:t>
      </w:r>
      <w:proofErr w:type="spellStart"/>
      <w:r w:rsidRPr="000366F1">
        <w:rPr>
          <w:lang w:val="fr-FR"/>
        </w:rPr>
        <w:t>commodo</w:t>
      </w:r>
      <w:proofErr w:type="spellEnd"/>
      <w:r w:rsidRPr="000366F1">
        <w:rPr>
          <w:lang w:val="fr-FR"/>
        </w:rPr>
        <w:t xml:space="preserve"> </w:t>
      </w:r>
      <w:proofErr w:type="spellStart"/>
      <w:r w:rsidRPr="000366F1">
        <w:rPr>
          <w:lang w:val="fr-FR"/>
        </w:rPr>
        <w:t>sem</w:t>
      </w:r>
      <w:proofErr w:type="spellEnd"/>
      <w:r w:rsidRPr="000366F1">
        <w:rPr>
          <w:lang w:val="fr-FR"/>
        </w:rPr>
        <w:t xml:space="preserve"> </w:t>
      </w:r>
      <w:proofErr w:type="spellStart"/>
      <w:r w:rsidRPr="000366F1">
        <w:rPr>
          <w:lang w:val="fr-FR"/>
        </w:rPr>
        <w:t>volutpat</w:t>
      </w:r>
      <w:proofErr w:type="spellEnd"/>
      <w:r w:rsidRPr="000366F1">
        <w:rPr>
          <w:lang w:val="fr-FR"/>
        </w:rPr>
        <w:t xml:space="preserve"> </w:t>
      </w:r>
      <w:proofErr w:type="spellStart"/>
      <w:r w:rsidRPr="000366F1">
        <w:rPr>
          <w:lang w:val="fr-FR"/>
        </w:rPr>
        <w:t>eleifend</w:t>
      </w:r>
      <w:proofErr w:type="spellEnd"/>
      <w:r w:rsidRPr="000366F1">
        <w:rPr>
          <w:lang w:val="fr-FR"/>
        </w:rPr>
        <w:t xml:space="preserve">. </w:t>
      </w:r>
      <w:proofErr w:type="spellStart"/>
      <w:r w:rsidRPr="000366F1">
        <w:rPr>
          <w:lang w:val="fr-FR"/>
        </w:rPr>
        <w:t>Integer</w:t>
      </w:r>
      <w:proofErr w:type="spellEnd"/>
      <w:r w:rsidRPr="000366F1">
        <w:rPr>
          <w:lang w:val="fr-FR"/>
        </w:rPr>
        <w:t xml:space="preserve"> in </w:t>
      </w:r>
      <w:proofErr w:type="spellStart"/>
      <w:r w:rsidRPr="000366F1">
        <w:rPr>
          <w:lang w:val="fr-FR"/>
        </w:rPr>
        <w:t>porttitor</w:t>
      </w:r>
      <w:proofErr w:type="spellEnd"/>
      <w:r w:rsidRPr="000366F1">
        <w:rPr>
          <w:lang w:val="fr-FR"/>
        </w:rPr>
        <w:t xml:space="preserve"> </w:t>
      </w:r>
      <w:proofErr w:type="spellStart"/>
      <w:r w:rsidRPr="000366F1">
        <w:rPr>
          <w:lang w:val="fr-FR"/>
        </w:rPr>
        <w:t>sapien</w:t>
      </w:r>
      <w:proofErr w:type="spellEnd"/>
      <w:r w:rsidRPr="000366F1">
        <w:rPr>
          <w:lang w:val="fr-FR"/>
        </w:rPr>
        <w:t xml:space="preserve">. </w:t>
      </w:r>
      <w:proofErr w:type="spellStart"/>
      <w:r w:rsidRPr="000366F1">
        <w:rPr>
          <w:lang w:val="fr-FR"/>
        </w:rPr>
        <w:t>Nullam</w:t>
      </w:r>
      <w:proofErr w:type="spellEnd"/>
      <w:r w:rsidRPr="000366F1">
        <w:rPr>
          <w:lang w:val="fr-FR"/>
        </w:rPr>
        <w:t xml:space="preserve"> </w:t>
      </w:r>
      <w:proofErr w:type="spellStart"/>
      <w:r w:rsidRPr="000366F1">
        <w:rPr>
          <w:lang w:val="fr-FR"/>
        </w:rPr>
        <w:t>accumsan</w:t>
      </w:r>
      <w:proofErr w:type="spellEnd"/>
      <w:r w:rsidRPr="000366F1">
        <w:rPr>
          <w:lang w:val="fr-FR"/>
        </w:rPr>
        <w:t xml:space="preserve"> </w:t>
      </w:r>
      <w:proofErr w:type="spellStart"/>
      <w:r w:rsidRPr="000366F1">
        <w:rPr>
          <w:lang w:val="fr-FR"/>
        </w:rPr>
        <w:t>faucibus</w:t>
      </w:r>
      <w:proofErr w:type="spellEnd"/>
      <w:r w:rsidRPr="000366F1">
        <w:rPr>
          <w:lang w:val="fr-FR"/>
        </w:rPr>
        <w:t xml:space="preserve"> </w:t>
      </w:r>
      <w:proofErr w:type="spellStart"/>
      <w:r w:rsidRPr="000366F1">
        <w:rPr>
          <w:lang w:val="fr-FR"/>
        </w:rPr>
        <w:t>quam</w:t>
      </w:r>
      <w:proofErr w:type="spellEnd"/>
      <w:r w:rsidRPr="000366F1">
        <w:rPr>
          <w:lang w:val="fr-FR"/>
        </w:rPr>
        <w:t xml:space="preserve"> eu tristique. </w:t>
      </w:r>
      <w:proofErr w:type="spellStart"/>
      <w:r w:rsidRPr="000366F1">
        <w:rPr>
          <w:lang w:val="fr-FR"/>
        </w:rPr>
        <w:t>Maecenas</w:t>
      </w:r>
      <w:proofErr w:type="spellEnd"/>
      <w:r w:rsidRPr="000366F1">
        <w:rPr>
          <w:lang w:val="fr-FR"/>
        </w:rPr>
        <w:t xml:space="preserve"> </w:t>
      </w:r>
      <w:proofErr w:type="spellStart"/>
      <w:r w:rsidRPr="000366F1">
        <w:rPr>
          <w:lang w:val="fr-FR"/>
        </w:rPr>
        <w:t>nibh</w:t>
      </w:r>
      <w:proofErr w:type="spellEnd"/>
      <w:r w:rsidRPr="000366F1">
        <w:rPr>
          <w:lang w:val="fr-FR"/>
        </w:rPr>
        <w:t xml:space="preserve"> </w:t>
      </w:r>
      <w:proofErr w:type="spellStart"/>
      <w:r w:rsidRPr="000366F1">
        <w:rPr>
          <w:lang w:val="fr-FR"/>
        </w:rPr>
        <w:t>justo</w:t>
      </w:r>
      <w:proofErr w:type="spellEnd"/>
      <w:r w:rsidRPr="000366F1">
        <w:rPr>
          <w:lang w:val="fr-FR"/>
        </w:rPr>
        <w:t xml:space="preserve">, </w:t>
      </w:r>
      <w:proofErr w:type="spellStart"/>
      <w:r w:rsidRPr="000366F1">
        <w:rPr>
          <w:lang w:val="fr-FR"/>
        </w:rPr>
        <w:t>vehicula</w:t>
      </w:r>
      <w:proofErr w:type="spellEnd"/>
      <w:r w:rsidRPr="000366F1">
        <w:rPr>
          <w:lang w:val="fr-FR"/>
        </w:rPr>
        <w:t xml:space="preserve"> et </w:t>
      </w:r>
      <w:proofErr w:type="spellStart"/>
      <w:r w:rsidRPr="000366F1">
        <w:rPr>
          <w:lang w:val="fr-FR"/>
        </w:rPr>
        <w:t>gravida</w:t>
      </w:r>
      <w:proofErr w:type="spellEnd"/>
      <w:r w:rsidRPr="000366F1">
        <w:rPr>
          <w:lang w:val="fr-FR"/>
        </w:rPr>
        <w:t xml:space="preserve"> id, </w:t>
      </w:r>
      <w:proofErr w:type="spellStart"/>
      <w:r w:rsidRPr="000366F1">
        <w:rPr>
          <w:lang w:val="fr-FR"/>
        </w:rPr>
        <w:t>placerat</w:t>
      </w:r>
      <w:proofErr w:type="spellEnd"/>
      <w:r w:rsidRPr="000366F1">
        <w:rPr>
          <w:lang w:val="fr-FR"/>
        </w:rPr>
        <w:t xml:space="preserve"> in erat. </w:t>
      </w:r>
      <w:proofErr w:type="spellStart"/>
      <w:r w:rsidRPr="000366F1">
        <w:rPr>
          <w:lang w:val="fr-FR"/>
        </w:rPr>
        <w:t>Cras</w:t>
      </w:r>
      <w:proofErr w:type="spellEnd"/>
      <w:r w:rsidRPr="000366F1">
        <w:rPr>
          <w:lang w:val="fr-FR"/>
        </w:rPr>
        <w:t xml:space="preserve"> et </w:t>
      </w:r>
      <w:proofErr w:type="spellStart"/>
      <w:r w:rsidRPr="000366F1">
        <w:rPr>
          <w:lang w:val="fr-FR"/>
        </w:rPr>
        <w:t>mauris</w:t>
      </w:r>
      <w:proofErr w:type="spellEnd"/>
      <w:r w:rsidRPr="000366F1">
        <w:rPr>
          <w:lang w:val="fr-FR"/>
        </w:rPr>
        <w:t xml:space="preserve"> </w:t>
      </w:r>
      <w:proofErr w:type="spellStart"/>
      <w:r w:rsidRPr="000366F1">
        <w:rPr>
          <w:lang w:val="fr-FR"/>
        </w:rPr>
        <w:t>lacus</w:t>
      </w:r>
      <w:proofErr w:type="spellEnd"/>
      <w:r w:rsidRPr="000366F1">
        <w:rPr>
          <w:lang w:val="fr-FR"/>
        </w:rPr>
        <w:t xml:space="preserve">. </w:t>
      </w:r>
      <w:proofErr w:type="spellStart"/>
      <w:r w:rsidRPr="000366F1">
        <w:rPr>
          <w:lang w:val="fr-FR"/>
        </w:rPr>
        <w:t>Aenean</w:t>
      </w:r>
      <w:proofErr w:type="spellEnd"/>
      <w:r w:rsidRPr="000366F1">
        <w:rPr>
          <w:lang w:val="fr-FR"/>
        </w:rPr>
        <w:t xml:space="preserve"> </w:t>
      </w:r>
      <w:proofErr w:type="spellStart"/>
      <w:r w:rsidRPr="000366F1">
        <w:rPr>
          <w:lang w:val="fr-FR"/>
        </w:rPr>
        <w:t>nulla</w:t>
      </w:r>
      <w:proofErr w:type="spellEnd"/>
      <w:r w:rsidRPr="000366F1">
        <w:rPr>
          <w:lang w:val="fr-FR"/>
        </w:rPr>
        <w:t xml:space="preserve"> </w:t>
      </w:r>
      <w:proofErr w:type="spellStart"/>
      <w:r w:rsidRPr="000366F1">
        <w:rPr>
          <w:lang w:val="fr-FR"/>
        </w:rPr>
        <w:t>ligula</w:t>
      </w:r>
      <w:proofErr w:type="spellEnd"/>
      <w:r w:rsidRPr="000366F1">
        <w:rPr>
          <w:lang w:val="fr-FR"/>
        </w:rPr>
        <w:t xml:space="preserve">, </w:t>
      </w:r>
      <w:proofErr w:type="spellStart"/>
      <w:r w:rsidRPr="000366F1">
        <w:rPr>
          <w:lang w:val="fr-FR"/>
        </w:rPr>
        <w:t>venenatis</w:t>
      </w:r>
      <w:proofErr w:type="spellEnd"/>
      <w:r w:rsidRPr="000366F1">
        <w:rPr>
          <w:lang w:val="fr-FR"/>
        </w:rPr>
        <w:t xml:space="preserve"> </w:t>
      </w:r>
      <w:proofErr w:type="spellStart"/>
      <w:r w:rsidRPr="000366F1">
        <w:rPr>
          <w:lang w:val="fr-FR"/>
        </w:rPr>
        <w:t>consequat</w:t>
      </w:r>
      <w:proofErr w:type="spellEnd"/>
      <w:r w:rsidRPr="000366F1">
        <w:rPr>
          <w:lang w:val="fr-FR"/>
        </w:rPr>
        <w:t xml:space="preserve"> </w:t>
      </w:r>
      <w:proofErr w:type="spellStart"/>
      <w:r w:rsidRPr="000366F1">
        <w:rPr>
          <w:lang w:val="fr-FR"/>
        </w:rPr>
        <w:t>convallis</w:t>
      </w:r>
      <w:proofErr w:type="spellEnd"/>
      <w:r w:rsidRPr="000366F1">
        <w:rPr>
          <w:lang w:val="fr-FR"/>
        </w:rPr>
        <w:t xml:space="preserve"> ut, </w:t>
      </w:r>
      <w:proofErr w:type="spellStart"/>
      <w:r w:rsidRPr="000366F1">
        <w:rPr>
          <w:lang w:val="fr-FR"/>
        </w:rPr>
        <w:t>imperdiet</w:t>
      </w:r>
      <w:proofErr w:type="spellEnd"/>
      <w:r w:rsidRPr="000366F1">
        <w:rPr>
          <w:lang w:val="fr-FR"/>
        </w:rPr>
        <w:t xml:space="preserve"> </w:t>
      </w:r>
      <w:proofErr w:type="spellStart"/>
      <w:r w:rsidRPr="000366F1">
        <w:rPr>
          <w:lang w:val="fr-FR"/>
        </w:rPr>
        <w:t>vel</w:t>
      </w:r>
      <w:proofErr w:type="spellEnd"/>
      <w:r w:rsidRPr="000366F1">
        <w:rPr>
          <w:lang w:val="fr-FR"/>
        </w:rPr>
        <w:t xml:space="preserve"> </w:t>
      </w:r>
      <w:proofErr w:type="spellStart"/>
      <w:r w:rsidRPr="000366F1">
        <w:rPr>
          <w:lang w:val="fr-FR"/>
        </w:rPr>
        <w:t>mauris</w:t>
      </w:r>
      <w:proofErr w:type="spellEnd"/>
      <w:r w:rsidRPr="000366F1">
        <w:rPr>
          <w:lang w:val="fr-FR"/>
        </w:rPr>
        <w:t xml:space="preserve">. In </w:t>
      </w:r>
      <w:proofErr w:type="spellStart"/>
      <w:r w:rsidRPr="000366F1">
        <w:rPr>
          <w:lang w:val="fr-FR"/>
        </w:rPr>
        <w:t>lobortis</w:t>
      </w:r>
      <w:proofErr w:type="spellEnd"/>
      <w:r w:rsidRPr="000366F1">
        <w:rPr>
          <w:lang w:val="fr-FR"/>
        </w:rPr>
        <w:t xml:space="preserve"> </w:t>
      </w:r>
      <w:proofErr w:type="spellStart"/>
      <w:r w:rsidRPr="000366F1">
        <w:rPr>
          <w:lang w:val="fr-FR"/>
        </w:rPr>
        <w:t>mattis</w:t>
      </w:r>
      <w:proofErr w:type="spellEnd"/>
      <w:r w:rsidRPr="000366F1">
        <w:rPr>
          <w:lang w:val="fr-FR"/>
        </w:rPr>
        <w:t xml:space="preserve"> </w:t>
      </w:r>
      <w:proofErr w:type="spellStart"/>
      <w:r w:rsidRPr="000366F1">
        <w:rPr>
          <w:lang w:val="fr-FR"/>
        </w:rPr>
        <w:t>dolor</w:t>
      </w:r>
      <w:proofErr w:type="spellEnd"/>
      <w:r w:rsidRPr="000366F1">
        <w:rPr>
          <w:lang w:val="fr-FR"/>
        </w:rPr>
        <w:t xml:space="preserve">, </w:t>
      </w:r>
      <w:proofErr w:type="spellStart"/>
      <w:r w:rsidRPr="000366F1">
        <w:rPr>
          <w:lang w:val="fr-FR"/>
        </w:rPr>
        <w:t>ac</w:t>
      </w:r>
      <w:proofErr w:type="spellEnd"/>
      <w:r w:rsidRPr="000366F1">
        <w:rPr>
          <w:lang w:val="fr-FR"/>
        </w:rPr>
        <w:t xml:space="preserve"> </w:t>
      </w:r>
      <w:proofErr w:type="spellStart"/>
      <w:r w:rsidRPr="000366F1">
        <w:rPr>
          <w:lang w:val="fr-FR"/>
        </w:rPr>
        <w:t>lobortis</w:t>
      </w:r>
      <w:proofErr w:type="spellEnd"/>
      <w:r w:rsidRPr="000366F1">
        <w:rPr>
          <w:lang w:val="fr-FR"/>
        </w:rPr>
        <w:t xml:space="preserve"> </w:t>
      </w:r>
      <w:proofErr w:type="spellStart"/>
      <w:r w:rsidRPr="000366F1">
        <w:rPr>
          <w:lang w:val="fr-FR"/>
        </w:rPr>
        <w:t>orci</w:t>
      </w:r>
      <w:proofErr w:type="spellEnd"/>
      <w:r w:rsidRPr="000366F1">
        <w:rPr>
          <w:lang w:val="fr-FR"/>
        </w:rPr>
        <w:t xml:space="preserve"> </w:t>
      </w:r>
      <w:proofErr w:type="spellStart"/>
      <w:r w:rsidRPr="000366F1">
        <w:rPr>
          <w:lang w:val="fr-FR"/>
        </w:rPr>
        <w:t>feugiat</w:t>
      </w:r>
      <w:proofErr w:type="spellEnd"/>
      <w:r w:rsidRPr="000366F1">
        <w:rPr>
          <w:lang w:val="fr-FR"/>
        </w:rPr>
        <w:t xml:space="preserve"> ut. Ut </w:t>
      </w:r>
      <w:proofErr w:type="spellStart"/>
      <w:r w:rsidRPr="000366F1">
        <w:rPr>
          <w:lang w:val="fr-FR"/>
        </w:rPr>
        <w:t>vestibulum</w:t>
      </w:r>
      <w:proofErr w:type="spellEnd"/>
      <w:r w:rsidRPr="000366F1">
        <w:rPr>
          <w:lang w:val="fr-FR"/>
        </w:rPr>
        <w:t xml:space="preserve"> </w:t>
      </w:r>
      <w:proofErr w:type="spellStart"/>
      <w:r w:rsidRPr="000366F1">
        <w:rPr>
          <w:lang w:val="fr-FR"/>
        </w:rPr>
        <w:t>nisl</w:t>
      </w:r>
      <w:proofErr w:type="spellEnd"/>
      <w:r w:rsidRPr="000366F1">
        <w:rPr>
          <w:lang w:val="fr-FR"/>
        </w:rPr>
        <w:t xml:space="preserve"> </w:t>
      </w:r>
      <w:proofErr w:type="spellStart"/>
      <w:r w:rsidRPr="000366F1">
        <w:rPr>
          <w:lang w:val="fr-FR"/>
        </w:rPr>
        <w:t>sed</w:t>
      </w:r>
      <w:proofErr w:type="spellEnd"/>
      <w:r w:rsidRPr="000366F1">
        <w:rPr>
          <w:lang w:val="fr-FR"/>
        </w:rPr>
        <w:t xml:space="preserve"> </w:t>
      </w:r>
      <w:proofErr w:type="spellStart"/>
      <w:r w:rsidRPr="000366F1">
        <w:rPr>
          <w:lang w:val="fr-FR"/>
        </w:rPr>
        <w:t>risus</w:t>
      </w:r>
      <w:proofErr w:type="spellEnd"/>
      <w:r w:rsidRPr="000366F1">
        <w:rPr>
          <w:lang w:val="fr-FR"/>
        </w:rPr>
        <w:t xml:space="preserve"> </w:t>
      </w:r>
      <w:proofErr w:type="spellStart"/>
      <w:r w:rsidRPr="000366F1">
        <w:rPr>
          <w:lang w:val="fr-FR"/>
        </w:rPr>
        <w:t>vestibulum</w:t>
      </w:r>
      <w:proofErr w:type="spellEnd"/>
      <w:r w:rsidRPr="000366F1">
        <w:rPr>
          <w:lang w:val="fr-FR"/>
        </w:rPr>
        <w:t xml:space="preserve"> </w:t>
      </w:r>
      <w:proofErr w:type="spellStart"/>
      <w:r w:rsidRPr="000366F1">
        <w:rPr>
          <w:lang w:val="fr-FR"/>
        </w:rPr>
        <w:t>vehicula</w:t>
      </w:r>
      <w:proofErr w:type="spellEnd"/>
      <w:r w:rsidRPr="000366F1">
        <w:rPr>
          <w:lang w:val="fr-FR"/>
        </w:rPr>
        <w:t>. &gt; (</w:t>
      </w:r>
      <w:proofErr w:type="spellStart"/>
      <w:r w:rsidRPr="000366F1">
        <w:rPr>
          <w:lang w:val="fr-FR"/>
        </w:rPr>
        <w:t>elenco</w:t>
      </w:r>
      <w:proofErr w:type="spellEnd"/>
      <w:r w:rsidRPr="000366F1">
        <w:rPr>
          <w:lang w:val="fr-FR"/>
        </w:rPr>
        <w:t xml:space="preserve"> </w:t>
      </w:r>
      <w:proofErr w:type="spellStart"/>
      <w:r w:rsidRPr="000366F1">
        <w:rPr>
          <w:lang w:val="fr-FR"/>
        </w:rPr>
        <w:t>puntato</w:t>
      </w:r>
      <w:proofErr w:type="spellEnd"/>
      <w:r w:rsidRPr="000366F1">
        <w:rPr>
          <w:lang w:val="fr-FR"/>
        </w:rPr>
        <w:t xml:space="preserve"> Arial 11)</w:t>
      </w:r>
    </w:p>
    <w:p w14:paraId="1241201B" w14:textId="77777777" w:rsidR="003A61F3" w:rsidRPr="000366F1" w:rsidRDefault="003A61F3" w:rsidP="003A61F3">
      <w:pPr>
        <w:pStyle w:val="SUPSITestoArial11"/>
        <w:rPr>
          <w:lang w:val="fr-FR"/>
        </w:rPr>
      </w:pPr>
    </w:p>
    <w:p w14:paraId="6779602E" w14:textId="77777777" w:rsidR="003A61F3" w:rsidRPr="000366F1" w:rsidRDefault="003A61F3" w:rsidP="003A61F3">
      <w:pPr>
        <w:pStyle w:val="SUPSITestoArial11"/>
        <w:rPr>
          <w:lang w:val="fr-FR"/>
        </w:rPr>
      </w:pPr>
    </w:p>
    <w:p w14:paraId="366BC3A4" w14:textId="77777777" w:rsidR="003A61F3" w:rsidRPr="000366F1" w:rsidRDefault="003A61F3" w:rsidP="003A61F3">
      <w:pPr>
        <w:pStyle w:val="SUPSITestoArial11"/>
        <w:rPr>
          <w:lang w:val="fr-FR"/>
        </w:rPr>
      </w:pPr>
    </w:p>
    <w:p w14:paraId="5F3D38E0" w14:textId="77777777" w:rsidR="003A61F3" w:rsidRPr="00776A3E" w:rsidRDefault="00F564BB" w:rsidP="003A61F3">
      <w:pPr>
        <w:pStyle w:val="SUPSITestoArial11"/>
      </w:pPr>
      <w:r w:rsidRPr="00776A3E">
        <w:t>Nome Cognome (1. Firma)</w:t>
      </w:r>
      <w:r w:rsidRPr="00776A3E">
        <w:tab/>
      </w:r>
      <w:r w:rsidRPr="00776A3E">
        <w:tab/>
      </w:r>
      <w:r w:rsidRPr="00776A3E">
        <w:tab/>
      </w:r>
      <w:r w:rsidRPr="00776A3E">
        <w:tab/>
      </w:r>
      <w:r w:rsidRPr="00776A3E">
        <w:tab/>
        <w:t>Nome Cognome (2. Firma)</w:t>
      </w:r>
    </w:p>
    <w:p w14:paraId="4ABBE275" w14:textId="77777777" w:rsidR="003A61F3" w:rsidRPr="00776A3E" w:rsidRDefault="003A61F3" w:rsidP="003A61F3">
      <w:pPr>
        <w:pStyle w:val="SUPSITestoArial11"/>
      </w:pPr>
    </w:p>
    <w:p w14:paraId="24EB90BA" w14:textId="77777777" w:rsidR="003A61F3" w:rsidRPr="00776A3E" w:rsidRDefault="003A61F3" w:rsidP="003A61F3">
      <w:pPr>
        <w:pStyle w:val="SUPSITestoArial11"/>
      </w:pPr>
    </w:p>
    <w:p w14:paraId="7C1BEA76" w14:textId="77777777" w:rsidR="003A61F3" w:rsidRPr="00776A3E" w:rsidRDefault="00F564BB" w:rsidP="003A61F3">
      <w:pPr>
        <w:pStyle w:val="SUPSITestoArial11"/>
      </w:pPr>
      <w:r w:rsidRPr="00776A3E">
        <w:t>Funzione</w:t>
      </w:r>
      <w:r w:rsidRPr="00776A3E">
        <w:tab/>
      </w:r>
      <w:r w:rsidRPr="00776A3E">
        <w:tab/>
      </w:r>
      <w:r w:rsidRPr="00776A3E">
        <w:tab/>
      </w:r>
      <w:r w:rsidRPr="00776A3E">
        <w:tab/>
      </w:r>
      <w:r w:rsidRPr="00776A3E">
        <w:tab/>
      </w:r>
      <w:r w:rsidRPr="00776A3E">
        <w:tab/>
      </w:r>
      <w:r w:rsidRPr="00776A3E">
        <w:tab/>
      </w:r>
      <w:proofErr w:type="spellStart"/>
      <w:r w:rsidRPr="00776A3E">
        <w:t>Funzione</w:t>
      </w:r>
      <w:proofErr w:type="spellEnd"/>
    </w:p>
    <w:p w14:paraId="55FEA83A" w14:textId="77777777" w:rsidR="003A61F3" w:rsidRPr="00776A3E" w:rsidRDefault="00F564BB" w:rsidP="003A61F3">
      <w:pPr>
        <w:pStyle w:val="SUPSITestoArial11"/>
      </w:pPr>
      <w:r w:rsidRPr="00776A3E">
        <w:t>Settore/prodotto</w:t>
      </w:r>
      <w:r w:rsidRPr="00776A3E">
        <w:tab/>
      </w:r>
      <w:r w:rsidRPr="00776A3E">
        <w:tab/>
      </w:r>
      <w:r w:rsidRPr="00776A3E">
        <w:tab/>
      </w:r>
      <w:r w:rsidRPr="00776A3E">
        <w:tab/>
      </w:r>
      <w:r w:rsidRPr="00776A3E">
        <w:tab/>
      </w:r>
      <w:r w:rsidRPr="00776A3E">
        <w:tab/>
        <w:t>Settore/prodotto</w:t>
      </w:r>
    </w:p>
    <w:sectPr w:rsidR="003A61F3" w:rsidRPr="00776A3E" w:rsidSect="00D216F4">
      <w:pgSz w:w="11900" w:h="16840" w:code="9"/>
      <w:pgMar w:top="1729" w:right="1134" w:bottom="851" w:left="1701" w:header="550" w:footer="567" w:gutter="0"/>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1" w:author="install" w:date="2022-02-02T14:32:00Z" w:initials="i">
    <w:p w14:paraId="0E7B58B9" w14:textId="6F51A3FF" w:rsidR="00C41247" w:rsidRDefault="00C41247">
      <w:pPr>
        <w:pStyle w:val="CommentText"/>
      </w:pPr>
      <w:r>
        <w:rPr>
          <w:rStyle w:val="CommentReference"/>
        </w:rPr>
        <w:annotationRef/>
      </w:r>
      <w:r>
        <w:t>Qui indicherei che questo testo corrisponde alla versione originale della descrizione del lavoro</w:t>
      </w:r>
    </w:p>
  </w:comment>
  <w:comment w:id="76" w:author="install" w:date="2022-02-02T14:33:00Z" w:initials="i">
    <w:p w14:paraId="7F662E17" w14:textId="0AA32AF9" w:rsidR="00733F00" w:rsidRDefault="00733F00">
      <w:pPr>
        <w:pStyle w:val="CommentText"/>
      </w:pPr>
      <w:r>
        <w:rPr>
          <w:rStyle w:val="CommentReference"/>
        </w:rPr>
        <w:annotationRef/>
      </w:r>
      <w:r>
        <w:t>La parte rossa credo sia da togliere</w:t>
      </w:r>
    </w:p>
  </w:comment>
  <w:comment w:id="92" w:author="install" w:date="2022-02-02T14:35:00Z" w:initials="i">
    <w:p w14:paraId="1DDE0620" w14:textId="0B7FDFCD" w:rsidR="00836D18" w:rsidRDefault="00836D18">
      <w:pPr>
        <w:pStyle w:val="CommentText"/>
      </w:pPr>
      <w:r>
        <w:rPr>
          <w:rStyle w:val="CommentReference"/>
        </w:rPr>
        <w:annotationRef/>
      </w:r>
      <w:r>
        <w:t xml:space="preserve">Qui potrebbe aver senso fare uno </w:t>
      </w:r>
      <w:proofErr w:type="spellStart"/>
      <w:r>
        <w:t>screenshot</w:t>
      </w:r>
      <w:proofErr w:type="spellEnd"/>
      <w:r>
        <w:t xml:space="preserve"> della struttura dei dati, usando un file manager che evidenzia la struttura</w:t>
      </w:r>
      <w:r w:rsidR="00506892">
        <w:t xml:space="preserve"> come </w:t>
      </w:r>
      <w:proofErr w:type="spellStart"/>
      <w:r w:rsidR="00506892">
        <w:t>treesize</w:t>
      </w:r>
      <w:proofErr w:type="spellEnd"/>
      <w:r w:rsidR="00506892">
        <w:t xml:space="preserve"> free</w:t>
      </w:r>
    </w:p>
  </w:comment>
  <w:comment w:id="107" w:author="install" w:date="2022-02-02T14:42:00Z" w:initials="i">
    <w:p w14:paraId="7811B13A" w14:textId="0049DCA0" w:rsidR="004E573F" w:rsidRDefault="004E573F">
      <w:pPr>
        <w:pStyle w:val="CommentText"/>
      </w:pPr>
      <w:r>
        <w:rPr>
          <w:rStyle w:val="CommentReference"/>
        </w:rPr>
        <w:annotationRef/>
      </w:r>
      <w:r>
        <w:t xml:space="preserve">Qui dovresti inserire </w:t>
      </w:r>
      <w:proofErr w:type="gramStart"/>
      <w:r>
        <w:t>la slide</w:t>
      </w:r>
      <w:proofErr w:type="gramEnd"/>
      <w:r>
        <w:t xml:space="preserve"> che hai usato per spiegare le zone </w:t>
      </w:r>
      <w:proofErr w:type="spellStart"/>
      <w:r>
        <w:t>exp</w:t>
      </w:r>
      <w:proofErr w:type="spellEnd"/>
      <w:r>
        <w:t xml:space="preserve"> vs </w:t>
      </w:r>
      <w:proofErr w:type="spellStart"/>
      <w:r>
        <w:t>depo</w:t>
      </w:r>
      <w:proofErr w:type="spellEnd"/>
      <w:r>
        <w:t xml:space="preserve"> vs online…</w:t>
      </w:r>
    </w:p>
  </w:comment>
  <w:comment w:id="111" w:author="install" w:date="2022-02-02T14:43:00Z" w:initials="i">
    <w:p w14:paraId="173AF5EC" w14:textId="404E2A23" w:rsidR="007E071B" w:rsidRDefault="007E071B">
      <w:pPr>
        <w:pStyle w:val="CommentText"/>
      </w:pPr>
      <w:r>
        <w:rPr>
          <w:rStyle w:val="CommentReference"/>
        </w:rPr>
        <w:annotationRef/>
      </w:r>
      <w:r>
        <w:t xml:space="preserve">Qui </w:t>
      </w:r>
      <w:proofErr w:type="spellStart"/>
      <w:r>
        <w:t>dovrestiu</w:t>
      </w:r>
      <w:proofErr w:type="spellEnd"/>
      <w:r>
        <w:t xml:space="preserve"> trovare un modo grafico </w:t>
      </w:r>
      <w:proofErr w:type="spellStart"/>
      <w:r>
        <w:t>piu’</w:t>
      </w:r>
      <w:proofErr w:type="spellEnd"/>
      <w:r>
        <w:t xml:space="preserve"> ridotto</w:t>
      </w:r>
    </w:p>
  </w:comment>
  <w:comment w:id="118" w:author="install" w:date="2022-02-02T14:45:00Z" w:initials="i">
    <w:p w14:paraId="54C315EB" w14:textId="2FCC2DB5" w:rsidR="0026768F" w:rsidRDefault="0026768F">
      <w:pPr>
        <w:pStyle w:val="CommentText"/>
      </w:pPr>
      <w:r>
        <w:rPr>
          <w:rStyle w:val="CommentReference"/>
        </w:rPr>
        <w:annotationRef/>
      </w:r>
      <w:r>
        <w:t>Motivazione poco difendibile…  :-D</w:t>
      </w:r>
    </w:p>
  </w:comment>
  <w:comment w:id="119" w:author="install" w:date="2022-02-02T09:26:00Z" w:initials="i">
    <w:p w14:paraId="48D0CF0B" w14:textId="2D39EEBE" w:rsidR="009560B3" w:rsidRDefault="009560B3">
      <w:pPr>
        <w:pStyle w:val="CommentText"/>
      </w:pPr>
      <w:r>
        <w:rPr>
          <w:rStyle w:val="CommentReference"/>
        </w:rPr>
        <w:annotationRef/>
      </w:r>
      <w:r>
        <w:t xml:space="preserve">Metterei “nei casi che illustro in seguito”, altrimenti è vago </w:t>
      </w:r>
    </w:p>
  </w:comment>
  <w:comment w:id="126" w:author="install" w:date="2022-02-02T14:46:00Z" w:initials="i">
    <w:p w14:paraId="563F0D8A" w14:textId="45363B65" w:rsidR="0026768F" w:rsidRDefault="0026768F">
      <w:pPr>
        <w:pStyle w:val="CommentText"/>
      </w:pPr>
      <w:r>
        <w:rPr>
          <w:rStyle w:val="CommentReference"/>
        </w:rPr>
        <w:annotationRef/>
      </w:r>
      <w:r w:rsidR="00D43F48">
        <w:rPr>
          <w:noProof/>
        </w:rPr>
        <w:t>Inseri</w:t>
      </w:r>
      <w:r w:rsidR="00D43F48">
        <w:rPr>
          <w:noProof/>
        </w:rPr>
        <w:t>sci un esempio numerico pf</w:t>
      </w:r>
    </w:p>
  </w:comment>
  <w:comment w:id="138" w:author="install" w:date="2022-02-02T09:28:00Z" w:initials="i">
    <w:p w14:paraId="55DA53C2" w14:textId="5D0BBC80" w:rsidR="00D07CAB" w:rsidRDefault="00D07CAB">
      <w:pPr>
        <w:pStyle w:val="CommentText"/>
      </w:pPr>
      <w:r>
        <w:t xml:space="preserve">Essendo una parte rilevante del linguaggio, </w:t>
      </w:r>
      <w:r>
        <w:rPr>
          <w:rStyle w:val="CommentReference"/>
        </w:rPr>
        <w:annotationRef/>
      </w:r>
      <w:proofErr w:type="spellStart"/>
      <w:r>
        <w:t>Async</w:t>
      </w:r>
      <w:proofErr w:type="spellEnd"/>
      <w:r>
        <w:t xml:space="preserve"> potresti indicarlo nella parte precedente relativa a C#, indicando che lo spiegherai nel dettaglio in questa parte. Vedi tu</w:t>
      </w:r>
    </w:p>
  </w:comment>
  <w:comment w:id="143" w:author="install" w:date="2022-02-02T09:30:00Z" w:initials="i">
    <w:p w14:paraId="6C2E1C0C" w14:textId="69B56FFD" w:rsidR="009A6DC3" w:rsidRDefault="009A6DC3">
      <w:pPr>
        <w:pStyle w:val="CommentText"/>
      </w:pPr>
      <w:r>
        <w:rPr>
          <w:rStyle w:val="CommentReference"/>
        </w:rPr>
        <w:annotationRef/>
      </w:r>
      <w:r>
        <w:t>Qui spiegherei al lettore quale problema incontra l’utente che cerca di farlo</w:t>
      </w:r>
    </w:p>
  </w:comment>
  <w:comment w:id="153" w:author="install" w:date="2022-02-02T09:32:00Z" w:initials="i">
    <w:p w14:paraId="0BC25751" w14:textId="20AFCE7A" w:rsidR="00107F9C" w:rsidRDefault="00107F9C">
      <w:pPr>
        <w:pStyle w:val="CommentText"/>
      </w:pPr>
      <w:r>
        <w:rPr>
          <w:rStyle w:val="CommentReference"/>
        </w:rPr>
        <w:annotationRef/>
      </w:r>
      <w:r>
        <w:t>Di medie dimensioni, se si pensa che i dati vanno visualizzati in modo scorrevole (citare le dimensioni, ovviamente non siamo in un contesto di big data)</w:t>
      </w:r>
    </w:p>
  </w:comment>
  <w:comment w:id="154" w:author="install" w:date="2022-02-02T09:34:00Z" w:initials="i">
    <w:p w14:paraId="05D0585D" w14:textId="40BC0FA7" w:rsidR="00B64191" w:rsidRDefault="00B64191">
      <w:pPr>
        <w:pStyle w:val="CommentText"/>
      </w:pPr>
      <w:r>
        <w:rPr>
          <w:rStyle w:val="CommentReference"/>
        </w:rPr>
        <w:annotationRef/>
      </w:r>
      <w:r>
        <w:t>Qui indicherei che hai visto toccando con mano che c’è una community online numerosa, e che questo è stato uno dei criteri per la scelta di WPF (immagino che tu lo abbia messo anche in quella parte del documento)</w:t>
      </w:r>
    </w:p>
  </w:comment>
  <w:comment w:id="155" w:author="install" w:date="2022-02-02T09:36:00Z" w:initials="i">
    <w:p w14:paraId="3B0B5B9C" w14:textId="2747D7D8" w:rsidR="00D57274" w:rsidRDefault="00D57274">
      <w:pPr>
        <w:pStyle w:val="CommentText"/>
      </w:pPr>
      <w:r>
        <w:rPr>
          <w:rStyle w:val="CommentReference"/>
        </w:rPr>
        <w:annotationRef/>
      </w:r>
      <w:r>
        <w:t>Questa parte è da indicare dove hai usato le formule, non qui</w:t>
      </w:r>
    </w:p>
  </w:comment>
  <w:comment w:id="156" w:author="install" w:date="2022-02-02T09:37:00Z" w:initials="i">
    <w:p w14:paraId="5D02EF9B" w14:textId="30450283" w:rsidR="00544A3A" w:rsidRDefault="00544A3A">
      <w:pPr>
        <w:pStyle w:val="CommentText"/>
      </w:pPr>
      <w:r>
        <w:rPr>
          <w:rStyle w:val="CommentReference"/>
        </w:rPr>
        <w:annotationRef/>
      </w:r>
      <w:r>
        <w:t xml:space="preserve">Qui metterei i tre </w:t>
      </w:r>
      <w:proofErr w:type="spellStart"/>
      <w:r>
        <w:t>milestones</w:t>
      </w:r>
      <w:proofErr w:type="spellEnd"/>
      <w:r>
        <w:t xml:space="preserve">, ed una </w:t>
      </w:r>
      <w:proofErr w:type="spellStart"/>
      <w:r>
        <w:t>png</w:t>
      </w:r>
      <w:proofErr w:type="spellEnd"/>
      <w:r>
        <w:t xml:space="preserve"> di </w:t>
      </w:r>
      <w:proofErr w:type="spellStart"/>
      <w:r>
        <w:t>github</w:t>
      </w:r>
      <w:proofErr w:type="spellEnd"/>
      <w:r>
        <w:t xml:space="preserve"> per ogni piano di lavoro, commentando brevemente come abbiamo lavorato (</w:t>
      </w:r>
      <w:proofErr w:type="spellStart"/>
      <w:r>
        <w:t>issue</w:t>
      </w:r>
      <w:proofErr w:type="spellEnd"/>
      <w:r>
        <w:t xml:space="preserve"> </w:t>
      </w:r>
      <w:proofErr w:type="spellStart"/>
      <w:r>
        <w:t>based</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E7B58B9" w15:done="0"/>
  <w15:commentEx w15:paraId="7F662E17" w15:done="0"/>
  <w15:commentEx w15:paraId="1DDE0620" w15:done="0"/>
  <w15:commentEx w15:paraId="7811B13A" w15:done="0"/>
  <w15:commentEx w15:paraId="173AF5EC" w15:done="0"/>
  <w15:commentEx w15:paraId="54C315EB" w15:done="0"/>
  <w15:commentEx w15:paraId="48D0CF0B" w15:done="0"/>
  <w15:commentEx w15:paraId="563F0D8A" w15:done="0"/>
  <w15:commentEx w15:paraId="55DA53C2" w15:done="0"/>
  <w15:commentEx w15:paraId="6C2E1C0C" w15:done="0"/>
  <w15:commentEx w15:paraId="0BC25751" w15:done="0"/>
  <w15:commentEx w15:paraId="05D0585D" w15:done="0"/>
  <w15:commentEx w15:paraId="3B0B5B9C" w15:done="0"/>
  <w15:commentEx w15:paraId="5D02EF9B"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6F75B0" w14:textId="77777777" w:rsidR="00D43F48" w:rsidRDefault="00D43F48">
      <w:r>
        <w:separator/>
      </w:r>
    </w:p>
  </w:endnote>
  <w:endnote w:type="continuationSeparator" w:id="0">
    <w:p w14:paraId="1B1A9D99" w14:textId="77777777" w:rsidR="00D43F48" w:rsidRDefault="00D43F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auto"/>
    <w:pitch w:val="variable"/>
    <w:sig w:usb0="00000003" w:usb1="00000000" w:usb2="00000000" w:usb3="00000000" w:csb0="00000001" w:csb1="00000000"/>
  </w:font>
  <w:font w:name="Times">
    <w:altName w:val="Sylfaen"/>
    <w:panose1 w:val="02020603050405020304"/>
    <w:charset w:val="00"/>
    <w:family w:val="roman"/>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01740C" w14:textId="77777777" w:rsidR="009560B3" w:rsidRPr="00095E2D" w:rsidRDefault="009560B3" w:rsidP="003A61F3">
    <w:pPr>
      <w:pStyle w:val="SUPSITestoArial9"/>
      <w:tabs>
        <w:tab w:val="left" w:pos="2064"/>
      </w:tabs>
      <w:rPr>
        <w:sz w:val="16"/>
      </w:rPr>
    </w:pPr>
    <w:r w:rsidRPr="00095E2D">
      <w:rPr>
        <w:sz w:val="16"/>
      </w:rPr>
      <w:t xml:space="preserve">titolo documento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F6AFC3" w14:textId="77777777" w:rsidR="009560B3" w:rsidRDefault="009560B3">
    <w:pPr>
      <w:pStyle w:val="Footer"/>
    </w:pPr>
    <w:r>
      <w:rPr>
        <w:noProof/>
        <w:lang w:eastAsia="it-CH"/>
      </w:rPr>
      <w:drawing>
        <wp:anchor distT="0" distB="0" distL="114300" distR="114300" simplePos="0" relativeHeight="251657216" behindDoc="0" locked="1" layoutInCell="1" allowOverlap="1" wp14:anchorId="347111BA" wp14:editId="70C1CCC8">
          <wp:simplePos x="0" y="0"/>
          <wp:positionH relativeFrom="column">
            <wp:posOffset>5418455</wp:posOffset>
          </wp:positionH>
          <wp:positionV relativeFrom="page">
            <wp:posOffset>7560945</wp:posOffset>
          </wp:positionV>
          <wp:extent cx="269875" cy="2575560"/>
          <wp:effectExtent l="19050" t="0" r="0" b="0"/>
          <wp:wrapTight wrapText="bothSides">
            <wp:wrapPolygon edited="0">
              <wp:start x="-1525" y="0"/>
              <wp:lineTo x="-1525" y="21408"/>
              <wp:lineTo x="21346" y="21408"/>
              <wp:lineTo x="21346" y="0"/>
              <wp:lineTo x="-1525" y="0"/>
            </wp:wrapPolygon>
          </wp:wrapTight>
          <wp:docPr id="38"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Logo_STUDENTSUPSI_38%"/>
                  <pic:cNvPicPr>
                    <a:picLocks noChangeAspect="1" noChangeArrowheads="1"/>
                  </pic:cNvPicPr>
                </pic:nvPicPr>
                <pic:blipFill>
                  <a:blip r:embed="rId1"/>
                  <a:srcRect/>
                  <a:stretch>
                    <a:fillRect/>
                  </a:stretch>
                </pic:blipFill>
                <pic:spPr bwMode="auto">
                  <a:xfrm>
                    <a:off x="0" y="0"/>
                    <a:ext cx="269875" cy="2575560"/>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A3D738" w14:textId="77777777" w:rsidR="00D43F48" w:rsidRDefault="00D43F48">
      <w:r>
        <w:separator/>
      </w:r>
    </w:p>
  </w:footnote>
  <w:footnote w:type="continuationSeparator" w:id="0">
    <w:p w14:paraId="01EA31DD" w14:textId="77777777" w:rsidR="00D43F48" w:rsidRDefault="00D43F48">
      <w:r>
        <w:continuationSeparator/>
      </w:r>
    </w:p>
  </w:footnote>
  <w:footnote w:id="1">
    <w:p w14:paraId="6313DB95" w14:textId="1A259A5F" w:rsidR="009560B3" w:rsidRDefault="009560B3">
      <w:pPr>
        <w:pStyle w:val="FootnoteText"/>
      </w:pPr>
      <w:r>
        <w:rPr>
          <w:rStyle w:val="FootnoteReference"/>
        </w:rPr>
        <w:footnoteRef/>
      </w:r>
      <w:r>
        <w:t xml:space="preserve"> Capitolo 1 di questo documento</w:t>
      </w:r>
    </w:p>
  </w:footnote>
  <w:footnote w:id="2">
    <w:p w14:paraId="6E0F1D89" w14:textId="77777777" w:rsidR="009560B3" w:rsidRPr="004D4EED" w:rsidRDefault="009560B3" w:rsidP="00B874C9">
      <w:pPr>
        <w:pStyle w:val="SUPSITestoArial10"/>
      </w:pPr>
      <w:r>
        <w:rPr>
          <w:rStyle w:val="FootnoteReference"/>
        </w:rPr>
        <w:footnoteRef/>
      </w:r>
      <w:r>
        <w:t xml:space="preserve"> Antonio </w:t>
      </w:r>
      <w:proofErr w:type="spellStart"/>
      <w:r>
        <w:t>Pelleriti</w:t>
      </w:r>
      <w:proofErr w:type="spellEnd"/>
      <w:r>
        <w:t xml:space="preserve">, </w:t>
      </w:r>
      <w:r>
        <w:rPr>
          <w:i/>
          <w:iCs/>
        </w:rPr>
        <w:t>Programmare con C#8 | Guida Completa</w:t>
      </w:r>
      <w:r>
        <w:t>, Milano, Edizioni LSWR, 2019</w:t>
      </w:r>
    </w:p>
    <w:p w14:paraId="74B0C043" w14:textId="359F7285" w:rsidR="009560B3" w:rsidRPr="00CC4481" w:rsidRDefault="009560B3">
      <w:pPr>
        <w:pStyle w:val="FootnoteText"/>
        <w:rPr>
          <w:lang w:val="de-DE"/>
        </w:rPr>
      </w:pPr>
      <w:r w:rsidRPr="00CC4481">
        <w:rPr>
          <w:lang w:val="de-DE"/>
        </w:rPr>
        <w:t xml:space="preserve">, p. 821, </w:t>
      </w:r>
      <w:proofErr w:type="spellStart"/>
      <w:r w:rsidRPr="00CC4481">
        <w:rPr>
          <w:lang w:val="de-DE"/>
        </w:rPr>
        <w:t>rr</w:t>
      </w:r>
      <w:proofErr w:type="spellEnd"/>
      <w:r w:rsidRPr="00CC4481">
        <w:rPr>
          <w:lang w:val="de-DE"/>
        </w:rPr>
        <w:t>. 20-21</w:t>
      </w:r>
    </w:p>
  </w:footnote>
  <w:footnote w:id="3">
    <w:p w14:paraId="7E4B40E1" w14:textId="18BB1629" w:rsidR="009560B3" w:rsidRPr="00CC4481" w:rsidRDefault="009560B3">
      <w:pPr>
        <w:pStyle w:val="FootnoteText"/>
        <w:rPr>
          <w:lang w:val="de-DE"/>
        </w:rPr>
      </w:pPr>
      <w:r>
        <w:rPr>
          <w:rStyle w:val="FootnoteReference"/>
        </w:rPr>
        <w:footnoteRef/>
      </w:r>
      <w:r w:rsidRPr="00CC4481">
        <w:rPr>
          <w:lang w:val="de-DE"/>
        </w:rPr>
        <w:t xml:space="preserve"> https://it.wikipedia.org/wiki/SOLID</w:t>
      </w:r>
    </w:p>
  </w:footnote>
  <w:footnote w:id="4">
    <w:p w14:paraId="793D0460" w14:textId="008D20ED" w:rsidR="009560B3" w:rsidRPr="00CC4481" w:rsidRDefault="009560B3">
      <w:pPr>
        <w:pStyle w:val="FootnoteText"/>
        <w:rPr>
          <w:lang w:val="de-DE"/>
        </w:rPr>
      </w:pPr>
      <w:r>
        <w:rPr>
          <w:rStyle w:val="FootnoteReference"/>
        </w:rPr>
        <w:footnoteRef/>
      </w:r>
      <w:r w:rsidRPr="00CC4481">
        <w:rPr>
          <w:lang w:val="de-DE"/>
        </w:rPr>
        <w:t xml:space="preserve"> https://www.winfxitalia.com/articoli/dotnet6/introduzione-dotnet6-csharp10.aspx</w:t>
      </w:r>
    </w:p>
  </w:footnote>
  <w:footnote w:id="5">
    <w:p w14:paraId="35D2F9A6" w14:textId="0FB35135" w:rsidR="009560B3" w:rsidRPr="00CC4481" w:rsidRDefault="009560B3">
      <w:pPr>
        <w:pStyle w:val="FootnoteText"/>
        <w:rPr>
          <w:lang w:val="de-DE"/>
        </w:rPr>
      </w:pPr>
      <w:r>
        <w:rPr>
          <w:rStyle w:val="FootnoteReference"/>
        </w:rPr>
        <w:footnoteRef/>
      </w:r>
      <w:r w:rsidRPr="00CC4481">
        <w:rPr>
          <w:lang w:val="de-DE"/>
        </w:rPr>
        <w:t xml:space="preserve"> </w:t>
      </w:r>
      <w:proofErr w:type="gramStart"/>
      <w:r w:rsidRPr="00CC4481">
        <w:rPr>
          <w:lang w:val="de-DE"/>
        </w:rPr>
        <w:t>https://it.wikipedia.org/wiki/C_sharp#Nuove_funzioni_introdotte_con_la_versione_8_del_linguaggio[</w:t>
      </w:r>
      <w:proofErr w:type="gramEnd"/>
      <w:r w:rsidRPr="00CC4481">
        <w:rPr>
          <w:lang w:val="de-DE"/>
        </w:rPr>
        <w:t>12]</w:t>
      </w:r>
    </w:p>
  </w:footnote>
  <w:footnote w:id="6">
    <w:p w14:paraId="53FF7A5B" w14:textId="02548796" w:rsidR="009560B3" w:rsidRDefault="009560B3" w:rsidP="005B16CE">
      <w:pPr>
        <w:pStyle w:val="SUPSITestoArial10"/>
      </w:pPr>
      <w:r>
        <w:rPr>
          <w:rStyle w:val="FootnoteReference"/>
        </w:rPr>
        <w:footnoteRef/>
      </w:r>
      <w:r>
        <w:t xml:space="preserve"> Antonio </w:t>
      </w:r>
      <w:proofErr w:type="spellStart"/>
      <w:r>
        <w:t>Pelleriti</w:t>
      </w:r>
      <w:proofErr w:type="spellEnd"/>
      <w:r>
        <w:t xml:space="preserve">, </w:t>
      </w:r>
      <w:r>
        <w:rPr>
          <w:i/>
          <w:iCs/>
        </w:rPr>
        <w:t>Programmare con C#8 | Guida Completa</w:t>
      </w:r>
      <w:r>
        <w:t xml:space="preserve">, Milano, Edizioni LSWR, 2019, p. 519, </w:t>
      </w:r>
      <w:proofErr w:type="spellStart"/>
      <w:r>
        <w:t>rr</w:t>
      </w:r>
      <w:proofErr w:type="spellEnd"/>
      <w:r>
        <w:t>. 2-6</w:t>
      </w:r>
    </w:p>
  </w:footnote>
  <w:footnote w:id="7">
    <w:p w14:paraId="15DCA346" w14:textId="720D5B3E" w:rsidR="009560B3" w:rsidRDefault="009560B3">
      <w:pPr>
        <w:pStyle w:val="FootnoteText"/>
      </w:pPr>
      <w:r>
        <w:rPr>
          <w:rStyle w:val="FootnoteReference"/>
        </w:rPr>
        <w:footnoteRef/>
      </w:r>
      <w:r>
        <w:t xml:space="preserve"> Informazioni su Visio, controllo 30 gennaio 2022</w:t>
      </w:r>
    </w:p>
  </w:footnote>
  <w:footnote w:id="8">
    <w:p w14:paraId="58A75231" w14:textId="12D11790" w:rsidR="009560B3" w:rsidRDefault="009560B3">
      <w:pPr>
        <w:pStyle w:val="FootnoteText"/>
      </w:pPr>
      <w:r>
        <w:rPr>
          <w:rStyle w:val="FootnoteReference"/>
        </w:rPr>
        <w:footnoteRef/>
      </w:r>
      <w:r>
        <w:t xml:space="preserve"> Informazioni su </w:t>
      </w:r>
      <w:proofErr w:type="spellStart"/>
      <w:r>
        <w:t>Pencil</w:t>
      </w:r>
      <w:proofErr w:type="spellEnd"/>
      <w:r>
        <w:t>, controllo 30 gennaio 2022</w:t>
      </w:r>
    </w:p>
  </w:footnote>
  <w:footnote w:id="9">
    <w:p w14:paraId="30C2E3BE" w14:textId="3206A38F" w:rsidR="009560B3" w:rsidRDefault="009560B3">
      <w:pPr>
        <w:pStyle w:val="FootnoteText"/>
      </w:pPr>
      <w:r>
        <w:rPr>
          <w:rStyle w:val="FootnoteReference"/>
        </w:rPr>
        <w:footnoteRef/>
      </w:r>
      <w:r>
        <w:t xml:space="preserve"> Informazioni su Visual Studio, controllo 30 gennaio 2022</w:t>
      </w:r>
    </w:p>
  </w:footnote>
  <w:footnote w:id="10">
    <w:p w14:paraId="57A680C5" w14:textId="395E741B" w:rsidR="009560B3" w:rsidRDefault="009560B3">
      <w:pPr>
        <w:pStyle w:val="FootnoteText"/>
      </w:pPr>
      <w:r>
        <w:rPr>
          <w:rStyle w:val="FootnoteReference"/>
        </w:rPr>
        <w:footnoteRef/>
      </w:r>
      <w:r>
        <w:t xml:space="preserve"> </w:t>
      </w:r>
      <w:hyperlink r:id="rId1" w:anchor="Nuove_funzioni_introdotte_con_la_versione_8_del_linguaggio[12" w:history="1">
        <w:r w:rsidRPr="004033A1">
          <w:rPr>
            <w:rStyle w:val="Hyperlink"/>
            <w:rFonts w:ascii="Cambria" w:hAnsi="Cambria"/>
          </w:rPr>
          <w:t>https://it.wikipedia.org/wiki/C_sharp#Nuove_funzioni_introdotte_con_la_versione_8_del_linguaggio[12</w:t>
        </w:r>
      </w:hyperlink>
      <w:r>
        <w:t>, tabella nel capitolo “Storia del linguaggio”</w:t>
      </w:r>
    </w:p>
  </w:footnote>
  <w:footnote w:id="11">
    <w:p w14:paraId="0FACE845" w14:textId="621C6A4E" w:rsidR="009560B3" w:rsidRDefault="009560B3">
      <w:pPr>
        <w:pStyle w:val="FootnoteText"/>
      </w:pPr>
      <w:r>
        <w:rPr>
          <w:rStyle w:val="FootnoteReference"/>
        </w:rPr>
        <w:footnoteRef/>
      </w:r>
      <w:r>
        <w:t xml:space="preserve"> Informazioni su </w:t>
      </w:r>
      <w:proofErr w:type="spellStart"/>
      <w:r>
        <w:t>GitHub</w:t>
      </w:r>
      <w:proofErr w:type="spellEnd"/>
      <w:r>
        <w:t xml:space="preserve"> Desktop, controllo 30 gennaio 2022</w:t>
      </w:r>
    </w:p>
  </w:footnote>
  <w:footnote w:id="12">
    <w:p w14:paraId="2B22D9C6" w14:textId="737966FC" w:rsidR="009560B3" w:rsidRDefault="009560B3">
      <w:pPr>
        <w:pStyle w:val="FootnoteText"/>
      </w:pPr>
      <w:r>
        <w:rPr>
          <w:rStyle w:val="FootnoteReference"/>
        </w:rPr>
        <w:footnoteRef/>
      </w:r>
      <w:r>
        <w:t xml:space="preserve"> </w:t>
      </w:r>
      <w:r w:rsidRPr="0024657E">
        <w:t>https://docs.microsoft.com/en-us/dotnet/api/system.windows.forms.usercontrol?view=windowsdesktop-6.0</w:t>
      </w:r>
    </w:p>
  </w:footnote>
  <w:footnote w:id="13">
    <w:p w14:paraId="06B96003" w14:textId="575B3D85" w:rsidR="009560B3" w:rsidRDefault="009560B3">
      <w:pPr>
        <w:pStyle w:val="FootnoteText"/>
      </w:pPr>
      <w:r>
        <w:rPr>
          <w:rStyle w:val="FootnoteReference"/>
        </w:rPr>
        <w:footnoteRef/>
      </w:r>
      <w:r>
        <w:t xml:space="preserve"> </w:t>
      </w:r>
      <w:r w:rsidRPr="00C23D86">
        <w:t>https://docs.microsoft.com/en-us/dotnet/api/system.collections.generic.list-1.binarysearch?view=net-6.0</w:t>
      </w:r>
    </w:p>
  </w:footnote>
  <w:footnote w:id="14">
    <w:p w14:paraId="1AA238C5" w14:textId="317D1A9A" w:rsidR="009560B3" w:rsidRDefault="009560B3">
      <w:pPr>
        <w:pStyle w:val="FootnoteText"/>
      </w:pPr>
      <w:r>
        <w:rPr>
          <w:rStyle w:val="FootnoteReference"/>
        </w:rPr>
        <w:footnoteRef/>
      </w:r>
      <w:r>
        <w:t xml:space="preserve"> </w:t>
      </w:r>
      <w:r w:rsidRPr="008B04C4">
        <w:t>https://it.wikipedia.org/wiki/Ricerca_dicotomica</w:t>
      </w:r>
    </w:p>
  </w:footnote>
  <w:footnote w:id="15">
    <w:p w14:paraId="14425EE4" w14:textId="77777777" w:rsidR="009560B3" w:rsidRPr="004D4EED" w:rsidRDefault="009560B3" w:rsidP="00A22E78">
      <w:pPr>
        <w:pStyle w:val="SUPSITestoArial10"/>
      </w:pPr>
      <w:r>
        <w:rPr>
          <w:rStyle w:val="FootnoteReference"/>
        </w:rPr>
        <w:footnoteRef/>
      </w:r>
      <w:r>
        <w:t xml:space="preserve"> Antonio </w:t>
      </w:r>
      <w:proofErr w:type="spellStart"/>
      <w:r>
        <w:t>Pelleriti</w:t>
      </w:r>
      <w:proofErr w:type="spellEnd"/>
      <w:r>
        <w:t xml:space="preserve">, </w:t>
      </w:r>
      <w:r>
        <w:rPr>
          <w:i/>
          <w:iCs/>
        </w:rPr>
        <w:t>Programmare con C#8 | Guida Completa</w:t>
      </w:r>
      <w:r>
        <w:t>, Milano, Edizioni LSWR, 2019</w:t>
      </w:r>
    </w:p>
    <w:p w14:paraId="46C11216" w14:textId="4F1C93B8" w:rsidR="009560B3" w:rsidRDefault="009560B3">
      <w:pPr>
        <w:pStyle w:val="FootnoteText"/>
      </w:pPr>
      <w:r>
        <w:t>, p. 587</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7819D9" w14:textId="77777777" w:rsidR="009560B3" w:rsidRDefault="009560B3" w:rsidP="003A61F3">
    <w:pPr>
      <w:framePr w:wrap="around" w:vAnchor="text" w:hAnchor="margin" w:xAlign="right" w:y="1"/>
    </w:pPr>
    <w:r>
      <w:fldChar w:fldCharType="begin"/>
    </w:r>
    <w:r>
      <w:instrText xml:space="preserve">PAGE  </w:instrText>
    </w:r>
    <w:r>
      <w:fldChar w:fldCharType="end"/>
    </w:r>
  </w:p>
  <w:p w14:paraId="25845208" w14:textId="77777777" w:rsidR="009560B3" w:rsidRDefault="009560B3" w:rsidP="003A61F3">
    <w:pPr>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0DA203" w14:textId="3A566EE9" w:rsidR="009560B3" w:rsidRDefault="009560B3" w:rsidP="003A61F3">
    <w:pPr>
      <w:framePr w:wrap="around" w:vAnchor="text" w:hAnchor="margin" w:xAlign="right" w:y="1"/>
      <w:jc w:val="right"/>
    </w:pPr>
    <w:r w:rsidRPr="006E582B">
      <w:rPr>
        <w:rFonts w:ascii="Arial" w:hAnsi="Arial" w:cs="Arial"/>
        <w:sz w:val="16"/>
        <w:szCs w:val="16"/>
      </w:rPr>
      <w:fldChar w:fldCharType="begin"/>
    </w:r>
    <w:r w:rsidRPr="006E582B">
      <w:rPr>
        <w:rFonts w:ascii="Arial" w:hAnsi="Arial" w:cs="Arial"/>
        <w:sz w:val="16"/>
        <w:szCs w:val="16"/>
      </w:rPr>
      <w:instrText xml:space="preserve"> PAGE </w:instrText>
    </w:r>
    <w:r w:rsidRPr="006E582B">
      <w:rPr>
        <w:rFonts w:ascii="Arial" w:hAnsi="Arial" w:cs="Arial"/>
        <w:sz w:val="16"/>
        <w:szCs w:val="16"/>
      </w:rPr>
      <w:fldChar w:fldCharType="separate"/>
    </w:r>
    <w:r w:rsidR="0026768F">
      <w:rPr>
        <w:rFonts w:ascii="Arial" w:hAnsi="Arial" w:cs="Arial"/>
        <w:noProof/>
        <w:sz w:val="16"/>
        <w:szCs w:val="16"/>
      </w:rPr>
      <w:t>36</w:t>
    </w:r>
    <w:r w:rsidRPr="006E582B">
      <w:rPr>
        <w:rFonts w:ascii="Arial" w:hAnsi="Arial" w:cs="Arial"/>
        <w:sz w:val="16"/>
        <w:szCs w:val="16"/>
      </w:rPr>
      <w:fldChar w:fldCharType="end"/>
    </w:r>
    <w:r>
      <w:rPr>
        <w:rFonts w:ascii="Arial" w:hAnsi="Arial" w:cs="Arial"/>
        <w:sz w:val="16"/>
        <w:szCs w:val="16"/>
      </w:rPr>
      <w:t>/</w:t>
    </w:r>
    <w:r w:rsidRPr="006E582B">
      <w:rPr>
        <w:rFonts w:ascii="Arial" w:hAnsi="Arial" w:cs="Arial"/>
        <w:sz w:val="16"/>
        <w:szCs w:val="16"/>
      </w:rPr>
      <w:fldChar w:fldCharType="begin"/>
    </w:r>
    <w:r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26768F">
      <w:rPr>
        <w:rFonts w:ascii="Arial" w:hAnsi="Arial" w:cs="Arial"/>
        <w:noProof/>
        <w:sz w:val="16"/>
        <w:szCs w:val="16"/>
      </w:rPr>
      <w:t>52</w:t>
    </w:r>
    <w:r w:rsidRPr="006E582B">
      <w:rPr>
        <w:rFonts w:ascii="Arial" w:hAnsi="Arial" w:cs="Arial"/>
        <w:sz w:val="16"/>
        <w:szCs w:val="16"/>
      </w:rPr>
      <w:fldChar w:fldCharType="end"/>
    </w:r>
  </w:p>
  <w:p w14:paraId="2A0D32EB" w14:textId="77777777" w:rsidR="009560B3" w:rsidRPr="00DF2158" w:rsidRDefault="009560B3" w:rsidP="003A61F3">
    <w:pPr>
      <w:framePr w:wrap="around" w:vAnchor="text" w:hAnchor="margin" w:xAlign="right" w:y="1"/>
      <w:rPr>
        <w:rFonts w:ascii="Arial" w:hAnsi="Arial"/>
        <w:sz w:val="16"/>
      </w:rPr>
    </w:pPr>
  </w:p>
  <w:p w14:paraId="57673571" w14:textId="77777777" w:rsidR="009560B3" w:rsidRDefault="009560B3" w:rsidP="003A61F3">
    <w:pPr>
      <w:ind w:right="360"/>
    </w:pPr>
    <w:r>
      <w:rPr>
        <w:noProof/>
        <w:lang w:eastAsia="it-CH"/>
      </w:rPr>
      <w:drawing>
        <wp:anchor distT="0" distB="0" distL="114300" distR="114300" simplePos="0" relativeHeight="251658240" behindDoc="0" locked="1" layoutInCell="1" allowOverlap="1" wp14:anchorId="2ACD1084" wp14:editId="17FF4EBA">
          <wp:simplePos x="0" y="0"/>
          <wp:positionH relativeFrom="column">
            <wp:posOffset>-431800</wp:posOffset>
          </wp:positionH>
          <wp:positionV relativeFrom="page">
            <wp:posOffset>8533130</wp:posOffset>
          </wp:positionV>
          <wp:extent cx="165735" cy="1583055"/>
          <wp:effectExtent l="19050" t="0" r="5715" b="0"/>
          <wp:wrapTight wrapText="bothSides">
            <wp:wrapPolygon edited="0">
              <wp:start x="-2483" y="0"/>
              <wp:lineTo x="-2483" y="21314"/>
              <wp:lineTo x="22345" y="21314"/>
              <wp:lineTo x="22345" y="0"/>
              <wp:lineTo x="-2483" y="0"/>
            </wp:wrapPolygon>
          </wp:wrapTight>
          <wp:docPr id="35" name="Immagine 35"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descr="Logo_STUDENTSUPSI_44%"/>
                  <pic:cNvPicPr>
                    <a:picLocks noChangeAspect="1" noChangeArrowheads="1"/>
                  </pic:cNvPicPr>
                </pic:nvPicPr>
                <pic:blipFill>
                  <a:blip r:embed="rId1"/>
                  <a:srcRect/>
                  <a:stretch>
                    <a:fillRect/>
                  </a:stretch>
                </pic:blipFill>
                <pic:spPr bwMode="auto">
                  <a:xfrm>
                    <a:off x="0" y="0"/>
                    <a:ext cx="165735" cy="1583055"/>
                  </a:xfrm>
                  <a:prstGeom prst="rect">
                    <a:avLst/>
                  </a:prstGeom>
                  <a:noFill/>
                  <a:ln w="9525">
                    <a:noFill/>
                    <a:miter lim="800000"/>
                    <a:headEnd/>
                    <a:tailEnd/>
                  </a:ln>
                </pic:spPr>
              </pic:pic>
            </a:graphicData>
          </a:graphic>
        </wp:anchor>
      </w:drawing>
    </w:r>
  </w:p>
  <w:p w14:paraId="2D7A0240" w14:textId="77777777" w:rsidR="009560B3" w:rsidRDefault="009560B3">
    <w:r>
      <w:rPr>
        <w:noProof/>
        <w:lang w:eastAsia="it-CH"/>
      </w:rPr>
      <w:drawing>
        <wp:anchor distT="0" distB="0" distL="114300" distR="114300" simplePos="0" relativeHeight="251656192" behindDoc="0" locked="1" layoutInCell="1" allowOverlap="1" wp14:anchorId="387C06F1" wp14:editId="09232F6F">
          <wp:simplePos x="0" y="0"/>
          <wp:positionH relativeFrom="page">
            <wp:posOffset>1026160</wp:posOffset>
          </wp:positionH>
          <wp:positionV relativeFrom="page">
            <wp:posOffset>323850</wp:posOffset>
          </wp:positionV>
          <wp:extent cx="2641600" cy="162560"/>
          <wp:effectExtent l="19050" t="0" r="6350" b="0"/>
          <wp:wrapNone/>
          <wp:docPr id="36"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srcRect/>
                  <a:stretch>
                    <a:fillRect/>
                  </a:stretch>
                </pic:blipFill>
                <pic:spPr bwMode="auto">
                  <a:xfrm>
                    <a:off x="0" y="0"/>
                    <a:ext cx="2641600" cy="162560"/>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5B4E33" w14:textId="77777777" w:rsidR="009560B3" w:rsidRDefault="009560B3">
    <w:r>
      <w:rPr>
        <w:noProof/>
        <w:lang w:eastAsia="it-CH"/>
      </w:rPr>
      <w:drawing>
        <wp:anchor distT="0" distB="0" distL="114300" distR="114300" simplePos="0" relativeHeight="251659264" behindDoc="0" locked="1" layoutInCell="1" allowOverlap="1" wp14:anchorId="25DF6DAC" wp14:editId="077F29BE">
          <wp:simplePos x="0" y="0"/>
          <wp:positionH relativeFrom="page">
            <wp:posOffset>1026160</wp:posOffset>
          </wp:positionH>
          <wp:positionV relativeFrom="page">
            <wp:posOffset>323850</wp:posOffset>
          </wp:positionV>
          <wp:extent cx="6123305" cy="1261745"/>
          <wp:effectExtent l="19050" t="0" r="0" b="0"/>
          <wp:wrapThrough wrapText="bothSides">
            <wp:wrapPolygon edited="0">
              <wp:start x="-67" y="0"/>
              <wp:lineTo x="-67" y="21198"/>
              <wp:lineTo x="21571" y="21198"/>
              <wp:lineTo x="21571" y="0"/>
              <wp:lineTo x="-67" y="0"/>
            </wp:wrapPolygon>
          </wp:wrapThrough>
          <wp:docPr id="37" name="Immagine 37"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srcRect/>
                  <a:stretch>
                    <a:fillRect/>
                  </a:stretch>
                </pic:blipFill>
                <pic:spPr bwMode="auto">
                  <a:xfrm>
                    <a:off x="0" y="0"/>
                    <a:ext cx="6123305" cy="126174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D9A41C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070484B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DB9C7DB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40B2396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4786B0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A4115D4"/>
    <w:multiLevelType w:val="hybridMultilevel"/>
    <w:tmpl w:val="58C2A794"/>
    <w:lvl w:ilvl="0" w:tplc="04090001">
      <w:start w:val="1"/>
      <w:numFmt w:val="bullet"/>
      <w:lvlText w:val=""/>
      <w:lvlJc w:val="left"/>
      <w:pPr>
        <w:tabs>
          <w:tab w:val="num" w:pos="740"/>
        </w:tabs>
        <w:ind w:left="740" w:hanging="360"/>
      </w:pPr>
      <w:rPr>
        <w:rFonts w:ascii="Symbol" w:hAnsi="Symbol" w:hint="default"/>
      </w:rPr>
    </w:lvl>
    <w:lvl w:ilvl="1" w:tplc="04090003" w:tentative="1">
      <w:start w:val="1"/>
      <w:numFmt w:val="bullet"/>
      <w:lvlText w:val="o"/>
      <w:lvlJc w:val="left"/>
      <w:pPr>
        <w:tabs>
          <w:tab w:val="num" w:pos="1460"/>
        </w:tabs>
        <w:ind w:left="1460" w:hanging="360"/>
      </w:pPr>
      <w:rPr>
        <w:rFonts w:ascii="Courier New" w:hAnsi="Courier New" w:cs="Courier New" w:hint="default"/>
      </w:rPr>
    </w:lvl>
    <w:lvl w:ilvl="2" w:tplc="04090005" w:tentative="1">
      <w:start w:val="1"/>
      <w:numFmt w:val="bullet"/>
      <w:lvlText w:val=""/>
      <w:lvlJc w:val="left"/>
      <w:pPr>
        <w:tabs>
          <w:tab w:val="num" w:pos="2180"/>
        </w:tabs>
        <w:ind w:left="2180" w:hanging="360"/>
      </w:pPr>
      <w:rPr>
        <w:rFonts w:ascii="Wingdings" w:hAnsi="Wingdings" w:hint="default"/>
      </w:rPr>
    </w:lvl>
    <w:lvl w:ilvl="3" w:tplc="04090001" w:tentative="1">
      <w:start w:val="1"/>
      <w:numFmt w:val="bullet"/>
      <w:lvlText w:val=""/>
      <w:lvlJc w:val="left"/>
      <w:pPr>
        <w:tabs>
          <w:tab w:val="num" w:pos="2900"/>
        </w:tabs>
        <w:ind w:left="2900" w:hanging="360"/>
      </w:pPr>
      <w:rPr>
        <w:rFonts w:ascii="Symbol" w:hAnsi="Symbol" w:hint="default"/>
      </w:rPr>
    </w:lvl>
    <w:lvl w:ilvl="4" w:tplc="04090003" w:tentative="1">
      <w:start w:val="1"/>
      <w:numFmt w:val="bullet"/>
      <w:lvlText w:val="o"/>
      <w:lvlJc w:val="left"/>
      <w:pPr>
        <w:tabs>
          <w:tab w:val="num" w:pos="3620"/>
        </w:tabs>
        <w:ind w:left="3620" w:hanging="360"/>
      </w:pPr>
      <w:rPr>
        <w:rFonts w:ascii="Courier New" w:hAnsi="Courier New" w:cs="Courier New" w:hint="default"/>
      </w:rPr>
    </w:lvl>
    <w:lvl w:ilvl="5" w:tplc="04090005" w:tentative="1">
      <w:start w:val="1"/>
      <w:numFmt w:val="bullet"/>
      <w:lvlText w:val=""/>
      <w:lvlJc w:val="left"/>
      <w:pPr>
        <w:tabs>
          <w:tab w:val="num" w:pos="4340"/>
        </w:tabs>
        <w:ind w:left="4340" w:hanging="360"/>
      </w:pPr>
      <w:rPr>
        <w:rFonts w:ascii="Wingdings" w:hAnsi="Wingdings" w:hint="default"/>
      </w:rPr>
    </w:lvl>
    <w:lvl w:ilvl="6" w:tplc="04090001" w:tentative="1">
      <w:start w:val="1"/>
      <w:numFmt w:val="bullet"/>
      <w:lvlText w:val=""/>
      <w:lvlJc w:val="left"/>
      <w:pPr>
        <w:tabs>
          <w:tab w:val="num" w:pos="5060"/>
        </w:tabs>
        <w:ind w:left="5060" w:hanging="360"/>
      </w:pPr>
      <w:rPr>
        <w:rFonts w:ascii="Symbol" w:hAnsi="Symbol" w:hint="default"/>
      </w:rPr>
    </w:lvl>
    <w:lvl w:ilvl="7" w:tplc="04090003" w:tentative="1">
      <w:start w:val="1"/>
      <w:numFmt w:val="bullet"/>
      <w:lvlText w:val="o"/>
      <w:lvlJc w:val="left"/>
      <w:pPr>
        <w:tabs>
          <w:tab w:val="num" w:pos="5780"/>
        </w:tabs>
        <w:ind w:left="5780" w:hanging="360"/>
      </w:pPr>
      <w:rPr>
        <w:rFonts w:ascii="Courier New" w:hAnsi="Courier New" w:cs="Courier New" w:hint="default"/>
      </w:rPr>
    </w:lvl>
    <w:lvl w:ilvl="8" w:tplc="04090005" w:tentative="1">
      <w:start w:val="1"/>
      <w:numFmt w:val="bullet"/>
      <w:lvlText w:val=""/>
      <w:lvlJc w:val="left"/>
      <w:pPr>
        <w:tabs>
          <w:tab w:val="num" w:pos="6500"/>
        </w:tabs>
        <w:ind w:left="6500" w:hanging="360"/>
      </w:pPr>
      <w:rPr>
        <w:rFonts w:ascii="Wingdings" w:hAnsi="Wingdings" w:hint="default"/>
      </w:rPr>
    </w:lvl>
  </w:abstractNum>
  <w:abstractNum w:abstractNumId="14" w15:restartNumberingAfterBreak="0">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5DD4E20"/>
    <w:multiLevelType w:val="hybridMultilevel"/>
    <w:tmpl w:val="CE308CCE"/>
    <w:lvl w:ilvl="0" w:tplc="8ADA377A">
      <w:numFmt w:val="bullet"/>
      <w:lvlText w:val="-"/>
      <w:lvlJc w:val="left"/>
      <w:pPr>
        <w:ind w:left="720" w:hanging="360"/>
      </w:pPr>
      <w:rPr>
        <w:rFonts w:ascii="Arial" w:eastAsia="Cambria"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2"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D370152"/>
    <w:multiLevelType w:val="hybridMultilevel"/>
    <w:tmpl w:val="893890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5980580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974281"/>
    <w:multiLevelType w:val="multilevel"/>
    <w:tmpl w:val="AF3C2FF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FF4792A"/>
    <w:multiLevelType w:val="hybridMultilevel"/>
    <w:tmpl w:val="95A41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0"/>
  </w:num>
  <w:num w:numId="13">
    <w:abstractNumId w:val="14"/>
  </w:num>
  <w:num w:numId="14">
    <w:abstractNumId w:val="11"/>
  </w:num>
  <w:num w:numId="15">
    <w:abstractNumId w:val="16"/>
  </w:num>
  <w:num w:numId="16">
    <w:abstractNumId w:val="17"/>
  </w:num>
  <w:num w:numId="17">
    <w:abstractNumId w:val="28"/>
  </w:num>
  <w:num w:numId="18">
    <w:abstractNumId w:val="20"/>
  </w:num>
  <w:num w:numId="19">
    <w:abstractNumId w:val="19"/>
  </w:num>
  <w:num w:numId="20">
    <w:abstractNumId w:val="27"/>
  </w:num>
  <w:num w:numId="21">
    <w:abstractNumId w:val="26"/>
  </w:num>
  <w:num w:numId="22">
    <w:abstractNumId w:val="34"/>
  </w:num>
  <w:num w:numId="23">
    <w:abstractNumId w:val="18"/>
  </w:num>
  <w:num w:numId="24">
    <w:abstractNumId w:val="29"/>
  </w:num>
  <w:num w:numId="25">
    <w:abstractNumId w:val="15"/>
  </w:num>
  <w:num w:numId="26">
    <w:abstractNumId w:val="24"/>
  </w:num>
  <w:num w:numId="27">
    <w:abstractNumId w:val="22"/>
  </w:num>
  <w:num w:numId="28">
    <w:abstractNumId w:val="38"/>
  </w:num>
  <w:num w:numId="29">
    <w:abstractNumId w:val="33"/>
  </w:num>
  <w:num w:numId="30">
    <w:abstractNumId w:val="35"/>
  </w:num>
  <w:num w:numId="31">
    <w:abstractNumId w:val="23"/>
  </w:num>
  <w:num w:numId="32">
    <w:abstractNumId w:val="37"/>
  </w:num>
  <w:num w:numId="33">
    <w:abstractNumId w:val="31"/>
  </w:num>
  <w:num w:numId="34">
    <w:abstractNumId w:val="12"/>
  </w:num>
  <w:num w:numId="35">
    <w:abstractNumId w:val="13"/>
  </w:num>
  <w:num w:numId="36">
    <w:abstractNumId w:val="39"/>
  </w:num>
  <w:num w:numId="37">
    <w:abstractNumId w:val="25"/>
  </w:num>
  <w:num w:numId="38">
    <w:abstractNumId w:val="32"/>
  </w:num>
  <w:num w:numId="39">
    <w:abstractNumId w:val="36"/>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nstall">
    <w15:presenceInfo w15:providerId="None" w15:userId="insta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attachedTemplate r:id="rId1"/>
  <w:trackRevisions/>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49"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615"/>
    <w:rsid w:val="00002C64"/>
    <w:rsid w:val="00026F65"/>
    <w:rsid w:val="00027FDB"/>
    <w:rsid w:val="00032710"/>
    <w:rsid w:val="00032D3E"/>
    <w:rsid w:val="00034D30"/>
    <w:rsid w:val="000366F1"/>
    <w:rsid w:val="00045C98"/>
    <w:rsid w:val="00051DE6"/>
    <w:rsid w:val="00054255"/>
    <w:rsid w:val="00054698"/>
    <w:rsid w:val="00056B88"/>
    <w:rsid w:val="00065D1B"/>
    <w:rsid w:val="0007676C"/>
    <w:rsid w:val="00084CB6"/>
    <w:rsid w:val="000A075F"/>
    <w:rsid w:val="000A6B8A"/>
    <w:rsid w:val="000D5D5A"/>
    <w:rsid w:val="000E5DE0"/>
    <w:rsid w:val="000F616C"/>
    <w:rsid w:val="00100749"/>
    <w:rsid w:val="001064C5"/>
    <w:rsid w:val="00107F9C"/>
    <w:rsid w:val="001220EE"/>
    <w:rsid w:val="00122F37"/>
    <w:rsid w:val="001272B5"/>
    <w:rsid w:val="001408CF"/>
    <w:rsid w:val="00145E94"/>
    <w:rsid w:val="0016147F"/>
    <w:rsid w:val="00167EDE"/>
    <w:rsid w:val="00173D4F"/>
    <w:rsid w:val="001752A4"/>
    <w:rsid w:val="00176FB8"/>
    <w:rsid w:val="00190607"/>
    <w:rsid w:val="001B2A57"/>
    <w:rsid w:val="001B623F"/>
    <w:rsid w:val="001D0E83"/>
    <w:rsid w:val="001E10CD"/>
    <w:rsid w:val="0020037F"/>
    <w:rsid w:val="0020517F"/>
    <w:rsid w:val="00205276"/>
    <w:rsid w:val="00207C95"/>
    <w:rsid w:val="002110AE"/>
    <w:rsid w:val="002237F6"/>
    <w:rsid w:val="002239F4"/>
    <w:rsid w:val="0022521A"/>
    <w:rsid w:val="002346EE"/>
    <w:rsid w:val="002400AF"/>
    <w:rsid w:val="0024194C"/>
    <w:rsid w:val="0024657E"/>
    <w:rsid w:val="0026768F"/>
    <w:rsid w:val="002A32EE"/>
    <w:rsid w:val="002E3294"/>
    <w:rsid w:val="002E45F4"/>
    <w:rsid w:val="003114FB"/>
    <w:rsid w:val="00325B0A"/>
    <w:rsid w:val="0033789E"/>
    <w:rsid w:val="00345B2F"/>
    <w:rsid w:val="00352CA7"/>
    <w:rsid w:val="00354151"/>
    <w:rsid w:val="00355926"/>
    <w:rsid w:val="00367108"/>
    <w:rsid w:val="00371799"/>
    <w:rsid w:val="003753F2"/>
    <w:rsid w:val="00386B72"/>
    <w:rsid w:val="003A61F3"/>
    <w:rsid w:val="003B43B8"/>
    <w:rsid w:val="003D2615"/>
    <w:rsid w:val="003D4BE2"/>
    <w:rsid w:val="003E0E1A"/>
    <w:rsid w:val="003E41ED"/>
    <w:rsid w:val="003E753D"/>
    <w:rsid w:val="00411C12"/>
    <w:rsid w:val="0042159B"/>
    <w:rsid w:val="00422F87"/>
    <w:rsid w:val="0043459F"/>
    <w:rsid w:val="004433B8"/>
    <w:rsid w:val="0045699A"/>
    <w:rsid w:val="00462C01"/>
    <w:rsid w:val="0046657A"/>
    <w:rsid w:val="00470C67"/>
    <w:rsid w:val="004710B5"/>
    <w:rsid w:val="00474BB5"/>
    <w:rsid w:val="004773EE"/>
    <w:rsid w:val="004B15E7"/>
    <w:rsid w:val="004B4032"/>
    <w:rsid w:val="004C53FC"/>
    <w:rsid w:val="004C6E06"/>
    <w:rsid w:val="004C6FFE"/>
    <w:rsid w:val="004C78AC"/>
    <w:rsid w:val="004D4EED"/>
    <w:rsid w:val="004D7339"/>
    <w:rsid w:val="004E16F6"/>
    <w:rsid w:val="004E573F"/>
    <w:rsid w:val="004E5F20"/>
    <w:rsid w:val="00506892"/>
    <w:rsid w:val="00507C76"/>
    <w:rsid w:val="00511FA9"/>
    <w:rsid w:val="0052127E"/>
    <w:rsid w:val="00533F24"/>
    <w:rsid w:val="00541703"/>
    <w:rsid w:val="00544A3A"/>
    <w:rsid w:val="00560BF9"/>
    <w:rsid w:val="00565BE5"/>
    <w:rsid w:val="00571E1A"/>
    <w:rsid w:val="00572065"/>
    <w:rsid w:val="00574E97"/>
    <w:rsid w:val="00576996"/>
    <w:rsid w:val="005871A8"/>
    <w:rsid w:val="00590D83"/>
    <w:rsid w:val="005B16CE"/>
    <w:rsid w:val="005C1720"/>
    <w:rsid w:val="005D0C3A"/>
    <w:rsid w:val="005D16B0"/>
    <w:rsid w:val="005D5CD6"/>
    <w:rsid w:val="00600A7F"/>
    <w:rsid w:val="00607117"/>
    <w:rsid w:val="00617FF3"/>
    <w:rsid w:val="006251EA"/>
    <w:rsid w:val="00626DCE"/>
    <w:rsid w:val="00640FAA"/>
    <w:rsid w:val="00642F49"/>
    <w:rsid w:val="006445F1"/>
    <w:rsid w:val="00647F78"/>
    <w:rsid w:val="006549FE"/>
    <w:rsid w:val="00656A38"/>
    <w:rsid w:val="00656D54"/>
    <w:rsid w:val="006577E8"/>
    <w:rsid w:val="00666985"/>
    <w:rsid w:val="00695E87"/>
    <w:rsid w:val="006A09E5"/>
    <w:rsid w:val="006C0C65"/>
    <w:rsid w:val="006C2FEC"/>
    <w:rsid w:val="006C66BF"/>
    <w:rsid w:val="006D49D8"/>
    <w:rsid w:val="006E276C"/>
    <w:rsid w:val="006F1EC3"/>
    <w:rsid w:val="00733F00"/>
    <w:rsid w:val="00740AA0"/>
    <w:rsid w:val="00742BAE"/>
    <w:rsid w:val="00743EF2"/>
    <w:rsid w:val="0075093A"/>
    <w:rsid w:val="007634F1"/>
    <w:rsid w:val="007A2DFB"/>
    <w:rsid w:val="007A5130"/>
    <w:rsid w:val="007B1EE7"/>
    <w:rsid w:val="007B4181"/>
    <w:rsid w:val="007B5233"/>
    <w:rsid w:val="007C039E"/>
    <w:rsid w:val="007C6007"/>
    <w:rsid w:val="007D2B58"/>
    <w:rsid w:val="007D75A5"/>
    <w:rsid w:val="007E0574"/>
    <w:rsid w:val="007E071B"/>
    <w:rsid w:val="00802995"/>
    <w:rsid w:val="00802AA4"/>
    <w:rsid w:val="008146C3"/>
    <w:rsid w:val="008175EA"/>
    <w:rsid w:val="00820DBF"/>
    <w:rsid w:val="008309E3"/>
    <w:rsid w:val="0083468C"/>
    <w:rsid w:val="00834B17"/>
    <w:rsid w:val="00836D18"/>
    <w:rsid w:val="00841B94"/>
    <w:rsid w:val="0085186E"/>
    <w:rsid w:val="008520BB"/>
    <w:rsid w:val="0085604B"/>
    <w:rsid w:val="00856ED2"/>
    <w:rsid w:val="0086761E"/>
    <w:rsid w:val="00872811"/>
    <w:rsid w:val="00880126"/>
    <w:rsid w:val="00882DCF"/>
    <w:rsid w:val="008851DA"/>
    <w:rsid w:val="00886CC4"/>
    <w:rsid w:val="008978C2"/>
    <w:rsid w:val="008A72CB"/>
    <w:rsid w:val="008B04C4"/>
    <w:rsid w:val="008B4DB9"/>
    <w:rsid w:val="008B7D5B"/>
    <w:rsid w:val="008C29C5"/>
    <w:rsid w:val="008D44C2"/>
    <w:rsid w:val="008D5023"/>
    <w:rsid w:val="008D5440"/>
    <w:rsid w:val="008F2616"/>
    <w:rsid w:val="0090711F"/>
    <w:rsid w:val="0094073B"/>
    <w:rsid w:val="009560B3"/>
    <w:rsid w:val="00965744"/>
    <w:rsid w:val="009727D2"/>
    <w:rsid w:val="0097606D"/>
    <w:rsid w:val="00981880"/>
    <w:rsid w:val="0099432E"/>
    <w:rsid w:val="009A21FE"/>
    <w:rsid w:val="009A6DC3"/>
    <w:rsid w:val="009B4C1A"/>
    <w:rsid w:val="009C4970"/>
    <w:rsid w:val="009F23EA"/>
    <w:rsid w:val="009F716D"/>
    <w:rsid w:val="00A140DF"/>
    <w:rsid w:val="00A22E78"/>
    <w:rsid w:val="00A31E2B"/>
    <w:rsid w:val="00A34BE7"/>
    <w:rsid w:val="00A36449"/>
    <w:rsid w:val="00A36557"/>
    <w:rsid w:val="00A62673"/>
    <w:rsid w:val="00A62922"/>
    <w:rsid w:val="00A63F0B"/>
    <w:rsid w:val="00A64EC6"/>
    <w:rsid w:val="00A73E6B"/>
    <w:rsid w:val="00A870B1"/>
    <w:rsid w:val="00A943FD"/>
    <w:rsid w:val="00AA1DE0"/>
    <w:rsid w:val="00AA54B5"/>
    <w:rsid w:val="00AB58D6"/>
    <w:rsid w:val="00AC1D7F"/>
    <w:rsid w:val="00AC36A1"/>
    <w:rsid w:val="00AD16FC"/>
    <w:rsid w:val="00AD2CA8"/>
    <w:rsid w:val="00AE1E19"/>
    <w:rsid w:val="00AE3717"/>
    <w:rsid w:val="00AF14B9"/>
    <w:rsid w:val="00AF79FE"/>
    <w:rsid w:val="00B16AC0"/>
    <w:rsid w:val="00B22C0E"/>
    <w:rsid w:val="00B51504"/>
    <w:rsid w:val="00B5559D"/>
    <w:rsid w:val="00B613C0"/>
    <w:rsid w:val="00B64191"/>
    <w:rsid w:val="00B7114B"/>
    <w:rsid w:val="00B7787B"/>
    <w:rsid w:val="00B874C9"/>
    <w:rsid w:val="00B93C57"/>
    <w:rsid w:val="00B97FA6"/>
    <w:rsid w:val="00BA40CA"/>
    <w:rsid w:val="00BB68B5"/>
    <w:rsid w:val="00BB72F8"/>
    <w:rsid w:val="00BC6F09"/>
    <w:rsid w:val="00BD4BEF"/>
    <w:rsid w:val="00BD51B4"/>
    <w:rsid w:val="00C05ED7"/>
    <w:rsid w:val="00C118C0"/>
    <w:rsid w:val="00C13F4A"/>
    <w:rsid w:val="00C23D86"/>
    <w:rsid w:val="00C24C05"/>
    <w:rsid w:val="00C41247"/>
    <w:rsid w:val="00C4170C"/>
    <w:rsid w:val="00C43FDF"/>
    <w:rsid w:val="00C44572"/>
    <w:rsid w:val="00C52F8C"/>
    <w:rsid w:val="00C543E3"/>
    <w:rsid w:val="00C60A4A"/>
    <w:rsid w:val="00C74363"/>
    <w:rsid w:val="00C80C52"/>
    <w:rsid w:val="00C94F2D"/>
    <w:rsid w:val="00C95ACE"/>
    <w:rsid w:val="00C963D7"/>
    <w:rsid w:val="00CA5794"/>
    <w:rsid w:val="00CA5AB1"/>
    <w:rsid w:val="00CC1CB1"/>
    <w:rsid w:val="00CC4481"/>
    <w:rsid w:val="00CD2335"/>
    <w:rsid w:val="00CF1134"/>
    <w:rsid w:val="00D07CAB"/>
    <w:rsid w:val="00D10C50"/>
    <w:rsid w:val="00D216F4"/>
    <w:rsid w:val="00D316B8"/>
    <w:rsid w:val="00D41458"/>
    <w:rsid w:val="00D43F48"/>
    <w:rsid w:val="00D449F2"/>
    <w:rsid w:val="00D44F8C"/>
    <w:rsid w:val="00D57274"/>
    <w:rsid w:val="00D63EA5"/>
    <w:rsid w:val="00D6417A"/>
    <w:rsid w:val="00D666C3"/>
    <w:rsid w:val="00D71F50"/>
    <w:rsid w:val="00D73547"/>
    <w:rsid w:val="00D73E2F"/>
    <w:rsid w:val="00D81A2D"/>
    <w:rsid w:val="00D84F35"/>
    <w:rsid w:val="00D9213B"/>
    <w:rsid w:val="00D956BB"/>
    <w:rsid w:val="00DB502F"/>
    <w:rsid w:val="00DB62CE"/>
    <w:rsid w:val="00DB6D7E"/>
    <w:rsid w:val="00DF317C"/>
    <w:rsid w:val="00E012D7"/>
    <w:rsid w:val="00E12B7F"/>
    <w:rsid w:val="00E13886"/>
    <w:rsid w:val="00E24BC6"/>
    <w:rsid w:val="00E3044E"/>
    <w:rsid w:val="00E345B9"/>
    <w:rsid w:val="00E35650"/>
    <w:rsid w:val="00E367EF"/>
    <w:rsid w:val="00E556A1"/>
    <w:rsid w:val="00E87593"/>
    <w:rsid w:val="00E87EFC"/>
    <w:rsid w:val="00E91341"/>
    <w:rsid w:val="00E91A18"/>
    <w:rsid w:val="00E933F4"/>
    <w:rsid w:val="00EA446F"/>
    <w:rsid w:val="00EB37D1"/>
    <w:rsid w:val="00EB5E87"/>
    <w:rsid w:val="00EC0500"/>
    <w:rsid w:val="00ED1BFC"/>
    <w:rsid w:val="00EE6772"/>
    <w:rsid w:val="00F16C0A"/>
    <w:rsid w:val="00F278B9"/>
    <w:rsid w:val="00F32692"/>
    <w:rsid w:val="00F35F66"/>
    <w:rsid w:val="00F37847"/>
    <w:rsid w:val="00F44E19"/>
    <w:rsid w:val="00F45BC3"/>
    <w:rsid w:val="00F523CF"/>
    <w:rsid w:val="00F564BB"/>
    <w:rsid w:val="00F83A7F"/>
    <w:rsid w:val="00F962EF"/>
    <w:rsid w:val="00F97A89"/>
    <w:rsid w:val="00FA4605"/>
    <w:rsid w:val="00FC513C"/>
    <w:rsid w:val="00FC5654"/>
    <w:rsid w:val="00FC6730"/>
    <w:rsid w:val="00FC765E"/>
    <w:rsid w:val="00FD3669"/>
    <w:rsid w:val="00FD52D3"/>
    <w:rsid w:val="00FE2F1F"/>
    <w:rsid w:val="00FF0B91"/>
    <w:rsid w:val="00FF3861"/>
    <w:rsid w:val="00FF7C7C"/>
  </w:rsids>
  <m:mathPr>
    <m:mathFont m:val="Cambria Math"/>
    <m:brkBin m:val="before"/>
    <m:brkBinSub m:val="--"/>
    <m:smallFrac/>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f" fillcolor="white" stroke="f" strokecolor="#4a7ebb">
      <v:fill color="white" on="f"/>
      <v:stroke color="#4a7ebb" weight="1pt" on="f"/>
      <v:shadow on="t" opacity="22938f" offset="0"/>
      <v:textbox inset="0,0,0,0"/>
    </o:shapedefaults>
    <o:shapelayout v:ext="edit">
      <o:idmap v:ext="edit" data="1"/>
    </o:shapelayout>
  </w:shapeDefaults>
  <w:decimalSymbol w:val="."/>
  <w:listSeparator w:val=","/>
  <w14:docId w14:val="287383B6"/>
  <w15:docId w15:val="{7CAFD65E-034B-4047-BFD7-D1B82C32A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75F4"/>
    <w:pPr>
      <w:spacing w:line="288" w:lineRule="auto"/>
    </w:pPr>
    <w:rPr>
      <w:sz w:val="24"/>
      <w:szCs w:val="24"/>
      <w:lang w:eastAsia="en-US"/>
    </w:rPr>
  </w:style>
  <w:style w:type="paragraph" w:styleId="Heading1">
    <w:name w:val="heading 1"/>
    <w:aliases w:val="SUPSI"/>
    <w:basedOn w:val="Normal"/>
    <w:next w:val="Normal"/>
    <w:link w:val="Heading1Char"/>
    <w:autoRedefine/>
    <w:qFormat/>
    <w:rsid w:val="00C94F2D"/>
    <w:pPr>
      <w:keepNext/>
      <w:keepLines/>
      <w:numPr>
        <w:numId w:val="39"/>
      </w:numPr>
      <w:spacing w:before="480"/>
      <w:outlineLvl w:val="0"/>
    </w:pPr>
    <w:rPr>
      <w:rFonts w:ascii="Arial" w:eastAsia="Times New Roman" w:hAnsi="Arial"/>
      <w:b/>
      <w:bCs/>
      <w:sz w:val="48"/>
      <w:szCs w:val="28"/>
    </w:rPr>
  </w:style>
  <w:style w:type="paragraph" w:styleId="Heading2">
    <w:name w:val="heading 2"/>
    <w:basedOn w:val="Normal"/>
    <w:next w:val="Normal"/>
    <w:qFormat/>
    <w:rsid w:val="00A55C1B"/>
    <w:pPr>
      <w:keepNext/>
      <w:numPr>
        <w:ilvl w:val="1"/>
        <w:numId w:val="39"/>
      </w:numPr>
      <w:spacing w:before="240" w:after="60"/>
      <w:outlineLvl w:val="1"/>
    </w:pPr>
    <w:rPr>
      <w:rFonts w:ascii="Arial" w:hAnsi="Arial" w:cs="Arial"/>
      <w:b/>
      <w:bCs/>
      <w:i/>
      <w:iCs/>
      <w:sz w:val="28"/>
      <w:szCs w:val="28"/>
    </w:rPr>
  </w:style>
  <w:style w:type="paragraph" w:styleId="Heading3">
    <w:name w:val="heading 3"/>
    <w:basedOn w:val="Normal"/>
    <w:next w:val="Normal"/>
    <w:qFormat/>
    <w:rsid w:val="00A55C1B"/>
    <w:pPr>
      <w:keepNext/>
      <w:numPr>
        <w:ilvl w:val="2"/>
        <w:numId w:val="39"/>
      </w:numPr>
      <w:spacing w:before="240" w:after="60"/>
      <w:outlineLvl w:val="2"/>
    </w:pPr>
    <w:rPr>
      <w:rFonts w:ascii="Arial" w:hAnsi="Arial" w:cs="Arial"/>
      <w:b/>
      <w:bCs/>
      <w:sz w:val="26"/>
      <w:szCs w:val="26"/>
    </w:rPr>
  </w:style>
  <w:style w:type="paragraph" w:styleId="Heading4">
    <w:name w:val="heading 4"/>
    <w:basedOn w:val="Normal"/>
    <w:next w:val="Normal"/>
    <w:link w:val="Heading4Char"/>
    <w:semiHidden/>
    <w:unhideWhenUsed/>
    <w:qFormat/>
    <w:rsid w:val="00C94F2D"/>
    <w:pPr>
      <w:keepNext/>
      <w:keepLines/>
      <w:numPr>
        <w:ilvl w:val="3"/>
        <w:numId w:val="39"/>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rsid w:val="00C94F2D"/>
    <w:pPr>
      <w:keepNext/>
      <w:keepLines/>
      <w:numPr>
        <w:ilvl w:val="4"/>
        <w:numId w:val="39"/>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C94F2D"/>
    <w:pPr>
      <w:keepNext/>
      <w:keepLines/>
      <w:numPr>
        <w:ilvl w:val="5"/>
        <w:numId w:val="39"/>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C94F2D"/>
    <w:pPr>
      <w:keepNext/>
      <w:keepLines/>
      <w:numPr>
        <w:ilvl w:val="6"/>
        <w:numId w:val="39"/>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C94F2D"/>
    <w:pPr>
      <w:keepNext/>
      <w:keepLines/>
      <w:numPr>
        <w:ilvl w:val="7"/>
        <w:numId w:val="3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C94F2D"/>
    <w:pPr>
      <w:keepNext/>
      <w:keepLines/>
      <w:numPr>
        <w:ilvl w:val="8"/>
        <w:numId w:val="3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semiHidden/>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
    <w:next w:val="Normal"/>
    <w:autoRedefine/>
    <w:rsid w:val="00BD65A7"/>
    <w:pPr>
      <w:numPr>
        <w:numId w:val="27"/>
      </w:numPr>
    </w:pPr>
    <w:rPr>
      <w:rFonts w:ascii="Arial" w:hAnsi="Arial"/>
      <w:sz w:val="20"/>
      <w:lang w:val="en-US"/>
    </w:rPr>
  </w:style>
  <w:style w:type="character" w:customStyle="1" w:styleId="Heading1Char">
    <w:name w:val="Heading 1 Char"/>
    <w:aliases w:val="SUPSI Char"/>
    <w:link w:val="Heading1"/>
    <w:rsid w:val="00C94F2D"/>
    <w:rPr>
      <w:rFonts w:ascii="Arial" w:eastAsia="Times New Roman" w:hAnsi="Arial"/>
      <w:b/>
      <w:bCs/>
      <w:sz w:val="48"/>
      <w:szCs w:val="28"/>
      <w:lang w:eastAsia="en-US"/>
    </w:rPr>
  </w:style>
  <w:style w:type="paragraph" w:customStyle="1" w:styleId="SUPSITestoArial10">
    <w:name w:val="SUPSI Testo Arial 10"/>
    <w:basedOn w:val="Normal"/>
    <w:link w:val="SUPSITestoArial10Char"/>
    <w:autoRedefine/>
    <w:qFormat/>
    <w:rsid w:val="00361D99"/>
    <w:pPr>
      <w:spacing w:line="276" w:lineRule="auto"/>
    </w:pPr>
    <w:rPr>
      <w:rFonts w:ascii="Arial" w:hAnsi="Arial"/>
      <w:sz w:val="20"/>
    </w:rPr>
  </w:style>
  <w:style w:type="paragraph" w:styleId="BalloonText">
    <w:name w:val="Balloon Text"/>
    <w:basedOn w:val="Normal"/>
    <w:link w:val="BalloonTextChar"/>
    <w:rsid w:val="00B24D7F"/>
    <w:pPr>
      <w:spacing w:line="240" w:lineRule="auto"/>
    </w:pPr>
    <w:rPr>
      <w:rFonts w:ascii="Lucida Grande" w:hAnsi="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
    <w:link w:val="SUPSITestoArial9Char"/>
    <w:qFormat/>
    <w:rsid w:val="00BD65A7"/>
    <w:pPr>
      <w:ind w:left="25"/>
    </w:pPr>
    <w:rPr>
      <w:rFonts w:ascii="Arial" w:hAnsi="Arial"/>
      <w:sz w:val="18"/>
      <w:szCs w:val="22"/>
    </w:rPr>
  </w:style>
  <w:style w:type="character" w:customStyle="1" w:styleId="BalloonTextChar">
    <w:name w:val="Balloon Text Char"/>
    <w:link w:val="BalloonText"/>
    <w:rsid w:val="00B24D7F"/>
    <w:rPr>
      <w:rFonts w:ascii="Lucida Grande" w:hAnsi="Lucida Grande" w:cs="Lucida Grande"/>
      <w:sz w:val="18"/>
      <w:szCs w:val="18"/>
      <w:lang w:eastAsia="en-US"/>
    </w:rPr>
  </w:style>
  <w:style w:type="paragraph" w:customStyle="1" w:styleId="SUPSIElencopuntatoArial9">
    <w:name w:val="SUPSI Elenco puntato Arial 9"/>
    <w:basedOn w:val="Normal"/>
    <w:next w:val="Normal"/>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
    <w:next w:val="Normal"/>
    <w:autoRedefine/>
    <w:rsid w:val="00BD65A7"/>
    <w:pPr>
      <w:numPr>
        <w:numId w:val="31"/>
      </w:numPr>
    </w:pPr>
    <w:rPr>
      <w:rFonts w:ascii="Arial" w:hAnsi="Arial"/>
      <w:sz w:val="22"/>
    </w:rPr>
  </w:style>
  <w:style w:type="paragraph" w:customStyle="1" w:styleId="SUPSITestoArial11">
    <w:name w:val="SUPSI Testo Arial 11"/>
    <w:basedOn w:val="Normal"/>
    <w:next w:val="Normal"/>
    <w:autoRedefine/>
    <w:rsid w:val="003A53E4"/>
    <w:rPr>
      <w:rFonts w:ascii="Arial" w:hAnsi="Arial"/>
      <w:sz w:val="22"/>
      <w:szCs w:val="22"/>
    </w:rPr>
  </w:style>
  <w:style w:type="paragraph" w:customStyle="1" w:styleId="SUPSITitolettoArialbold9">
    <w:name w:val="SUPSI Titoletto Arial bold 9"/>
    <w:basedOn w:val="Normal"/>
    <w:next w:val="Normal"/>
    <w:autoRedefine/>
    <w:rsid w:val="00BD65A7"/>
    <w:rPr>
      <w:rFonts w:ascii="Arial" w:hAnsi="Arial"/>
      <w:b/>
      <w:sz w:val="18"/>
      <w:lang w:val="en-US"/>
    </w:rPr>
  </w:style>
  <w:style w:type="paragraph" w:customStyle="1" w:styleId="SUPSITitolettoArialbold11">
    <w:name w:val="SUPSI Titoletto Arial bold 11"/>
    <w:basedOn w:val="Normal"/>
    <w:next w:val="Normal"/>
    <w:autoRedefine/>
    <w:rsid w:val="00BD65A7"/>
    <w:rPr>
      <w:rFonts w:ascii="Arial" w:hAnsi="Arial"/>
      <w:b/>
      <w:sz w:val="22"/>
    </w:rPr>
  </w:style>
  <w:style w:type="paragraph" w:customStyle="1" w:styleId="SUPSITitolazione18">
    <w:name w:val="SUPSI Titolazione 18"/>
    <w:basedOn w:val="Normal"/>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Footer">
    <w:name w:val="footer"/>
    <w:basedOn w:val="Normal"/>
    <w:link w:val="FooterChar"/>
    <w:rsid w:val="003A53E4"/>
    <w:pPr>
      <w:tabs>
        <w:tab w:val="center" w:pos="4819"/>
        <w:tab w:val="right" w:pos="9638"/>
      </w:tabs>
      <w:spacing w:line="240" w:lineRule="auto"/>
    </w:pPr>
  </w:style>
  <w:style w:type="character" w:customStyle="1" w:styleId="FooterChar">
    <w:name w:val="Footer Char"/>
    <w:link w:val="Footer"/>
    <w:rsid w:val="003A53E4"/>
    <w:rPr>
      <w:sz w:val="24"/>
      <w:szCs w:val="24"/>
      <w:lang w:eastAsia="en-US"/>
    </w:rPr>
  </w:style>
  <w:style w:type="paragraph" w:styleId="Caption">
    <w:name w:val="caption"/>
    <w:basedOn w:val="Normal"/>
    <w:next w:val="Normal"/>
    <w:qFormat/>
    <w:rsid w:val="00B268AE"/>
    <w:rPr>
      <w:b/>
      <w:bCs/>
      <w:sz w:val="20"/>
      <w:szCs w:val="20"/>
    </w:rPr>
  </w:style>
  <w:style w:type="paragraph" w:styleId="TOC1">
    <w:name w:val="toc 1"/>
    <w:basedOn w:val="Normal"/>
    <w:next w:val="Normal"/>
    <w:autoRedefine/>
    <w:uiPriority w:val="39"/>
    <w:rsid w:val="00D449F2"/>
    <w:pPr>
      <w:tabs>
        <w:tab w:val="left" w:pos="332"/>
        <w:tab w:val="right" w:pos="9072"/>
      </w:tabs>
      <w:spacing w:after="360" w:line="240" w:lineRule="auto"/>
    </w:pPr>
    <w:rPr>
      <w:rFonts w:ascii="Bookman Old Style" w:eastAsia="Times New Roman" w:hAnsi="Bookman Old Style"/>
      <w:bCs/>
      <w:sz w:val="20"/>
      <w:szCs w:val="22"/>
      <w:u w:val="single"/>
      <w:lang w:val="en-US"/>
    </w:rPr>
  </w:style>
  <w:style w:type="paragraph" w:styleId="TOC2">
    <w:name w:val="toc 2"/>
    <w:basedOn w:val="Normal"/>
    <w:next w:val="Normal"/>
    <w:autoRedefine/>
    <w:uiPriority w:val="39"/>
    <w:rsid w:val="00D449F2"/>
    <w:pPr>
      <w:tabs>
        <w:tab w:val="left" w:pos="515"/>
        <w:tab w:val="right" w:pos="9072"/>
      </w:tabs>
      <w:spacing w:line="240" w:lineRule="auto"/>
    </w:pPr>
    <w:rPr>
      <w:rFonts w:ascii="Times New Roman" w:eastAsia="Times New Roman" w:hAnsi="Times New Roman"/>
      <w:bCs/>
      <w:noProof/>
      <w:sz w:val="20"/>
      <w:szCs w:val="22"/>
      <w:lang w:val="en-US"/>
    </w:rPr>
  </w:style>
  <w:style w:type="paragraph" w:styleId="TOC3">
    <w:name w:val="toc 3"/>
    <w:basedOn w:val="Normal"/>
    <w:next w:val="Normal"/>
    <w:autoRedefine/>
    <w:uiPriority w:val="39"/>
    <w:rsid w:val="00D449F2"/>
    <w:pPr>
      <w:tabs>
        <w:tab w:val="left" w:pos="665"/>
        <w:tab w:val="right" w:pos="9072"/>
      </w:tabs>
      <w:spacing w:line="240" w:lineRule="auto"/>
    </w:pPr>
    <w:rPr>
      <w:rFonts w:ascii="Bookman Old Style" w:eastAsia="Times New Roman" w:hAnsi="Bookman Old Style"/>
      <w:sz w:val="20"/>
      <w:szCs w:val="22"/>
      <w:lang w:val="en-US"/>
    </w:rPr>
  </w:style>
  <w:style w:type="character" w:styleId="Hyperlink">
    <w:name w:val="Hyperlink"/>
    <w:basedOn w:val="DefaultParagraphFont"/>
    <w:uiPriority w:val="99"/>
    <w:rsid w:val="000366F1"/>
    <w:rPr>
      <w:rFonts w:ascii="Bookman Old Style" w:hAnsi="Bookman Old Style"/>
      <w:color w:val="0000FF"/>
      <w:u w:val="single"/>
    </w:rPr>
  </w:style>
  <w:style w:type="paragraph" w:styleId="TOCHeading">
    <w:name w:val="TOC Heading"/>
    <w:basedOn w:val="Heading1"/>
    <w:next w:val="Normal"/>
    <w:uiPriority w:val="39"/>
    <w:unhideWhenUsed/>
    <w:qFormat/>
    <w:rsid w:val="000366F1"/>
    <w:pPr>
      <w:spacing w:line="276" w:lineRule="auto"/>
      <w:outlineLvl w:val="9"/>
    </w:pPr>
    <w:rPr>
      <w:rFonts w:ascii="Cambria" w:hAnsi="Cambria"/>
      <w:color w:val="365F91"/>
      <w:sz w:val="28"/>
      <w:lang w:val="en-US"/>
    </w:rPr>
  </w:style>
  <w:style w:type="paragraph" w:styleId="Quote">
    <w:name w:val="Quote"/>
    <w:basedOn w:val="Normal"/>
    <w:next w:val="Normal"/>
    <w:link w:val="QuoteChar"/>
    <w:qFormat/>
    <w:rsid w:val="000366F1"/>
    <w:rPr>
      <w:i/>
      <w:iCs/>
      <w:color w:val="000000"/>
    </w:rPr>
  </w:style>
  <w:style w:type="character" w:customStyle="1" w:styleId="QuoteChar">
    <w:name w:val="Quote Char"/>
    <w:basedOn w:val="DefaultParagraphFont"/>
    <w:link w:val="Quote"/>
    <w:rsid w:val="000366F1"/>
    <w:rPr>
      <w:i/>
      <w:iCs/>
      <w:color w:val="000000"/>
      <w:sz w:val="24"/>
      <w:szCs w:val="24"/>
      <w:lang w:val="it-IT" w:eastAsia="en-US"/>
    </w:rPr>
  </w:style>
  <w:style w:type="paragraph" w:styleId="NoSpacing">
    <w:name w:val="No Spacing"/>
    <w:qFormat/>
    <w:rsid w:val="000366F1"/>
    <w:rPr>
      <w:sz w:val="24"/>
      <w:szCs w:val="24"/>
      <w:lang w:val="it-IT" w:eastAsia="en-US"/>
    </w:rPr>
  </w:style>
  <w:style w:type="paragraph" w:styleId="BodyTextIndent">
    <w:name w:val="Body Text Indent"/>
    <w:basedOn w:val="Normal"/>
    <w:link w:val="BodyTextIndentChar"/>
    <w:rsid w:val="000366F1"/>
    <w:pPr>
      <w:spacing w:after="120" w:line="240" w:lineRule="auto"/>
      <w:ind w:left="283"/>
    </w:pPr>
    <w:rPr>
      <w:rFonts w:ascii="Times New Roman" w:eastAsia="Times New Roman" w:hAnsi="Times New Roman"/>
      <w:lang w:val="en-US"/>
    </w:rPr>
  </w:style>
  <w:style w:type="character" w:customStyle="1" w:styleId="BodyTextIndentChar">
    <w:name w:val="Body Text Indent Char"/>
    <w:basedOn w:val="DefaultParagraphFont"/>
    <w:link w:val="BodyTextIndent"/>
    <w:rsid w:val="000366F1"/>
    <w:rPr>
      <w:rFonts w:ascii="Times New Roman" w:eastAsia="Times New Roman" w:hAnsi="Times New Roman"/>
      <w:sz w:val="24"/>
      <w:szCs w:val="24"/>
      <w:lang w:val="en-US" w:eastAsia="en-US"/>
    </w:rPr>
  </w:style>
  <w:style w:type="paragraph" w:styleId="BodyText">
    <w:name w:val="Body Text"/>
    <w:basedOn w:val="Normal"/>
    <w:link w:val="BodyTextChar"/>
    <w:rsid w:val="000366F1"/>
    <w:pPr>
      <w:spacing w:after="120"/>
    </w:pPr>
  </w:style>
  <w:style w:type="character" w:customStyle="1" w:styleId="BodyTextChar">
    <w:name w:val="Body Text Char"/>
    <w:basedOn w:val="DefaultParagraphFont"/>
    <w:link w:val="BodyText"/>
    <w:rsid w:val="000366F1"/>
    <w:rPr>
      <w:sz w:val="24"/>
      <w:szCs w:val="24"/>
      <w:lang w:val="it-IT" w:eastAsia="en-US"/>
    </w:rPr>
  </w:style>
  <w:style w:type="paragraph" w:customStyle="1" w:styleId="Capitolo">
    <w:name w:val="Capitolo"/>
    <w:basedOn w:val="BodyText"/>
    <w:next w:val="Heading1"/>
    <w:autoRedefine/>
    <w:rsid w:val="000366F1"/>
    <w:pPr>
      <w:spacing w:before="2400" w:after="0" w:line="240" w:lineRule="auto"/>
      <w:jc w:val="both"/>
    </w:pPr>
    <w:rPr>
      <w:rFonts w:ascii="Arial" w:eastAsia="Times New Roman" w:hAnsi="Arial" w:cs="Arial"/>
      <w:b/>
      <w:sz w:val="48"/>
    </w:rPr>
  </w:style>
  <w:style w:type="character" w:styleId="Strong">
    <w:name w:val="Strong"/>
    <w:basedOn w:val="DefaultParagraphFont"/>
    <w:qFormat/>
    <w:rsid w:val="00880126"/>
    <w:rPr>
      <w:b/>
      <w:bCs/>
    </w:rPr>
  </w:style>
  <w:style w:type="paragraph" w:styleId="NormalWeb">
    <w:name w:val="Normal (Web)"/>
    <w:basedOn w:val="Normal"/>
    <w:uiPriority w:val="99"/>
    <w:semiHidden/>
    <w:unhideWhenUsed/>
    <w:rsid w:val="003D2615"/>
    <w:pPr>
      <w:spacing w:before="100" w:beforeAutospacing="1" w:after="100" w:afterAutospacing="1" w:line="240" w:lineRule="auto"/>
    </w:pPr>
    <w:rPr>
      <w:rFonts w:ascii="Times New Roman" w:eastAsia="Times New Roman" w:hAnsi="Times New Roman"/>
      <w:lang w:eastAsia="it-CH"/>
    </w:rPr>
  </w:style>
  <w:style w:type="character" w:customStyle="1" w:styleId="UnresolvedMention">
    <w:name w:val="Unresolved Mention"/>
    <w:basedOn w:val="DefaultParagraphFont"/>
    <w:uiPriority w:val="99"/>
    <w:semiHidden/>
    <w:unhideWhenUsed/>
    <w:rsid w:val="00666985"/>
    <w:rPr>
      <w:color w:val="605E5C"/>
      <w:shd w:val="clear" w:color="auto" w:fill="E1DFDD"/>
    </w:rPr>
  </w:style>
  <w:style w:type="paragraph" w:styleId="Title">
    <w:name w:val="Title"/>
    <w:basedOn w:val="Normal"/>
    <w:next w:val="Normal"/>
    <w:link w:val="TitleChar"/>
    <w:qFormat/>
    <w:rsid w:val="00C94F2D"/>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C94F2D"/>
    <w:rPr>
      <w:rFonts w:asciiTheme="majorHAnsi" w:eastAsiaTheme="majorEastAsia" w:hAnsiTheme="majorHAnsi" w:cstheme="majorBidi"/>
      <w:spacing w:val="-10"/>
      <w:kern w:val="28"/>
      <w:sz w:val="56"/>
      <w:szCs w:val="56"/>
      <w:lang w:eastAsia="en-US"/>
    </w:rPr>
  </w:style>
  <w:style w:type="character" w:customStyle="1" w:styleId="Heading4Char">
    <w:name w:val="Heading 4 Char"/>
    <w:basedOn w:val="DefaultParagraphFont"/>
    <w:link w:val="Heading4"/>
    <w:semiHidden/>
    <w:rsid w:val="00C94F2D"/>
    <w:rPr>
      <w:rFonts w:asciiTheme="majorHAnsi" w:eastAsiaTheme="majorEastAsia" w:hAnsiTheme="majorHAnsi" w:cstheme="majorBidi"/>
      <w:i/>
      <w:iCs/>
      <w:color w:val="365F91" w:themeColor="accent1" w:themeShade="BF"/>
      <w:sz w:val="24"/>
      <w:szCs w:val="24"/>
      <w:lang w:eastAsia="en-US"/>
    </w:rPr>
  </w:style>
  <w:style w:type="character" w:customStyle="1" w:styleId="Heading5Char">
    <w:name w:val="Heading 5 Char"/>
    <w:basedOn w:val="DefaultParagraphFont"/>
    <w:link w:val="Heading5"/>
    <w:semiHidden/>
    <w:rsid w:val="00C94F2D"/>
    <w:rPr>
      <w:rFonts w:asciiTheme="majorHAnsi" w:eastAsiaTheme="majorEastAsia" w:hAnsiTheme="majorHAnsi" w:cstheme="majorBidi"/>
      <w:color w:val="365F91" w:themeColor="accent1" w:themeShade="BF"/>
      <w:sz w:val="24"/>
      <w:szCs w:val="24"/>
      <w:lang w:eastAsia="en-US"/>
    </w:rPr>
  </w:style>
  <w:style w:type="character" w:customStyle="1" w:styleId="Heading6Char">
    <w:name w:val="Heading 6 Char"/>
    <w:basedOn w:val="DefaultParagraphFont"/>
    <w:link w:val="Heading6"/>
    <w:semiHidden/>
    <w:rsid w:val="00C94F2D"/>
    <w:rPr>
      <w:rFonts w:asciiTheme="majorHAnsi" w:eastAsiaTheme="majorEastAsia" w:hAnsiTheme="majorHAnsi" w:cstheme="majorBidi"/>
      <w:color w:val="243F60" w:themeColor="accent1" w:themeShade="7F"/>
      <w:sz w:val="24"/>
      <w:szCs w:val="24"/>
      <w:lang w:eastAsia="en-US"/>
    </w:rPr>
  </w:style>
  <w:style w:type="character" w:customStyle="1" w:styleId="Heading7Char">
    <w:name w:val="Heading 7 Char"/>
    <w:basedOn w:val="DefaultParagraphFont"/>
    <w:link w:val="Heading7"/>
    <w:semiHidden/>
    <w:rsid w:val="00C94F2D"/>
    <w:rPr>
      <w:rFonts w:asciiTheme="majorHAnsi" w:eastAsiaTheme="majorEastAsia" w:hAnsiTheme="majorHAnsi" w:cstheme="majorBidi"/>
      <w:i/>
      <w:iCs/>
      <w:color w:val="243F60" w:themeColor="accent1" w:themeShade="7F"/>
      <w:sz w:val="24"/>
      <w:szCs w:val="24"/>
      <w:lang w:eastAsia="en-US"/>
    </w:rPr>
  </w:style>
  <w:style w:type="character" w:customStyle="1" w:styleId="Heading8Char">
    <w:name w:val="Heading 8 Char"/>
    <w:basedOn w:val="DefaultParagraphFont"/>
    <w:link w:val="Heading8"/>
    <w:semiHidden/>
    <w:rsid w:val="00C94F2D"/>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semiHidden/>
    <w:rsid w:val="00C94F2D"/>
    <w:rPr>
      <w:rFonts w:asciiTheme="majorHAnsi" w:eastAsiaTheme="majorEastAsia" w:hAnsiTheme="majorHAnsi" w:cstheme="majorBidi"/>
      <w:i/>
      <w:iCs/>
      <w:color w:val="272727" w:themeColor="text1" w:themeTint="D8"/>
      <w:sz w:val="21"/>
      <w:szCs w:val="21"/>
      <w:lang w:eastAsia="en-US"/>
    </w:rPr>
  </w:style>
  <w:style w:type="paragraph" w:styleId="ListParagraph">
    <w:name w:val="List Paragraph"/>
    <w:basedOn w:val="Normal"/>
    <w:qFormat/>
    <w:rsid w:val="00045C98"/>
    <w:pPr>
      <w:ind w:left="720"/>
      <w:contextualSpacing/>
    </w:pPr>
  </w:style>
  <w:style w:type="paragraph" w:styleId="FootnoteText">
    <w:name w:val="footnote text"/>
    <w:basedOn w:val="Normal"/>
    <w:link w:val="FootnoteTextChar"/>
    <w:semiHidden/>
    <w:unhideWhenUsed/>
    <w:rsid w:val="004E16F6"/>
    <w:pPr>
      <w:spacing w:line="240" w:lineRule="auto"/>
    </w:pPr>
    <w:rPr>
      <w:sz w:val="20"/>
      <w:szCs w:val="20"/>
    </w:rPr>
  </w:style>
  <w:style w:type="character" w:customStyle="1" w:styleId="FootnoteTextChar">
    <w:name w:val="Footnote Text Char"/>
    <w:basedOn w:val="DefaultParagraphFont"/>
    <w:link w:val="FootnoteText"/>
    <w:semiHidden/>
    <w:rsid w:val="004E16F6"/>
    <w:rPr>
      <w:lang w:eastAsia="en-US"/>
    </w:rPr>
  </w:style>
  <w:style w:type="character" w:styleId="FootnoteReference">
    <w:name w:val="footnote reference"/>
    <w:basedOn w:val="DefaultParagraphFont"/>
    <w:semiHidden/>
    <w:unhideWhenUsed/>
    <w:rsid w:val="004E16F6"/>
    <w:rPr>
      <w:vertAlign w:val="superscript"/>
    </w:rPr>
  </w:style>
  <w:style w:type="character" w:styleId="FollowedHyperlink">
    <w:name w:val="FollowedHyperlink"/>
    <w:basedOn w:val="DefaultParagraphFont"/>
    <w:semiHidden/>
    <w:unhideWhenUsed/>
    <w:rsid w:val="000A075F"/>
    <w:rPr>
      <w:color w:val="800080" w:themeColor="followedHyperlink"/>
      <w:u w:val="single"/>
    </w:rPr>
  </w:style>
  <w:style w:type="paragraph" w:styleId="TableofFigures">
    <w:name w:val="table of figures"/>
    <w:basedOn w:val="Normal"/>
    <w:next w:val="Normal"/>
    <w:uiPriority w:val="99"/>
    <w:unhideWhenUsed/>
    <w:rsid w:val="0042159B"/>
    <w:rPr>
      <w:rFonts w:ascii="Arial" w:hAnsi="Arial"/>
    </w:rPr>
  </w:style>
  <w:style w:type="character" w:customStyle="1" w:styleId="cf01">
    <w:name w:val="cf01"/>
    <w:basedOn w:val="DefaultParagraphFont"/>
    <w:rsid w:val="00656D54"/>
    <w:rPr>
      <w:rFonts w:ascii="Segoe UI" w:hAnsi="Segoe UI" w:cs="Segoe UI" w:hint="default"/>
      <w:b/>
      <w:bCs/>
      <w:color w:val="262626"/>
      <w:sz w:val="16"/>
      <w:szCs w:val="16"/>
    </w:rPr>
  </w:style>
  <w:style w:type="character" w:styleId="PlaceholderText">
    <w:name w:val="Placeholder Text"/>
    <w:basedOn w:val="DefaultParagraphFont"/>
    <w:rsid w:val="00574E97"/>
    <w:rPr>
      <w:color w:val="808080"/>
    </w:rPr>
  </w:style>
  <w:style w:type="character" w:styleId="CommentReference">
    <w:name w:val="annotation reference"/>
    <w:basedOn w:val="DefaultParagraphFont"/>
    <w:semiHidden/>
    <w:unhideWhenUsed/>
    <w:rsid w:val="009560B3"/>
    <w:rPr>
      <w:sz w:val="16"/>
      <w:szCs w:val="16"/>
    </w:rPr>
  </w:style>
  <w:style w:type="paragraph" w:styleId="CommentText">
    <w:name w:val="annotation text"/>
    <w:basedOn w:val="Normal"/>
    <w:link w:val="CommentTextChar"/>
    <w:semiHidden/>
    <w:unhideWhenUsed/>
    <w:rsid w:val="009560B3"/>
    <w:pPr>
      <w:spacing w:line="240" w:lineRule="auto"/>
    </w:pPr>
    <w:rPr>
      <w:sz w:val="20"/>
      <w:szCs w:val="20"/>
    </w:rPr>
  </w:style>
  <w:style w:type="character" w:customStyle="1" w:styleId="CommentTextChar">
    <w:name w:val="Comment Text Char"/>
    <w:basedOn w:val="DefaultParagraphFont"/>
    <w:link w:val="CommentText"/>
    <w:semiHidden/>
    <w:rsid w:val="009560B3"/>
    <w:rPr>
      <w:lang w:eastAsia="en-US"/>
    </w:rPr>
  </w:style>
  <w:style w:type="paragraph" w:styleId="CommentSubject">
    <w:name w:val="annotation subject"/>
    <w:basedOn w:val="CommentText"/>
    <w:next w:val="CommentText"/>
    <w:link w:val="CommentSubjectChar"/>
    <w:semiHidden/>
    <w:unhideWhenUsed/>
    <w:rsid w:val="009560B3"/>
    <w:rPr>
      <w:b/>
      <w:bCs/>
    </w:rPr>
  </w:style>
  <w:style w:type="character" w:customStyle="1" w:styleId="CommentSubjectChar">
    <w:name w:val="Comment Subject Char"/>
    <w:basedOn w:val="CommentTextChar"/>
    <w:link w:val="CommentSubject"/>
    <w:semiHidden/>
    <w:rsid w:val="009560B3"/>
    <w:rPr>
      <w:b/>
      <w:bCs/>
      <w:lang w:eastAsia="en-US"/>
    </w:rPr>
  </w:style>
  <w:style w:type="paragraph" w:styleId="Revision">
    <w:name w:val="Revision"/>
    <w:hidden/>
    <w:semiHidden/>
    <w:rsid w:val="0026768F"/>
    <w:rPr>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4158668">
      <w:bodyDiv w:val="1"/>
      <w:marLeft w:val="0"/>
      <w:marRight w:val="0"/>
      <w:marTop w:val="0"/>
      <w:marBottom w:val="0"/>
      <w:divBdr>
        <w:top w:val="none" w:sz="0" w:space="0" w:color="auto"/>
        <w:left w:val="none" w:sz="0" w:space="0" w:color="auto"/>
        <w:bottom w:val="none" w:sz="0" w:space="0" w:color="auto"/>
        <w:right w:val="none" w:sz="0" w:space="0" w:color="auto"/>
      </w:divBdr>
    </w:div>
    <w:div w:id="1499153125">
      <w:bodyDiv w:val="1"/>
      <w:marLeft w:val="0"/>
      <w:marRight w:val="0"/>
      <w:marTop w:val="0"/>
      <w:marBottom w:val="0"/>
      <w:divBdr>
        <w:top w:val="none" w:sz="0" w:space="0" w:color="auto"/>
        <w:left w:val="none" w:sz="0" w:space="0" w:color="auto"/>
        <w:bottom w:val="none" w:sz="0" w:space="0" w:color="auto"/>
        <w:right w:val="none" w:sz="0" w:space="0" w:color="auto"/>
      </w:divBdr>
    </w:div>
    <w:div w:id="1510632364">
      <w:bodyDiv w:val="1"/>
      <w:marLeft w:val="0"/>
      <w:marRight w:val="0"/>
      <w:marTop w:val="0"/>
      <w:marBottom w:val="0"/>
      <w:divBdr>
        <w:top w:val="none" w:sz="0" w:space="0" w:color="auto"/>
        <w:left w:val="none" w:sz="0" w:space="0" w:color="auto"/>
        <w:bottom w:val="none" w:sz="0" w:space="0" w:color="auto"/>
        <w:right w:val="none" w:sz="0" w:space="0" w:color="auto"/>
      </w:divBdr>
    </w:div>
    <w:div w:id="1903633581">
      <w:bodyDiv w:val="1"/>
      <w:marLeft w:val="0"/>
      <w:marRight w:val="0"/>
      <w:marTop w:val="0"/>
      <w:marBottom w:val="0"/>
      <w:divBdr>
        <w:top w:val="none" w:sz="0" w:space="0" w:color="auto"/>
        <w:left w:val="none" w:sz="0" w:space="0" w:color="auto"/>
        <w:bottom w:val="none" w:sz="0" w:space="0" w:color="auto"/>
        <w:right w:val="none" w:sz="0" w:space="0" w:color="auto"/>
      </w:divBdr>
    </w:div>
    <w:div w:id="19192484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footer" Target="footer2.xml"/><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visualstudiomagazine.com/articles/2021/02/03/net-6-desktop.aspx" TargetMode="External"/><Relationship Id="rId50" Type="http://schemas.openxmlformats.org/officeDocument/2006/relationships/hyperlink" Target="https://www.geeksforgeeks.org/difference-between-wpf-and-winforms/" TargetMode="External"/><Relationship Id="rId55" Type="http://schemas.openxmlformats.org/officeDocument/2006/relationships/hyperlink" Target="https://www.simplilearn.com/best-programming-languages-start-learning-today-article" TargetMode="External"/><Relationship Id="rId63" Type="http://schemas.openxmlformats.org/officeDocument/2006/relationships/hyperlink" Target="https://it.wikipedia.org/wiki/Ricerca_dicotomica" TargetMode="External"/><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decipherzone.com/blog-detail/top-programming-languages-for-desktop-apps-in-2021" TargetMode="External"/><Relationship Id="rId53" Type="http://schemas.openxmlformats.org/officeDocument/2006/relationships/hyperlink" Target="https://visualstudiomagazine.com/articles/2020/09/30/wpf-survey.aspx" TargetMode="External"/><Relationship Id="rId58" Type="http://schemas.openxmlformats.org/officeDocument/2006/relationships/hyperlink" Target="https://en.wikipedia.org/wiki/Windows_Presentation_Foundation" TargetMode="External"/><Relationship Id="rId66" Type="http://schemas.openxmlformats.org/officeDocument/2006/relationships/hyperlink" Target="https://upload.wikimedia.org/wikipedia/commons/f/fd/MVC-Process.png" TargetMode="External"/><Relationship Id="rId5" Type="http://schemas.openxmlformats.org/officeDocument/2006/relationships/webSettings" Target="webSettings.xml"/><Relationship Id="rId15" Type="http://schemas.openxmlformats.org/officeDocument/2006/relationships/hyperlink" Target="https://www.geeksforgeeks.org/difference-between-wpf-and-winforms/" TargetMode="External"/><Relationship Id="rId23" Type="http://schemas.openxmlformats.org/officeDocument/2006/relationships/header" Target="header2.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softwareengineering.stackexchange.com/questions/370043/moving-from-qt-c-to-c-wpf-productivity-gain" TargetMode="External"/><Relationship Id="rId57" Type="http://schemas.openxmlformats.org/officeDocument/2006/relationships/hyperlink" Target="https://en.wikipedia.org/wiki/Windows_Forms" TargetMode="External"/><Relationship Id="rId61" Type="http://schemas.openxmlformats.org/officeDocument/2006/relationships/hyperlink" Target="https://it.wikipedia.org/wiki/C_sharp"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swharden.com/CsharpDataVis/alt/drawing-library-comparison.md.html" TargetMode="External"/><Relationship Id="rId60" Type="http://schemas.openxmlformats.org/officeDocument/2006/relationships/hyperlink" Target="https://www.winfxitalia.com/articoli/dotnet6/introduzione-dotnet6-csharp10.aspx" TargetMode="External"/><Relationship Id="rId65" Type="http://schemas.openxmlformats.org/officeDocument/2006/relationships/hyperlink" Target="https://www.winfxitalia.com/articoli/dotnet6/introduzione-dotnet6-csharp10.aspx"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header" Target="header1.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rdglobalinc.com/is-wpf-dead/" TargetMode="External"/><Relationship Id="rId56" Type="http://schemas.openxmlformats.org/officeDocument/2006/relationships/hyperlink" Target="https://www.youtube.com/watch?v=snYcPpZT1Gg&amp;ab_channel=shadsluiter" TargetMode="External"/><Relationship Id="rId64" Type="http://schemas.openxmlformats.org/officeDocument/2006/relationships/hyperlink" Target="https://docs.microsoft.com/en-us/dotnet/api/system.windows.forms.usercontrol?view=windowsdesktop-6.0" TargetMode="External"/><Relationship Id="rId69"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hyperlink" Target="https://www.claudiobernasconi.ch/2019/01/30/is-wpf-still-relevant-in-2019/"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eader" Target="header3.xm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it.wikipedia.org/wiki/Universal_Windows_Platform" TargetMode="External"/><Relationship Id="rId59" Type="http://schemas.openxmlformats.org/officeDocument/2006/relationships/hyperlink" Target="https://www.geeksforgeeks.org/difference-between-wpf-and-winforms/" TargetMode="External"/><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s://medium.com/nerd-for-tech/7-best-programming-languages-to-learn-in-2021-97f7d9dc5938" TargetMode="External"/><Relationship Id="rId62" Type="http://schemas.openxmlformats.org/officeDocument/2006/relationships/hyperlink" Target="https://docs.microsoft.com/en-us/dotnet/api/system.collections.generic.list-1.binarysearch?view=net-6.0"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5.png"/></Relationships>
</file>

<file path=word/_rels/footnotes.xml.rels><?xml version="1.0" encoding="UTF-8" standalone="yes"?>
<Relationships xmlns="http://schemas.openxmlformats.org/package/2006/relationships"><Relationship Id="rId1" Type="http://schemas.openxmlformats.org/officeDocument/2006/relationships/hyperlink" Target="https://it.wikipedia.org/wiki/C_sharp"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J:\DTI\Quarto%20anno%20-%20The%20Last%20Stand\Primo%20Semestre\Progetto%20di%20Semestre\DTI_documento_tesi.dot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4FBF67-FFCB-4D27-A849-BC17FF643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DTI_documento_tesi.dotx</Template>
  <TotalTime>0</TotalTime>
  <Pages>52</Pages>
  <Words>10208</Words>
  <Characters>58188</Characters>
  <Application>Microsoft Office Word</Application>
  <DocSecurity>0</DocSecurity>
  <Lines>484</Lines>
  <Paragraphs>136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SUPSI-DTI</Company>
  <LinksUpToDate>false</LinksUpToDate>
  <CharactersWithSpaces>68260</CharactersWithSpaces>
  <SharedDoc>false</SharedDoc>
  <HLinks>
    <vt:vector size="66" baseType="variant">
      <vt:variant>
        <vt:i4>1376305</vt:i4>
      </vt:variant>
      <vt:variant>
        <vt:i4>62</vt:i4>
      </vt:variant>
      <vt:variant>
        <vt:i4>0</vt:i4>
      </vt:variant>
      <vt:variant>
        <vt:i4>5</vt:i4>
      </vt:variant>
      <vt:variant>
        <vt:lpwstr/>
      </vt:variant>
      <vt:variant>
        <vt:lpwstr>_Toc317511477</vt:lpwstr>
      </vt:variant>
      <vt:variant>
        <vt:i4>1376305</vt:i4>
      </vt:variant>
      <vt:variant>
        <vt:i4>56</vt:i4>
      </vt:variant>
      <vt:variant>
        <vt:i4>0</vt:i4>
      </vt:variant>
      <vt:variant>
        <vt:i4>5</vt:i4>
      </vt:variant>
      <vt:variant>
        <vt:lpwstr/>
      </vt:variant>
      <vt:variant>
        <vt:lpwstr>_Toc317511476</vt:lpwstr>
      </vt:variant>
      <vt:variant>
        <vt:i4>1376305</vt:i4>
      </vt:variant>
      <vt:variant>
        <vt:i4>50</vt:i4>
      </vt:variant>
      <vt:variant>
        <vt:i4>0</vt:i4>
      </vt:variant>
      <vt:variant>
        <vt:i4>5</vt:i4>
      </vt:variant>
      <vt:variant>
        <vt:lpwstr/>
      </vt:variant>
      <vt:variant>
        <vt:lpwstr>_Toc317511475</vt:lpwstr>
      </vt:variant>
      <vt:variant>
        <vt:i4>1376305</vt:i4>
      </vt:variant>
      <vt:variant>
        <vt:i4>44</vt:i4>
      </vt:variant>
      <vt:variant>
        <vt:i4>0</vt:i4>
      </vt:variant>
      <vt:variant>
        <vt:i4>5</vt:i4>
      </vt:variant>
      <vt:variant>
        <vt:lpwstr/>
      </vt:variant>
      <vt:variant>
        <vt:lpwstr>_Toc317511474</vt:lpwstr>
      </vt:variant>
      <vt:variant>
        <vt:i4>1376305</vt:i4>
      </vt:variant>
      <vt:variant>
        <vt:i4>38</vt:i4>
      </vt:variant>
      <vt:variant>
        <vt:i4>0</vt:i4>
      </vt:variant>
      <vt:variant>
        <vt:i4>5</vt:i4>
      </vt:variant>
      <vt:variant>
        <vt:lpwstr/>
      </vt:variant>
      <vt:variant>
        <vt:lpwstr>_Toc317511473</vt:lpwstr>
      </vt:variant>
      <vt:variant>
        <vt:i4>1376305</vt:i4>
      </vt:variant>
      <vt:variant>
        <vt:i4>32</vt:i4>
      </vt:variant>
      <vt:variant>
        <vt:i4>0</vt:i4>
      </vt:variant>
      <vt:variant>
        <vt:i4>5</vt:i4>
      </vt:variant>
      <vt:variant>
        <vt:lpwstr/>
      </vt:variant>
      <vt:variant>
        <vt:lpwstr>_Toc317511472</vt:lpwstr>
      </vt:variant>
      <vt:variant>
        <vt:i4>1376305</vt:i4>
      </vt:variant>
      <vt:variant>
        <vt:i4>26</vt:i4>
      </vt:variant>
      <vt:variant>
        <vt:i4>0</vt:i4>
      </vt:variant>
      <vt:variant>
        <vt:i4>5</vt:i4>
      </vt:variant>
      <vt:variant>
        <vt:lpwstr/>
      </vt:variant>
      <vt:variant>
        <vt:lpwstr>_Toc317511471</vt:lpwstr>
      </vt:variant>
      <vt:variant>
        <vt:i4>1376305</vt:i4>
      </vt:variant>
      <vt:variant>
        <vt:i4>20</vt:i4>
      </vt:variant>
      <vt:variant>
        <vt:i4>0</vt:i4>
      </vt:variant>
      <vt:variant>
        <vt:i4>5</vt:i4>
      </vt:variant>
      <vt:variant>
        <vt:lpwstr/>
      </vt:variant>
      <vt:variant>
        <vt:lpwstr>_Toc317511470</vt:lpwstr>
      </vt:variant>
      <vt:variant>
        <vt:i4>1310769</vt:i4>
      </vt:variant>
      <vt:variant>
        <vt:i4>14</vt:i4>
      </vt:variant>
      <vt:variant>
        <vt:i4>0</vt:i4>
      </vt:variant>
      <vt:variant>
        <vt:i4>5</vt:i4>
      </vt:variant>
      <vt:variant>
        <vt:lpwstr/>
      </vt:variant>
      <vt:variant>
        <vt:lpwstr>_Toc317511469</vt:lpwstr>
      </vt:variant>
      <vt:variant>
        <vt:i4>1310769</vt:i4>
      </vt:variant>
      <vt:variant>
        <vt:i4>8</vt:i4>
      </vt:variant>
      <vt:variant>
        <vt:i4>0</vt:i4>
      </vt:variant>
      <vt:variant>
        <vt:i4>5</vt:i4>
      </vt:variant>
      <vt:variant>
        <vt:lpwstr/>
      </vt:variant>
      <vt:variant>
        <vt:lpwstr>_Toc317511468</vt:lpwstr>
      </vt:variant>
      <vt:variant>
        <vt:i4>1310769</vt:i4>
      </vt:variant>
      <vt:variant>
        <vt:i4>2</vt:i4>
      </vt:variant>
      <vt:variant>
        <vt:i4>0</vt:i4>
      </vt:variant>
      <vt:variant>
        <vt:i4>5</vt:i4>
      </vt:variant>
      <vt:variant>
        <vt:lpwstr/>
      </vt:variant>
      <vt:variant>
        <vt:lpwstr>_Toc317511467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Mariano Fasano</dc:creator>
  <cp:lastModifiedBy>install</cp:lastModifiedBy>
  <cp:revision>18</cp:revision>
  <cp:lastPrinted>2012-05-14T06:59:00Z</cp:lastPrinted>
  <dcterms:created xsi:type="dcterms:W3CDTF">2022-02-02T08:24:00Z</dcterms:created>
  <dcterms:modified xsi:type="dcterms:W3CDTF">2022-02-02T13:48:00Z</dcterms:modified>
</cp:coreProperties>
</file>