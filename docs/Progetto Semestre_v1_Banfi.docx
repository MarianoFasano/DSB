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14:paraId="691EF86D" w14:textId="77777777" w:rsidTr="00D71F50">
        <w:tc>
          <w:tcPr>
            <w:tcW w:w="9065" w:type="dxa"/>
            <w:gridSpan w:val="2"/>
          </w:tcPr>
          <w:p w14:paraId="513F9BE6" w14:textId="5A2F1B53" w:rsidR="00FF0B91" w:rsidRDefault="00600A7F" w:rsidP="00D71F50">
            <w:pPr>
              <w:pStyle w:val="SUPSITestoTimes32"/>
              <w:framePr w:hSpace="0" w:wrap="auto" w:vAnchor="margin" w:hAnchor="text" w:xAlign="left" w:yAlign="inline"/>
            </w:pPr>
            <w:r>
              <w:t>GUI per applicativo di Data Collection</w:t>
            </w:r>
            <w:r w:rsidR="004710B5">
              <w:t xml:space="preserve"> – Ground Control</w:t>
            </w:r>
          </w:p>
          <w:p w14:paraId="104CB095" w14:textId="77777777" w:rsidR="00FF0B91" w:rsidRPr="00F829CD" w:rsidRDefault="00FF0B91" w:rsidP="00D71F50">
            <w:pPr>
              <w:spacing w:line="240" w:lineRule="auto"/>
              <w:rPr>
                <w:rFonts w:ascii="Times" w:hAnsi="Times"/>
                <w:sz w:val="56"/>
                <w:szCs w:val="56"/>
              </w:rPr>
            </w:pPr>
          </w:p>
        </w:tc>
      </w:tr>
      <w:tr w:rsidR="00FF0B91" w14:paraId="3C9DF15F" w14:textId="77777777" w:rsidTr="00D71F50">
        <w:tc>
          <w:tcPr>
            <w:tcW w:w="9065" w:type="dxa"/>
            <w:gridSpan w:val="2"/>
            <w:tcBorders>
              <w:bottom w:val="single" w:sz="4" w:space="0" w:color="auto"/>
            </w:tcBorders>
          </w:tcPr>
          <w:p w14:paraId="642D658E" w14:textId="77777777" w:rsidR="00FF0B91" w:rsidRPr="0085210C" w:rsidRDefault="00FF0B91" w:rsidP="00D71F50">
            <w:pPr>
              <w:pStyle w:val="SUPSITestoArial11"/>
            </w:pPr>
          </w:p>
        </w:tc>
      </w:tr>
      <w:tr w:rsidR="00FF0B91" w14:paraId="2F9BE379" w14:textId="77777777" w:rsidTr="00D71F50">
        <w:trPr>
          <w:trHeight w:val="284"/>
        </w:trPr>
        <w:tc>
          <w:tcPr>
            <w:tcW w:w="4577" w:type="dxa"/>
            <w:tcBorders>
              <w:top w:val="single" w:sz="4" w:space="0" w:color="auto"/>
            </w:tcBorders>
            <w:vAlign w:val="center"/>
          </w:tcPr>
          <w:p w14:paraId="12419BDC" w14:textId="77777777"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14:paraId="7A05124C" w14:textId="77777777" w:rsidR="00FF0B91" w:rsidRPr="0085210C" w:rsidRDefault="00FF0B91" w:rsidP="00D71F50">
            <w:pPr>
              <w:pStyle w:val="SUPSITestoArial8"/>
              <w:framePr w:hSpace="0" w:wrap="auto" w:vAnchor="margin" w:hAnchor="text" w:xAlign="left" w:yAlign="inline"/>
            </w:pPr>
            <w:r>
              <w:t>Relatore</w:t>
            </w:r>
          </w:p>
        </w:tc>
      </w:tr>
      <w:tr w:rsidR="00FF0B91" w14:paraId="7F968E91" w14:textId="77777777" w:rsidTr="00D71F50">
        <w:trPr>
          <w:trHeight w:val="624"/>
        </w:trPr>
        <w:tc>
          <w:tcPr>
            <w:tcW w:w="4577" w:type="dxa"/>
            <w:vMerge w:val="restart"/>
            <w:tcBorders>
              <w:bottom w:val="nil"/>
            </w:tcBorders>
          </w:tcPr>
          <w:p w14:paraId="0A726829" w14:textId="040EEE47" w:rsidR="00FF0B91" w:rsidRPr="00011DF6" w:rsidRDefault="003D2615" w:rsidP="00D71F50">
            <w:pPr>
              <w:pStyle w:val="SUPSITestoArial14"/>
              <w:framePr w:hSpace="0" w:wrap="auto" w:vAnchor="margin" w:hAnchor="text" w:xAlign="left" w:yAlign="inline"/>
            </w:pPr>
            <w:r>
              <w:t>Mariano Fasano</w:t>
            </w:r>
          </w:p>
        </w:tc>
        <w:tc>
          <w:tcPr>
            <w:tcW w:w="4488" w:type="dxa"/>
            <w:tcBorders>
              <w:bottom w:val="single" w:sz="4" w:space="0" w:color="auto"/>
            </w:tcBorders>
          </w:tcPr>
          <w:p w14:paraId="6212A025" w14:textId="58E4156F" w:rsidR="00FF0B91" w:rsidRPr="0085210C" w:rsidRDefault="003D2615" w:rsidP="00D71F50">
            <w:pPr>
              <w:pStyle w:val="SUPSITestoArial14"/>
              <w:framePr w:hSpace="0" w:wrap="auto" w:vAnchor="margin" w:hAnchor="text" w:xAlign="left" w:yAlign="inline"/>
            </w:pPr>
            <w:r>
              <w:t>Michele Banfi</w:t>
            </w:r>
          </w:p>
        </w:tc>
      </w:tr>
      <w:tr w:rsidR="00FF0B91" w14:paraId="3F92AEE4" w14:textId="77777777" w:rsidTr="00D71F50">
        <w:trPr>
          <w:trHeight w:val="284"/>
        </w:trPr>
        <w:tc>
          <w:tcPr>
            <w:tcW w:w="4577" w:type="dxa"/>
            <w:vMerge/>
            <w:vAlign w:val="center"/>
          </w:tcPr>
          <w:p w14:paraId="4DE85CCB"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63CA4FF" w14:textId="77777777" w:rsidR="00FF0B91" w:rsidRPr="0085210C" w:rsidRDefault="00FF0B91" w:rsidP="00D71F50">
            <w:pPr>
              <w:pStyle w:val="SUPSITestoArial8"/>
              <w:framePr w:hSpace="0" w:wrap="auto" w:vAnchor="margin" w:hAnchor="text" w:xAlign="left" w:yAlign="inline"/>
            </w:pPr>
            <w:r>
              <w:t>Correlatore</w:t>
            </w:r>
          </w:p>
        </w:tc>
      </w:tr>
      <w:tr w:rsidR="00FF0B91" w14:paraId="37874E2B" w14:textId="77777777" w:rsidTr="00D71F50">
        <w:trPr>
          <w:trHeight w:val="624"/>
        </w:trPr>
        <w:tc>
          <w:tcPr>
            <w:tcW w:w="4577" w:type="dxa"/>
            <w:vMerge/>
            <w:tcBorders>
              <w:bottom w:val="nil"/>
            </w:tcBorders>
          </w:tcPr>
          <w:p w14:paraId="794C3C03" w14:textId="77777777"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7CA74176" w14:textId="77777777" w:rsidR="00FF0B91" w:rsidRPr="0085210C" w:rsidRDefault="00FF0B91" w:rsidP="00D71F50">
            <w:pPr>
              <w:pStyle w:val="SUPSITestoArial14"/>
              <w:framePr w:hSpace="0" w:wrap="auto" w:vAnchor="margin" w:hAnchor="text" w:xAlign="left" w:yAlign="inline"/>
            </w:pPr>
            <w:r>
              <w:t>-</w:t>
            </w:r>
          </w:p>
        </w:tc>
      </w:tr>
      <w:tr w:rsidR="00FF0B91" w14:paraId="74B4F784" w14:textId="77777777" w:rsidTr="00D71F50">
        <w:trPr>
          <w:trHeight w:val="284"/>
        </w:trPr>
        <w:tc>
          <w:tcPr>
            <w:tcW w:w="4577" w:type="dxa"/>
            <w:vMerge/>
            <w:vAlign w:val="center"/>
          </w:tcPr>
          <w:p w14:paraId="5CCE9CAA"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7D5D05D0" w14:textId="77777777" w:rsidR="00FF0B91" w:rsidRPr="0085210C" w:rsidRDefault="00FF0B91" w:rsidP="00D71F50">
            <w:pPr>
              <w:pStyle w:val="SUPSITestoArial8"/>
              <w:framePr w:hSpace="0" w:wrap="auto" w:vAnchor="margin" w:hAnchor="text" w:xAlign="left" w:yAlign="inline"/>
            </w:pPr>
            <w:r>
              <w:t>Committente</w:t>
            </w:r>
          </w:p>
        </w:tc>
      </w:tr>
      <w:tr w:rsidR="00FF0B91" w14:paraId="1026A700" w14:textId="77777777" w:rsidTr="00D71F50">
        <w:trPr>
          <w:trHeight w:val="624"/>
        </w:trPr>
        <w:tc>
          <w:tcPr>
            <w:tcW w:w="4577" w:type="dxa"/>
            <w:vMerge/>
            <w:tcBorders>
              <w:bottom w:val="single" w:sz="4" w:space="0" w:color="auto"/>
            </w:tcBorders>
          </w:tcPr>
          <w:p w14:paraId="5D888600" w14:textId="77777777" w:rsidR="00FF0B91" w:rsidRPr="0085210C" w:rsidRDefault="00FF0B91" w:rsidP="00D71F50">
            <w:pPr>
              <w:pStyle w:val="SUPSITestoArial14"/>
              <w:framePr w:hSpace="0" w:wrap="auto" w:vAnchor="margin" w:hAnchor="text" w:xAlign="left" w:yAlign="inline"/>
            </w:pPr>
          </w:p>
        </w:tc>
        <w:tc>
          <w:tcPr>
            <w:tcW w:w="4488" w:type="dxa"/>
            <w:tcBorders>
              <w:bottom w:val="nil"/>
            </w:tcBorders>
          </w:tcPr>
          <w:p w14:paraId="5989A25D" w14:textId="77777777" w:rsidR="00FF0B91" w:rsidRPr="0085210C" w:rsidRDefault="00FF0B91" w:rsidP="00D71F50">
            <w:pPr>
              <w:pStyle w:val="SUPSITestoArial14"/>
              <w:framePr w:hSpace="0" w:wrap="auto" w:vAnchor="margin" w:hAnchor="text" w:xAlign="left" w:yAlign="inline"/>
            </w:pPr>
            <w:r>
              <w:t>-</w:t>
            </w:r>
          </w:p>
        </w:tc>
      </w:tr>
      <w:tr w:rsidR="00FF0B91" w:rsidRPr="0085210C" w14:paraId="480D86D9" w14:textId="77777777" w:rsidTr="00D71F50">
        <w:trPr>
          <w:trHeight w:val="284"/>
        </w:trPr>
        <w:tc>
          <w:tcPr>
            <w:tcW w:w="4577" w:type="dxa"/>
            <w:tcBorders>
              <w:top w:val="single" w:sz="4" w:space="0" w:color="auto"/>
            </w:tcBorders>
            <w:vAlign w:val="center"/>
          </w:tcPr>
          <w:p w14:paraId="35E15CFA" w14:textId="77777777"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14:paraId="21B8C295" w14:textId="77777777" w:rsidR="00FF0B91" w:rsidRPr="0085210C" w:rsidRDefault="00FF0B91" w:rsidP="00D71F50">
            <w:pPr>
              <w:pStyle w:val="SUPSITestoArial8"/>
              <w:framePr w:hSpace="0" w:wrap="auto" w:vAnchor="margin" w:hAnchor="text" w:xAlign="left" w:yAlign="inline"/>
            </w:pPr>
            <w:r>
              <w:t>Modulo</w:t>
            </w:r>
          </w:p>
        </w:tc>
      </w:tr>
      <w:tr w:rsidR="00FF0B91" w:rsidRPr="0085210C" w14:paraId="4950C9D2" w14:textId="77777777" w:rsidTr="00D71F50">
        <w:trPr>
          <w:trHeight w:val="624"/>
        </w:trPr>
        <w:tc>
          <w:tcPr>
            <w:tcW w:w="4577" w:type="dxa"/>
            <w:tcBorders>
              <w:bottom w:val="nil"/>
            </w:tcBorders>
          </w:tcPr>
          <w:p w14:paraId="49FB1FED" w14:textId="59E23032" w:rsidR="00FF0B91" w:rsidRPr="0085210C" w:rsidRDefault="003D2615" w:rsidP="00D71F50">
            <w:pPr>
              <w:pStyle w:val="SUPSITestoArial14"/>
              <w:framePr w:hSpace="0" w:wrap="auto" w:vAnchor="margin" w:hAnchor="text" w:xAlign="left" w:yAlign="inline"/>
            </w:pPr>
            <w:r>
              <w:t>Ingegneria Informatica</w:t>
            </w:r>
          </w:p>
        </w:tc>
        <w:tc>
          <w:tcPr>
            <w:tcW w:w="4488" w:type="dxa"/>
            <w:tcBorders>
              <w:bottom w:val="nil"/>
            </w:tcBorders>
          </w:tcPr>
          <w:p w14:paraId="4204B2EB" w14:textId="5A794595" w:rsidR="00FF0B91" w:rsidRPr="0085210C" w:rsidRDefault="00173D4F" w:rsidP="00D71F50">
            <w:pPr>
              <w:pStyle w:val="SUPSITestoArial14"/>
              <w:framePr w:hSpace="0" w:wrap="auto" w:vAnchor="margin" w:hAnchor="text" w:xAlign="left" w:yAlign="inline"/>
            </w:pPr>
            <w:r>
              <w:t>Progetto di semestre</w:t>
            </w:r>
          </w:p>
        </w:tc>
      </w:tr>
      <w:tr w:rsidR="00FF0B91" w:rsidRPr="0085210C" w14:paraId="2FA62B32" w14:textId="77777777" w:rsidTr="00D71F50">
        <w:trPr>
          <w:trHeight w:val="284"/>
        </w:trPr>
        <w:tc>
          <w:tcPr>
            <w:tcW w:w="4577" w:type="dxa"/>
            <w:tcBorders>
              <w:top w:val="single" w:sz="4" w:space="0" w:color="auto"/>
            </w:tcBorders>
            <w:vAlign w:val="center"/>
          </w:tcPr>
          <w:p w14:paraId="3B5B5F12" w14:textId="77777777"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14:paraId="3B5B10F4" w14:textId="77777777" w:rsidR="00FF0B91" w:rsidRPr="0085210C" w:rsidRDefault="00FF0B91" w:rsidP="00D71F50">
            <w:pPr>
              <w:pStyle w:val="SUPSITestoArial8"/>
              <w:framePr w:hSpace="0" w:wrap="auto" w:vAnchor="margin" w:hAnchor="text" w:xAlign="left" w:yAlign="inline"/>
            </w:pPr>
          </w:p>
        </w:tc>
      </w:tr>
      <w:tr w:rsidR="00FF0B91" w:rsidRPr="0085210C" w14:paraId="78AD8EA3" w14:textId="77777777" w:rsidTr="00D71F50">
        <w:trPr>
          <w:trHeight w:val="624"/>
        </w:trPr>
        <w:tc>
          <w:tcPr>
            <w:tcW w:w="4577" w:type="dxa"/>
            <w:tcBorders>
              <w:bottom w:val="nil"/>
            </w:tcBorders>
          </w:tcPr>
          <w:p w14:paraId="14D3ECBE" w14:textId="17A8E8CF" w:rsidR="00FF0B91" w:rsidRPr="0085210C" w:rsidRDefault="00173D4F" w:rsidP="00D71F50">
            <w:pPr>
              <w:pStyle w:val="SUPSITestoArial14"/>
              <w:framePr w:hSpace="0" w:wrap="auto" w:vAnchor="margin" w:hAnchor="text" w:xAlign="left" w:yAlign="inline"/>
            </w:pPr>
            <w:r>
              <w:t>2021</w:t>
            </w:r>
            <w:r w:rsidR="00FF0B91">
              <w:t>-</w:t>
            </w:r>
            <w:r>
              <w:t>2022</w:t>
            </w:r>
          </w:p>
        </w:tc>
        <w:tc>
          <w:tcPr>
            <w:tcW w:w="4488" w:type="dxa"/>
            <w:tcBorders>
              <w:bottom w:val="nil"/>
            </w:tcBorders>
          </w:tcPr>
          <w:p w14:paraId="212DE4C1" w14:textId="77777777" w:rsidR="00FF0B91" w:rsidRPr="0085210C" w:rsidRDefault="00FF0B91" w:rsidP="00D71F50">
            <w:pPr>
              <w:pStyle w:val="SUPSITestoArial14"/>
              <w:framePr w:hSpace="0" w:wrap="auto" w:vAnchor="margin" w:hAnchor="text" w:xAlign="left" w:yAlign="inline"/>
            </w:pPr>
          </w:p>
        </w:tc>
      </w:tr>
    </w:tbl>
    <w:p w14:paraId="3545EAD7" w14:textId="77777777" w:rsidR="003A61F3" w:rsidRDefault="003A61F3" w:rsidP="003A61F3"/>
    <w:p w14:paraId="564F1C09" w14:textId="77777777"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14:paraId="79F58539" w14:textId="77777777">
        <w:trPr>
          <w:trHeight w:val="284"/>
        </w:trPr>
        <w:tc>
          <w:tcPr>
            <w:tcW w:w="4645" w:type="dxa"/>
            <w:tcBorders>
              <w:top w:val="single" w:sz="4" w:space="0" w:color="auto"/>
            </w:tcBorders>
            <w:vAlign w:val="center"/>
          </w:tcPr>
          <w:p w14:paraId="33F36E9F" w14:textId="77777777" w:rsidR="003A61F3" w:rsidRPr="00E105D0" w:rsidRDefault="00FF0B91" w:rsidP="003A61F3">
            <w:pPr>
              <w:pStyle w:val="SUPSITestoArial8"/>
              <w:framePr w:hSpace="0" w:wrap="auto" w:vAnchor="margin" w:hAnchor="text" w:xAlign="left" w:yAlign="inline"/>
            </w:pPr>
            <w:r>
              <w:t>Data</w:t>
            </w:r>
          </w:p>
        </w:tc>
        <w:tc>
          <w:tcPr>
            <w:tcW w:w="4427" w:type="dxa"/>
            <w:vAlign w:val="center"/>
          </w:tcPr>
          <w:p w14:paraId="1CE78C13" w14:textId="77777777" w:rsidR="003A61F3" w:rsidRPr="00E105D0" w:rsidRDefault="003A61F3" w:rsidP="003A61F3">
            <w:pPr>
              <w:pStyle w:val="SUPSITestoArial8"/>
              <w:framePr w:hSpace="0" w:wrap="auto" w:vAnchor="margin" w:hAnchor="text" w:xAlign="left" w:yAlign="inline"/>
            </w:pPr>
          </w:p>
        </w:tc>
      </w:tr>
      <w:tr w:rsidR="003A61F3" w14:paraId="7B3E8B6D" w14:textId="77777777">
        <w:trPr>
          <w:trHeight w:val="379"/>
        </w:trPr>
        <w:tc>
          <w:tcPr>
            <w:tcW w:w="4645" w:type="dxa"/>
          </w:tcPr>
          <w:p w14:paraId="5B04D11E" w14:textId="77777777" w:rsidR="003A61F3" w:rsidRPr="00902226" w:rsidRDefault="00F564BB" w:rsidP="003A61F3">
            <w:pPr>
              <w:pStyle w:val="SUPSITestoArial14"/>
              <w:framePr w:hSpace="0" w:wrap="auto" w:vAnchor="margin" w:hAnchor="text" w:xAlign="left" w:yAlign="inline"/>
            </w:pPr>
            <w:r>
              <w:lastRenderedPageBreak/>
              <w:t>-</w:t>
            </w:r>
          </w:p>
        </w:tc>
        <w:tc>
          <w:tcPr>
            <w:tcW w:w="4427" w:type="dxa"/>
          </w:tcPr>
          <w:p w14:paraId="62D75E03" w14:textId="77777777" w:rsidR="003A61F3" w:rsidRPr="00902226" w:rsidRDefault="003A61F3" w:rsidP="003A61F3">
            <w:pPr>
              <w:pStyle w:val="SUPSITestoArial14"/>
              <w:framePr w:hSpace="0" w:wrap="auto" w:vAnchor="margin" w:hAnchor="text" w:xAlign="left" w:yAlign="inline"/>
            </w:pPr>
          </w:p>
        </w:tc>
      </w:tr>
    </w:tbl>
    <w:p w14:paraId="08BB9F87" w14:textId="77777777" w:rsidR="000366F1" w:rsidRPr="00334869" w:rsidRDefault="000366F1" w:rsidP="000366F1">
      <w:pPr>
        <w:pStyle w:val="SUPSITestoArial11"/>
      </w:pPr>
    </w:p>
    <w:p w14:paraId="20E3A8C1" w14:textId="77777777" w:rsidR="000366F1" w:rsidRPr="00334869" w:rsidRDefault="000366F1" w:rsidP="000366F1">
      <w:pPr>
        <w:pStyle w:val="SUPSITestoArial11"/>
      </w:pPr>
    </w:p>
    <w:p w14:paraId="58CDBC1E" w14:textId="77777777" w:rsidR="000366F1" w:rsidRPr="00334869" w:rsidRDefault="000366F1" w:rsidP="000366F1">
      <w:pPr>
        <w:pStyle w:val="SUPSITestoArial11"/>
      </w:pPr>
    </w:p>
    <w:p w14:paraId="67B6BA17" w14:textId="77777777" w:rsidR="000366F1" w:rsidRPr="00334869" w:rsidRDefault="000366F1" w:rsidP="000366F1"/>
    <w:p w14:paraId="680DF379" w14:textId="77777777" w:rsidR="000366F1" w:rsidRPr="00334869" w:rsidRDefault="000366F1" w:rsidP="000366F1"/>
    <w:p w14:paraId="7A42511B" w14:textId="77777777" w:rsidR="000366F1" w:rsidRPr="00334869" w:rsidRDefault="000366F1" w:rsidP="000366F1"/>
    <w:p w14:paraId="5D2E6514" w14:textId="77777777" w:rsidR="000366F1" w:rsidRPr="00334869" w:rsidRDefault="000366F1" w:rsidP="000366F1"/>
    <w:p w14:paraId="57E89C3C" w14:textId="77777777" w:rsidR="000366F1" w:rsidRPr="00334869" w:rsidRDefault="000366F1" w:rsidP="000366F1"/>
    <w:p w14:paraId="11BEA030" w14:textId="77777777" w:rsidR="000366F1" w:rsidRPr="00334869" w:rsidRDefault="000366F1" w:rsidP="000366F1"/>
    <w:p w14:paraId="5914049D" w14:textId="77777777" w:rsidR="000366F1" w:rsidRPr="00334869" w:rsidRDefault="000366F1" w:rsidP="000366F1"/>
    <w:p w14:paraId="7001D732" w14:textId="77777777" w:rsidR="000366F1" w:rsidRPr="00334869" w:rsidRDefault="000366F1" w:rsidP="000366F1"/>
    <w:p w14:paraId="11A9830A" w14:textId="77777777" w:rsidR="000366F1" w:rsidRPr="00334869" w:rsidRDefault="000366F1" w:rsidP="000366F1"/>
    <w:p w14:paraId="2F14E370" w14:textId="77777777" w:rsidR="000366F1" w:rsidRPr="00334869" w:rsidRDefault="000366F1" w:rsidP="000366F1"/>
    <w:p w14:paraId="4F65FA22" w14:textId="77777777" w:rsidR="000366F1" w:rsidRPr="00334869" w:rsidRDefault="000366F1" w:rsidP="000366F1"/>
    <w:p w14:paraId="1639B7E8" w14:textId="77777777" w:rsidR="000366F1" w:rsidRPr="00334869" w:rsidRDefault="000366F1" w:rsidP="000366F1"/>
    <w:p w14:paraId="3F50F2AF" w14:textId="77777777" w:rsidR="000366F1" w:rsidRDefault="000366F1">
      <w:pPr>
        <w:spacing w:line="240" w:lineRule="auto"/>
        <w:rPr>
          <w:rFonts w:ascii="Arial" w:hAnsi="Arial"/>
          <w:noProof/>
          <w:sz w:val="36"/>
          <w:szCs w:val="16"/>
        </w:rPr>
      </w:pPr>
      <w:r>
        <w:br w:type="page"/>
      </w:r>
    </w:p>
    <w:p w14:paraId="1F7AEE48" w14:textId="77777777" w:rsidR="000366F1" w:rsidRDefault="000366F1" w:rsidP="000366F1">
      <w:pPr>
        <w:tabs>
          <w:tab w:val="left" w:pos="851"/>
          <w:tab w:val="right" w:pos="8222"/>
        </w:tabs>
        <w:autoSpaceDE w:val="0"/>
        <w:autoSpaceDN w:val="0"/>
        <w:adjustRightInd w:val="0"/>
        <w:rPr>
          <w:rFonts w:ascii="Arial" w:hAnsi="Arial" w:cs="Arial"/>
          <w:sz w:val="36"/>
          <w:szCs w:val="36"/>
        </w:rPr>
      </w:pPr>
      <w:r w:rsidRPr="00334869">
        <w:rPr>
          <w:rFonts w:ascii="Arial" w:hAnsi="Arial" w:cs="Arial"/>
          <w:sz w:val="36"/>
          <w:szCs w:val="36"/>
        </w:rPr>
        <w:lastRenderedPageBreak/>
        <w:t>Indice generale</w:t>
      </w:r>
    </w:p>
    <w:sdt>
      <w:sdtPr>
        <w:rPr>
          <w:rFonts w:eastAsia="Cambria"/>
          <w:b w:val="0"/>
          <w:bCs w:val="0"/>
          <w:color w:val="auto"/>
          <w:sz w:val="24"/>
          <w:szCs w:val="24"/>
          <w:lang w:val="it-CH"/>
        </w:rPr>
        <w:id w:val="1928229094"/>
        <w:docPartObj>
          <w:docPartGallery w:val="Table of Contents"/>
          <w:docPartUnique/>
        </w:docPartObj>
      </w:sdtPr>
      <w:sdtEndPr>
        <w:rPr>
          <w:lang w:val="it-IT"/>
        </w:rPr>
      </w:sdtEndPr>
      <w:sdtContent>
        <w:p w14:paraId="259828CB" w14:textId="4FE7D22D" w:rsidR="00173D4F" w:rsidRDefault="00173D4F" w:rsidP="004B4032">
          <w:pPr>
            <w:pStyle w:val="Titolosommario"/>
            <w:numPr>
              <w:ilvl w:val="0"/>
              <w:numId w:val="0"/>
            </w:numPr>
            <w:ind w:left="432" w:hanging="432"/>
          </w:pPr>
        </w:p>
        <w:p w14:paraId="4002D1E0" w14:textId="1CBCEFE6" w:rsidR="004710B5" w:rsidRDefault="00173D4F">
          <w:pPr>
            <w:pStyle w:val="Sommario1"/>
            <w:rPr>
              <w:rFonts w:asciiTheme="minorHAnsi" w:eastAsiaTheme="minorEastAsia" w:hAnsiTheme="minorHAnsi" w:cstheme="minorBidi"/>
              <w:bCs w:val="0"/>
              <w:noProof/>
              <w:sz w:val="22"/>
              <w:u w:val="none"/>
              <w:lang w:val="it-CH" w:eastAsia="it-CH"/>
            </w:rPr>
          </w:pPr>
          <w:r>
            <w:fldChar w:fldCharType="begin"/>
          </w:r>
          <w:r>
            <w:instrText xml:space="preserve"> TOC \o "1-3" \h \z \u </w:instrText>
          </w:r>
          <w:r>
            <w:fldChar w:fldCharType="separate"/>
          </w:r>
          <w:hyperlink w:anchor="_Toc94462432" w:history="1">
            <w:r w:rsidR="004710B5" w:rsidRPr="00C01D68">
              <w:rPr>
                <w:rStyle w:val="Collegamentoipertestuale"/>
                <w:noProof/>
              </w:rPr>
              <w:t>1</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Introduzione</w:t>
            </w:r>
            <w:r w:rsidR="004710B5">
              <w:rPr>
                <w:noProof/>
                <w:webHidden/>
              </w:rPr>
              <w:tab/>
            </w:r>
            <w:r w:rsidR="004710B5">
              <w:rPr>
                <w:noProof/>
                <w:webHidden/>
              </w:rPr>
              <w:fldChar w:fldCharType="begin"/>
            </w:r>
            <w:r w:rsidR="004710B5">
              <w:rPr>
                <w:noProof/>
                <w:webHidden/>
              </w:rPr>
              <w:instrText xml:space="preserve"> PAGEREF _Toc94462432 \h </w:instrText>
            </w:r>
            <w:r w:rsidR="004710B5">
              <w:rPr>
                <w:noProof/>
                <w:webHidden/>
              </w:rPr>
            </w:r>
            <w:r w:rsidR="004710B5">
              <w:rPr>
                <w:noProof/>
                <w:webHidden/>
              </w:rPr>
              <w:fldChar w:fldCharType="separate"/>
            </w:r>
            <w:r w:rsidR="004710B5">
              <w:rPr>
                <w:noProof/>
                <w:webHidden/>
              </w:rPr>
              <w:t>9</w:t>
            </w:r>
            <w:r w:rsidR="004710B5">
              <w:rPr>
                <w:noProof/>
                <w:webHidden/>
              </w:rPr>
              <w:fldChar w:fldCharType="end"/>
            </w:r>
          </w:hyperlink>
        </w:p>
        <w:p w14:paraId="473A5C43" w14:textId="3577D04B" w:rsidR="004710B5" w:rsidRDefault="008700B4">
          <w:pPr>
            <w:pStyle w:val="Sommario1"/>
            <w:rPr>
              <w:rFonts w:asciiTheme="minorHAnsi" w:eastAsiaTheme="minorEastAsia" w:hAnsiTheme="minorHAnsi" w:cstheme="minorBidi"/>
              <w:bCs w:val="0"/>
              <w:noProof/>
              <w:sz w:val="22"/>
              <w:u w:val="none"/>
              <w:lang w:val="it-CH" w:eastAsia="it-CH"/>
            </w:rPr>
          </w:pPr>
          <w:hyperlink w:anchor="_Toc94462433" w:history="1">
            <w:r w:rsidR="004710B5" w:rsidRPr="00C01D68">
              <w:rPr>
                <w:rStyle w:val="Collegamentoipertestuale"/>
                <w:noProof/>
              </w:rPr>
              <w:t>2</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Analisi</w:t>
            </w:r>
            <w:r w:rsidR="004710B5">
              <w:rPr>
                <w:noProof/>
                <w:webHidden/>
              </w:rPr>
              <w:tab/>
            </w:r>
            <w:r w:rsidR="004710B5">
              <w:rPr>
                <w:noProof/>
                <w:webHidden/>
              </w:rPr>
              <w:fldChar w:fldCharType="begin"/>
            </w:r>
            <w:r w:rsidR="004710B5">
              <w:rPr>
                <w:noProof/>
                <w:webHidden/>
              </w:rPr>
              <w:instrText xml:space="preserve"> PAGEREF _Toc94462433 \h </w:instrText>
            </w:r>
            <w:r w:rsidR="004710B5">
              <w:rPr>
                <w:noProof/>
                <w:webHidden/>
              </w:rPr>
            </w:r>
            <w:r w:rsidR="004710B5">
              <w:rPr>
                <w:noProof/>
                <w:webHidden/>
              </w:rPr>
              <w:fldChar w:fldCharType="separate"/>
            </w:r>
            <w:r w:rsidR="004710B5">
              <w:rPr>
                <w:noProof/>
                <w:webHidden/>
              </w:rPr>
              <w:t>11</w:t>
            </w:r>
            <w:r w:rsidR="004710B5">
              <w:rPr>
                <w:noProof/>
                <w:webHidden/>
              </w:rPr>
              <w:fldChar w:fldCharType="end"/>
            </w:r>
          </w:hyperlink>
        </w:p>
        <w:p w14:paraId="24F240AC" w14:textId="52F4A19D" w:rsidR="004710B5" w:rsidRDefault="008700B4">
          <w:pPr>
            <w:pStyle w:val="Sommario2"/>
            <w:rPr>
              <w:rFonts w:asciiTheme="minorHAnsi" w:eastAsiaTheme="minorEastAsia" w:hAnsiTheme="minorHAnsi" w:cstheme="minorBidi"/>
              <w:bCs w:val="0"/>
              <w:sz w:val="22"/>
              <w:lang w:val="it-CH" w:eastAsia="it-CH"/>
            </w:rPr>
          </w:pPr>
          <w:hyperlink w:anchor="_Toc94462434" w:history="1">
            <w:r w:rsidR="004710B5" w:rsidRPr="00C01D68">
              <w:rPr>
                <w:rStyle w:val="Collegamentoipertestuale"/>
              </w:rPr>
              <w:t>2.1</w:t>
            </w:r>
            <w:r w:rsidR="004710B5">
              <w:rPr>
                <w:rFonts w:asciiTheme="minorHAnsi" w:eastAsiaTheme="minorEastAsia" w:hAnsiTheme="minorHAnsi" w:cstheme="minorBidi"/>
                <w:bCs w:val="0"/>
                <w:sz w:val="22"/>
                <w:lang w:val="it-CH" w:eastAsia="it-CH"/>
              </w:rPr>
              <w:tab/>
            </w:r>
            <w:r w:rsidR="004710B5" w:rsidRPr="00C01D68">
              <w:rPr>
                <w:rStyle w:val="Collegamentoipertestuale"/>
              </w:rPr>
              <w:t>Casi d’uso</w:t>
            </w:r>
            <w:r w:rsidR="004710B5">
              <w:rPr>
                <w:webHidden/>
              </w:rPr>
              <w:tab/>
            </w:r>
            <w:r w:rsidR="004710B5">
              <w:rPr>
                <w:webHidden/>
              </w:rPr>
              <w:fldChar w:fldCharType="begin"/>
            </w:r>
            <w:r w:rsidR="004710B5">
              <w:rPr>
                <w:webHidden/>
              </w:rPr>
              <w:instrText xml:space="preserve"> PAGEREF _Toc94462434 \h </w:instrText>
            </w:r>
            <w:r w:rsidR="004710B5">
              <w:rPr>
                <w:webHidden/>
              </w:rPr>
            </w:r>
            <w:r w:rsidR="004710B5">
              <w:rPr>
                <w:webHidden/>
              </w:rPr>
              <w:fldChar w:fldCharType="separate"/>
            </w:r>
            <w:r w:rsidR="004710B5">
              <w:rPr>
                <w:webHidden/>
              </w:rPr>
              <w:t>11</w:t>
            </w:r>
            <w:r w:rsidR="004710B5">
              <w:rPr>
                <w:webHidden/>
              </w:rPr>
              <w:fldChar w:fldCharType="end"/>
            </w:r>
          </w:hyperlink>
        </w:p>
        <w:p w14:paraId="7CA7C126" w14:textId="6E5C4649" w:rsidR="004710B5" w:rsidRDefault="008700B4">
          <w:pPr>
            <w:pStyle w:val="Sommario2"/>
            <w:rPr>
              <w:rFonts w:asciiTheme="minorHAnsi" w:eastAsiaTheme="minorEastAsia" w:hAnsiTheme="minorHAnsi" w:cstheme="minorBidi"/>
              <w:bCs w:val="0"/>
              <w:sz w:val="22"/>
              <w:lang w:val="it-CH" w:eastAsia="it-CH"/>
            </w:rPr>
          </w:pPr>
          <w:hyperlink w:anchor="_Toc94462435" w:history="1">
            <w:r w:rsidR="004710B5" w:rsidRPr="00C01D68">
              <w:rPr>
                <w:rStyle w:val="Collegamentoipertestuale"/>
              </w:rPr>
              <w:t>2.2</w:t>
            </w:r>
            <w:r w:rsidR="004710B5">
              <w:rPr>
                <w:rFonts w:asciiTheme="minorHAnsi" w:eastAsiaTheme="minorEastAsia" w:hAnsiTheme="minorHAnsi" w:cstheme="minorBidi"/>
                <w:bCs w:val="0"/>
                <w:sz w:val="22"/>
                <w:lang w:val="it-CH" w:eastAsia="it-CH"/>
              </w:rPr>
              <w:tab/>
            </w:r>
            <w:r w:rsidR="004710B5" w:rsidRPr="00C01D68">
              <w:rPr>
                <w:rStyle w:val="Collegamentoipertestuale"/>
              </w:rPr>
              <w:t>Libreria grafica</w:t>
            </w:r>
            <w:r w:rsidR="004710B5">
              <w:rPr>
                <w:webHidden/>
              </w:rPr>
              <w:tab/>
            </w:r>
            <w:r w:rsidR="004710B5">
              <w:rPr>
                <w:webHidden/>
              </w:rPr>
              <w:fldChar w:fldCharType="begin"/>
            </w:r>
            <w:r w:rsidR="004710B5">
              <w:rPr>
                <w:webHidden/>
              </w:rPr>
              <w:instrText xml:space="preserve"> PAGEREF _Toc94462435 \h </w:instrText>
            </w:r>
            <w:r w:rsidR="004710B5">
              <w:rPr>
                <w:webHidden/>
              </w:rPr>
            </w:r>
            <w:r w:rsidR="004710B5">
              <w:rPr>
                <w:webHidden/>
              </w:rPr>
              <w:fldChar w:fldCharType="separate"/>
            </w:r>
            <w:r w:rsidR="004710B5">
              <w:rPr>
                <w:webHidden/>
              </w:rPr>
              <w:t>14</w:t>
            </w:r>
            <w:r w:rsidR="004710B5">
              <w:rPr>
                <w:webHidden/>
              </w:rPr>
              <w:fldChar w:fldCharType="end"/>
            </w:r>
          </w:hyperlink>
        </w:p>
        <w:p w14:paraId="4AA9D7A0" w14:textId="08881D88" w:rsidR="004710B5" w:rsidRDefault="008700B4">
          <w:pPr>
            <w:pStyle w:val="Sommario2"/>
            <w:rPr>
              <w:rFonts w:asciiTheme="minorHAnsi" w:eastAsiaTheme="minorEastAsia" w:hAnsiTheme="minorHAnsi" w:cstheme="minorBidi"/>
              <w:bCs w:val="0"/>
              <w:sz w:val="22"/>
              <w:lang w:val="it-CH" w:eastAsia="it-CH"/>
            </w:rPr>
          </w:pPr>
          <w:hyperlink w:anchor="_Toc94462436" w:history="1">
            <w:r w:rsidR="004710B5" w:rsidRPr="00C01D68">
              <w:rPr>
                <w:rStyle w:val="Collegamentoipertestuale"/>
              </w:rPr>
              <w:t>2.3</w:t>
            </w:r>
            <w:r w:rsidR="004710B5">
              <w:rPr>
                <w:rFonts w:asciiTheme="minorHAnsi" w:eastAsiaTheme="minorEastAsia" w:hAnsiTheme="minorHAnsi" w:cstheme="minorBidi"/>
                <w:bCs w:val="0"/>
                <w:sz w:val="22"/>
                <w:lang w:val="it-CH" w:eastAsia="it-CH"/>
              </w:rPr>
              <w:tab/>
            </w:r>
            <w:r w:rsidR="004710B5" w:rsidRPr="00C01D68">
              <w:rPr>
                <w:rStyle w:val="Collegamentoipertestuale"/>
              </w:rPr>
              <w:t>Analisi di C# e WPF</w:t>
            </w:r>
            <w:r w:rsidR="004710B5">
              <w:rPr>
                <w:webHidden/>
              </w:rPr>
              <w:tab/>
            </w:r>
            <w:r w:rsidR="004710B5">
              <w:rPr>
                <w:webHidden/>
              </w:rPr>
              <w:fldChar w:fldCharType="begin"/>
            </w:r>
            <w:r w:rsidR="004710B5">
              <w:rPr>
                <w:webHidden/>
              </w:rPr>
              <w:instrText xml:space="preserve"> PAGEREF _Toc94462436 \h </w:instrText>
            </w:r>
            <w:r w:rsidR="004710B5">
              <w:rPr>
                <w:webHidden/>
              </w:rPr>
            </w:r>
            <w:r w:rsidR="004710B5">
              <w:rPr>
                <w:webHidden/>
              </w:rPr>
              <w:fldChar w:fldCharType="separate"/>
            </w:r>
            <w:r w:rsidR="004710B5">
              <w:rPr>
                <w:webHidden/>
              </w:rPr>
              <w:t>18</w:t>
            </w:r>
            <w:r w:rsidR="004710B5">
              <w:rPr>
                <w:webHidden/>
              </w:rPr>
              <w:fldChar w:fldCharType="end"/>
            </w:r>
          </w:hyperlink>
        </w:p>
        <w:p w14:paraId="70C1E2AC" w14:textId="7E82A94C" w:rsidR="004710B5" w:rsidRDefault="008700B4">
          <w:pPr>
            <w:pStyle w:val="Sommario1"/>
            <w:rPr>
              <w:rFonts w:asciiTheme="minorHAnsi" w:eastAsiaTheme="minorEastAsia" w:hAnsiTheme="minorHAnsi" w:cstheme="minorBidi"/>
              <w:bCs w:val="0"/>
              <w:noProof/>
              <w:sz w:val="22"/>
              <w:u w:val="none"/>
              <w:lang w:val="it-CH" w:eastAsia="it-CH"/>
            </w:rPr>
          </w:pPr>
          <w:hyperlink w:anchor="_Toc94462437" w:history="1">
            <w:r w:rsidR="004710B5" w:rsidRPr="00C01D68">
              <w:rPr>
                <w:rStyle w:val="Collegamentoipertestuale"/>
                <w:noProof/>
              </w:rPr>
              <w:t>3</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Tecnologie Utilizzate</w:t>
            </w:r>
            <w:r w:rsidR="004710B5">
              <w:rPr>
                <w:noProof/>
                <w:webHidden/>
              </w:rPr>
              <w:tab/>
            </w:r>
            <w:r w:rsidR="004710B5">
              <w:rPr>
                <w:noProof/>
                <w:webHidden/>
              </w:rPr>
              <w:fldChar w:fldCharType="begin"/>
            </w:r>
            <w:r w:rsidR="004710B5">
              <w:rPr>
                <w:noProof/>
                <w:webHidden/>
              </w:rPr>
              <w:instrText xml:space="preserve"> PAGEREF _Toc94462437 \h </w:instrText>
            </w:r>
            <w:r w:rsidR="004710B5">
              <w:rPr>
                <w:noProof/>
                <w:webHidden/>
              </w:rPr>
            </w:r>
            <w:r w:rsidR="004710B5">
              <w:rPr>
                <w:noProof/>
                <w:webHidden/>
              </w:rPr>
              <w:fldChar w:fldCharType="separate"/>
            </w:r>
            <w:r w:rsidR="004710B5">
              <w:rPr>
                <w:noProof/>
                <w:webHidden/>
              </w:rPr>
              <w:t>20</w:t>
            </w:r>
            <w:r w:rsidR="004710B5">
              <w:rPr>
                <w:noProof/>
                <w:webHidden/>
              </w:rPr>
              <w:fldChar w:fldCharType="end"/>
            </w:r>
          </w:hyperlink>
        </w:p>
        <w:p w14:paraId="5921E09C" w14:textId="07C2E34D" w:rsidR="004710B5" w:rsidRDefault="008700B4">
          <w:pPr>
            <w:pStyle w:val="Sommario2"/>
            <w:rPr>
              <w:rFonts w:asciiTheme="minorHAnsi" w:eastAsiaTheme="minorEastAsia" w:hAnsiTheme="minorHAnsi" w:cstheme="minorBidi"/>
              <w:bCs w:val="0"/>
              <w:sz w:val="22"/>
              <w:lang w:val="it-CH" w:eastAsia="it-CH"/>
            </w:rPr>
          </w:pPr>
          <w:hyperlink w:anchor="_Toc94462438" w:history="1">
            <w:r w:rsidR="004710B5" w:rsidRPr="00C01D68">
              <w:rPr>
                <w:rStyle w:val="Collegamentoipertestuale"/>
              </w:rPr>
              <w:t>3.1</w:t>
            </w:r>
            <w:r w:rsidR="004710B5">
              <w:rPr>
                <w:rFonts w:asciiTheme="minorHAnsi" w:eastAsiaTheme="minorEastAsia" w:hAnsiTheme="minorHAnsi" w:cstheme="minorBidi"/>
                <w:bCs w:val="0"/>
                <w:sz w:val="22"/>
                <w:lang w:val="it-CH" w:eastAsia="it-CH"/>
              </w:rPr>
              <w:tab/>
            </w:r>
            <w:r w:rsidR="004710B5" w:rsidRPr="00C01D68">
              <w:rPr>
                <w:rStyle w:val="Collegamentoipertestuale"/>
              </w:rPr>
              <w:t>Visio e Pencil</w:t>
            </w:r>
            <w:r w:rsidR="004710B5">
              <w:rPr>
                <w:webHidden/>
              </w:rPr>
              <w:tab/>
            </w:r>
            <w:r w:rsidR="004710B5">
              <w:rPr>
                <w:webHidden/>
              </w:rPr>
              <w:fldChar w:fldCharType="begin"/>
            </w:r>
            <w:r w:rsidR="004710B5">
              <w:rPr>
                <w:webHidden/>
              </w:rPr>
              <w:instrText xml:space="preserve"> PAGEREF _Toc94462438 \h </w:instrText>
            </w:r>
            <w:r w:rsidR="004710B5">
              <w:rPr>
                <w:webHidden/>
              </w:rPr>
            </w:r>
            <w:r w:rsidR="004710B5">
              <w:rPr>
                <w:webHidden/>
              </w:rPr>
              <w:fldChar w:fldCharType="separate"/>
            </w:r>
            <w:r w:rsidR="004710B5">
              <w:rPr>
                <w:webHidden/>
              </w:rPr>
              <w:t>20</w:t>
            </w:r>
            <w:r w:rsidR="004710B5">
              <w:rPr>
                <w:webHidden/>
              </w:rPr>
              <w:fldChar w:fldCharType="end"/>
            </w:r>
          </w:hyperlink>
        </w:p>
        <w:p w14:paraId="03B2B1E4" w14:textId="029DE11C" w:rsidR="004710B5" w:rsidRDefault="008700B4">
          <w:pPr>
            <w:pStyle w:val="Sommario2"/>
            <w:rPr>
              <w:rFonts w:asciiTheme="minorHAnsi" w:eastAsiaTheme="minorEastAsia" w:hAnsiTheme="minorHAnsi" w:cstheme="minorBidi"/>
              <w:bCs w:val="0"/>
              <w:sz w:val="22"/>
              <w:lang w:val="it-CH" w:eastAsia="it-CH"/>
            </w:rPr>
          </w:pPr>
          <w:hyperlink w:anchor="_Toc94462439" w:history="1">
            <w:r w:rsidR="004710B5" w:rsidRPr="00C01D68">
              <w:rPr>
                <w:rStyle w:val="Collegamentoipertestuale"/>
              </w:rPr>
              <w:t>3.2</w:t>
            </w:r>
            <w:r w:rsidR="004710B5">
              <w:rPr>
                <w:rFonts w:asciiTheme="minorHAnsi" w:eastAsiaTheme="minorEastAsia" w:hAnsiTheme="minorHAnsi" w:cstheme="minorBidi"/>
                <w:bCs w:val="0"/>
                <w:sz w:val="22"/>
                <w:lang w:val="it-CH" w:eastAsia="it-CH"/>
              </w:rPr>
              <w:tab/>
            </w:r>
            <w:r w:rsidR="004710B5" w:rsidRPr="00C01D68">
              <w:rPr>
                <w:rStyle w:val="Collegamentoipertestuale"/>
              </w:rPr>
              <w:t>Visual Studio</w:t>
            </w:r>
            <w:r w:rsidR="004710B5">
              <w:rPr>
                <w:webHidden/>
              </w:rPr>
              <w:tab/>
            </w:r>
            <w:r w:rsidR="004710B5">
              <w:rPr>
                <w:webHidden/>
              </w:rPr>
              <w:fldChar w:fldCharType="begin"/>
            </w:r>
            <w:r w:rsidR="004710B5">
              <w:rPr>
                <w:webHidden/>
              </w:rPr>
              <w:instrText xml:space="preserve"> PAGEREF _Toc94462439 \h </w:instrText>
            </w:r>
            <w:r w:rsidR="004710B5">
              <w:rPr>
                <w:webHidden/>
              </w:rPr>
            </w:r>
            <w:r w:rsidR="004710B5">
              <w:rPr>
                <w:webHidden/>
              </w:rPr>
              <w:fldChar w:fldCharType="separate"/>
            </w:r>
            <w:r w:rsidR="004710B5">
              <w:rPr>
                <w:webHidden/>
              </w:rPr>
              <w:t>20</w:t>
            </w:r>
            <w:r w:rsidR="004710B5">
              <w:rPr>
                <w:webHidden/>
              </w:rPr>
              <w:fldChar w:fldCharType="end"/>
            </w:r>
          </w:hyperlink>
        </w:p>
        <w:p w14:paraId="795F3CE9" w14:textId="4B81648B" w:rsidR="004710B5" w:rsidRDefault="008700B4">
          <w:pPr>
            <w:pStyle w:val="Sommario2"/>
            <w:rPr>
              <w:rFonts w:asciiTheme="minorHAnsi" w:eastAsiaTheme="minorEastAsia" w:hAnsiTheme="minorHAnsi" w:cstheme="minorBidi"/>
              <w:bCs w:val="0"/>
              <w:sz w:val="22"/>
              <w:lang w:val="it-CH" w:eastAsia="it-CH"/>
            </w:rPr>
          </w:pPr>
          <w:hyperlink w:anchor="_Toc94462440" w:history="1">
            <w:r w:rsidR="004710B5" w:rsidRPr="00C01D68">
              <w:rPr>
                <w:rStyle w:val="Collegamentoipertestuale"/>
              </w:rPr>
              <w:t>3.3</w:t>
            </w:r>
            <w:r w:rsidR="004710B5">
              <w:rPr>
                <w:rFonts w:asciiTheme="minorHAnsi" w:eastAsiaTheme="minorEastAsia" w:hAnsiTheme="minorHAnsi" w:cstheme="minorBidi"/>
                <w:bCs w:val="0"/>
                <w:sz w:val="22"/>
                <w:lang w:val="it-CH" w:eastAsia="it-CH"/>
              </w:rPr>
              <w:tab/>
            </w:r>
            <w:r w:rsidR="004710B5" w:rsidRPr="00C01D68">
              <w:rPr>
                <w:rStyle w:val="Collegamentoipertestuale"/>
              </w:rPr>
              <w:t>C# e WPF</w:t>
            </w:r>
            <w:r w:rsidR="004710B5">
              <w:rPr>
                <w:webHidden/>
              </w:rPr>
              <w:tab/>
            </w:r>
            <w:r w:rsidR="004710B5">
              <w:rPr>
                <w:webHidden/>
              </w:rPr>
              <w:fldChar w:fldCharType="begin"/>
            </w:r>
            <w:r w:rsidR="004710B5">
              <w:rPr>
                <w:webHidden/>
              </w:rPr>
              <w:instrText xml:space="preserve"> PAGEREF _Toc94462440 \h </w:instrText>
            </w:r>
            <w:r w:rsidR="004710B5">
              <w:rPr>
                <w:webHidden/>
              </w:rPr>
            </w:r>
            <w:r w:rsidR="004710B5">
              <w:rPr>
                <w:webHidden/>
              </w:rPr>
              <w:fldChar w:fldCharType="separate"/>
            </w:r>
            <w:r w:rsidR="004710B5">
              <w:rPr>
                <w:webHidden/>
              </w:rPr>
              <w:t>20</w:t>
            </w:r>
            <w:r w:rsidR="004710B5">
              <w:rPr>
                <w:webHidden/>
              </w:rPr>
              <w:fldChar w:fldCharType="end"/>
            </w:r>
          </w:hyperlink>
        </w:p>
        <w:p w14:paraId="55B0A29D" w14:textId="1E3E5B8B" w:rsidR="004710B5" w:rsidRDefault="008700B4">
          <w:pPr>
            <w:pStyle w:val="Sommario2"/>
            <w:rPr>
              <w:rFonts w:asciiTheme="minorHAnsi" w:eastAsiaTheme="minorEastAsia" w:hAnsiTheme="minorHAnsi" w:cstheme="minorBidi"/>
              <w:bCs w:val="0"/>
              <w:sz w:val="22"/>
              <w:lang w:val="it-CH" w:eastAsia="it-CH"/>
            </w:rPr>
          </w:pPr>
          <w:hyperlink w:anchor="_Toc94462441" w:history="1">
            <w:r w:rsidR="004710B5" w:rsidRPr="00C01D68">
              <w:rPr>
                <w:rStyle w:val="Collegamentoipertestuale"/>
              </w:rPr>
              <w:t>3.4</w:t>
            </w:r>
            <w:r w:rsidR="004710B5">
              <w:rPr>
                <w:rFonts w:asciiTheme="minorHAnsi" w:eastAsiaTheme="minorEastAsia" w:hAnsiTheme="minorHAnsi" w:cstheme="minorBidi"/>
                <w:bCs w:val="0"/>
                <w:sz w:val="22"/>
                <w:lang w:val="it-CH" w:eastAsia="it-CH"/>
              </w:rPr>
              <w:tab/>
            </w:r>
            <w:r w:rsidR="004710B5" w:rsidRPr="00C01D68">
              <w:rPr>
                <w:rStyle w:val="Collegamentoipertestuale"/>
              </w:rPr>
              <w:t>Github e Github Desktop</w:t>
            </w:r>
            <w:r w:rsidR="004710B5">
              <w:rPr>
                <w:webHidden/>
              </w:rPr>
              <w:tab/>
            </w:r>
            <w:r w:rsidR="004710B5">
              <w:rPr>
                <w:webHidden/>
              </w:rPr>
              <w:fldChar w:fldCharType="begin"/>
            </w:r>
            <w:r w:rsidR="004710B5">
              <w:rPr>
                <w:webHidden/>
              </w:rPr>
              <w:instrText xml:space="preserve"> PAGEREF _Toc94462441 \h </w:instrText>
            </w:r>
            <w:r w:rsidR="004710B5">
              <w:rPr>
                <w:webHidden/>
              </w:rPr>
            </w:r>
            <w:r w:rsidR="004710B5">
              <w:rPr>
                <w:webHidden/>
              </w:rPr>
              <w:fldChar w:fldCharType="separate"/>
            </w:r>
            <w:r w:rsidR="004710B5">
              <w:rPr>
                <w:webHidden/>
              </w:rPr>
              <w:t>20</w:t>
            </w:r>
            <w:r w:rsidR="004710B5">
              <w:rPr>
                <w:webHidden/>
              </w:rPr>
              <w:fldChar w:fldCharType="end"/>
            </w:r>
          </w:hyperlink>
        </w:p>
        <w:p w14:paraId="745B577E" w14:textId="62BD929C" w:rsidR="004710B5" w:rsidRDefault="008700B4">
          <w:pPr>
            <w:pStyle w:val="Sommario1"/>
            <w:rPr>
              <w:rFonts w:asciiTheme="minorHAnsi" w:eastAsiaTheme="minorEastAsia" w:hAnsiTheme="minorHAnsi" w:cstheme="minorBidi"/>
              <w:bCs w:val="0"/>
              <w:noProof/>
              <w:sz w:val="22"/>
              <w:u w:val="none"/>
              <w:lang w:val="it-CH" w:eastAsia="it-CH"/>
            </w:rPr>
          </w:pPr>
          <w:hyperlink w:anchor="_Toc94462442" w:history="1">
            <w:r w:rsidR="004710B5" w:rsidRPr="00C01D68">
              <w:rPr>
                <w:rStyle w:val="Collegamentoipertestuale"/>
                <w:noProof/>
              </w:rPr>
              <w:t>4</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Sviluppo</w:t>
            </w:r>
            <w:r w:rsidR="004710B5">
              <w:rPr>
                <w:noProof/>
                <w:webHidden/>
              </w:rPr>
              <w:tab/>
            </w:r>
            <w:r w:rsidR="004710B5">
              <w:rPr>
                <w:noProof/>
                <w:webHidden/>
              </w:rPr>
              <w:fldChar w:fldCharType="begin"/>
            </w:r>
            <w:r w:rsidR="004710B5">
              <w:rPr>
                <w:noProof/>
                <w:webHidden/>
              </w:rPr>
              <w:instrText xml:space="preserve"> PAGEREF _Toc94462442 \h </w:instrText>
            </w:r>
            <w:r w:rsidR="004710B5">
              <w:rPr>
                <w:noProof/>
                <w:webHidden/>
              </w:rPr>
            </w:r>
            <w:r w:rsidR="004710B5">
              <w:rPr>
                <w:noProof/>
                <w:webHidden/>
              </w:rPr>
              <w:fldChar w:fldCharType="separate"/>
            </w:r>
            <w:r w:rsidR="004710B5">
              <w:rPr>
                <w:noProof/>
                <w:webHidden/>
              </w:rPr>
              <w:t>21</w:t>
            </w:r>
            <w:r w:rsidR="004710B5">
              <w:rPr>
                <w:noProof/>
                <w:webHidden/>
              </w:rPr>
              <w:fldChar w:fldCharType="end"/>
            </w:r>
          </w:hyperlink>
        </w:p>
        <w:p w14:paraId="6F3883A4" w14:textId="59E42FB7" w:rsidR="004710B5" w:rsidRDefault="008700B4">
          <w:pPr>
            <w:pStyle w:val="Sommario2"/>
            <w:rPr>
              <w:rFonts w:asciiTheme="minorHAnsi" w:eastAsiaTheme="minorEastAsia" w:hAnsiTheme="minorHAnsi" w:cstheme="minorBidi"/>
              <w:bCs w:val="0"/>
              <w:sz w:val="22"/>
              <w:lang w:val="it-CH" w:eastAsia="it-CH"/>
            </w:rPr>
          </w:pPr>
          <w:hyperlink w:anchor="_Toc94462443" w:history="1">
            <w:r w:rsidR="004710B5" w:rsidRPr="00C01D68">
              <w:rPr>
                <w:rStyle w:val="Collegamentoipertestuale"/>
              </w:rPr>
              <w:t>4.1</w:t>
            </w:r>
            <w:r w:rsidR="004710B5">
              <w:rPr>
                <w:rFonts w:asciiTheme="minorHAnsi" w:eastAsiaTheme="minorEastAsia" w:hAnsiTheme="minorHAnsi" w:cstheme="minorBidi"/>
                <w:bCs w:val="0"/>
                <w:sz w:val="22"/>
                <w:lang w:val="it-CH" w:eastAsia="it-CH"/>
              </w:rPr>
              <w:tab/>
            </w:r>
            <w:r w:rsidR="004710B5" w:rsidRPr="00C01D68">
              <w:rPr>
                <w:rStyle w:val="Collegamentoipertestuale"/>
              </w:rPr>
              <w:t>Mockup</w:t>
            </w:r>
            <w:r w:rsidR="004710B5">
              <w:rPr>
                <w:webHidden/>
              </w:rPr>
              <w:tab/>
            </w:r>
            <w:r w:rsidR="004710B5">
              <w:rPr>
                <w:webHidden/>
              </w:rPr>
              <w:fldChar w:fldCharType="begin"/>
            </w:r>
            <w:r w:rsidR="004710B5">
              <w:rPr>
                <w:webHidden/>
              </w:rPr>
              <w:instrText xml:space="preserve"> PAGEREF _Toc94462443 \h </w:instrText>
            </w:r>
            <w:r w:rsidR="004710B5">
              <w:rPr>
                <w:webHidden/>
              </w:rPr>
            </w:r>
            <w:r w:rsidR="004710B5">
              <w:rPr>
                <w:webHidden/>
              </w:rPr>
              <w:fldChar w:fldCharType="separate"/>
            </w:r>
            <w:r w:rsidR="004710B5">
              <w:rPr>
                <w:webHidden/>
              </w:rPr>
              <w:t>21</w:t>
            </w:r>
            <w:r w:rsidR="004710B5">
              <w:rPr>
                <w:webHidden/>
              </w:rPr>
              <w:fldChar w:fldCharType="end"/>
            </w:r>
          </w:hyperlink>
        </w:p>
        <w:p w14:paraId="661F28FB" w14:textId="578686E7" w:rsidR="004710B5" w:rsidRDefault="008700B4">
          <w:pPr>
            <w:pStyle w:val="Sommario2"/>
            <w:rPr>
              <w:rFonts w:asciiTheme="minorHAnsi" w:eastAsiaTheme="minorEastAsia" w:hAnsiTheme="minorHAnsi" w:cstheme="minorBidi"/>
              <w:bCs w:val="0"/>
              <w:sz w:val="22"/>
              <w:lang w:val="it-CH" w:eastAsia="it-CH"/>
            </w:rPr>
          </w:pPr>
          <w:hyperlink w:anchor="_Toc94462444" w:history="1">
            <w:r w:rsidR="004710B5" w:rsidRPr="00C01D68">
              <w:rPr>
                <w:rStyle w:val="Collegamentoipertestuale"/>
              </w:rPr>
              <w:t>4.2</w:t>
            </w:r>
            <w:r w:rsidR="004710B5">
              <w:rPr>
                <w:rFonts w:asciiTheme="minorHAnsi" w:eastAsiaTheme="minorEastAsia" w:hAnsiTheme="minorHAnsi" w:cstheme="minorBidi"/>
                <w:bCs w:val="0"/>
                <w:sz w:val="22"/>
                <w:lang w:val="it-CH" w:eastAsia="it-CH"/>
              </w:rPr>
              <w:tab/>
            </w:r>
            <w:r w:rsidR="004710B5" w:rsidRPr="00C01D68">
              <w:rPr>
                <w:rStyle w:val="Collegamentoipertestuale"/>
              </w:rPr>
              <w:t>User-control</w:t>
            </w:r>
            <w:r w:rsidR="004710B5">
              <w:rPr>
                <w:webHidden/>
              </w:rPr>
              <w:tab/>
            </w:r>
            <w:r w:rsidR="004710B5">
              <w:rPr>
                <w:webHidden/>
              </w:rPr>
              <w:fldChar w:fldCharType="begin"/>
            </w:r>
            <w:r w:rsidR="004710B5">
              <w:rPr>
                <w:webHidden/>
              </w:rPr>
              <w:instrText xml:space="preserve"> PAGEREF _Toc94462444 \h </w:instrText>
            </w:r>
            <w:r w:rsidR="004710B5">
              <w:rPr>
                <w:webHidden/>
              </w:rPr>
            </w:r>
            <w:r w:rsidR="004710B5">
              <w:rPr>
                <w:webHidden/>
              </w:rPr>
              <w:fldChar w:fldCharType="separate"/>
            </w:r>
            <w:r w:rsidR="004710B5">
              <w:rPr>
                <w:webHidden/>
              </w:rPr>
              <w:t>22</w:t>
            </w:r>
            <w:r w:rsidR="004710B5">
              <w:rPr>
                <w:webHidden/>
              </w:rPr>
              <w:fldChar w:fldCharType="end"/>
            </w:r>
          </w:hyperlink>
        </w:p>
        <w:p w14:paraId="54740F82" w14:textId="6CB97D99" w:rsidR="004710B5" w:rsidRDefault="008700B4">
          <w:pPr>
            <w:pStyle w:val="Sommario2"/>
            <w:rPr>
              <w:rFonts w:asciiTheme="minorHAnsi" w:eastAsiaTheme="minorEastAsia" w:hAnsiTheme="minorHAnsi" w:cstheme="minorBidi"/>
              <w:bCs w:val="0"/>
              <w:sz w:val="22"/>
              <w:lang w:val="it-CH" w:eastAsia="it-CH"/>
            </w:rPr>
          </w:pPr>
          <w:hyperlink w:anchor="_Toc94462445" w:history="1">
            <w:r w:rsidR="004710B5" w:rsidRPr="00C01D68">
              <w:rPr>
                <w:rStyle w:val="Collegamentoipertestuale"/>
              </w:rPr>
              <w:t>4.3</w:t>
            </w:r>
            <w:r w:rsidR="004710B5">
              <w:rPr>
                <w:rFonts w:asciiTheme="minorHAnsi" w:eastAsiaTheme="minorEastAsia" w:hAnsiTheme="minorHAnsi" w:cstheme="minorBidi"/>
                <w:bCs w:val="0"/>
                <w:sz w:val="22"/>
                <w:lang w:val="it-CH" w:eastAsia="it-CH"/>
              </w:rPr>
              <w:tab/>
            </w:r>
            <w:r w:rsidR="004710B5" w:rsidRPr="00C01D68">
              <w:rPr>
                <w:rStyle w:val="Collegamentoipertestuale"/>
              </w:rPr>
              <w:t>Classi e metodi rilevanti</w:t>
            </w:r>
            <w:r w:rsidR="004710B5">
              <w:rPr>
                <w:webHidden/>
              </w:rPr>
              <w:tab/>
            </w:r>
            <w:r w:rsidR="004710B5">
              <w:rPr>
                <w:webHidden/>
              </w:rPr>
              <w:fldChar w:fldCharType="begin"/>
            </w:r>
            <w:r w:rsidR="004710B5">
              <w:rPr>
                <w:webHidden/>
              </w:rPr>
              <w:instrText xml:space="preserve"> PAGEREF _Toc94462445 \h </w:instrText>
            </w:r>
            <w:r w:rsidR="004710B5">
              <w:rPr>
                <w:webHidden/>
              </w:rPr>
            </w:r>
            <w:r w:rsidR="004710B5">
              <w:rPr>
                <w:webHidden/>
              </w:rPr>
              <w:fldChar w:fldCharType="separate"/>
            </w:r>
            <w:r w:rsidR="004710B5">
              <w:rPr>
                <w:webHidden/>
              </w:rPr>
              <w:t>22</w:t>
            </w:r>
            <w:r w:rsidR="004710B5">
              <w:rPr>
                <w:webHidden/>
              </w:rPr>
              <w:fldChar w:fldCharType="end"/>
            </w:r>
          </w:hyperlink>
        </w:p>
        <w:p w14:paraId="0383BE67" w14:textId="2EE47AD8" w:rsidR="004710B5" w:rsidRDefault="008700B4">
          <w:pPr>
            <w:pStyle w:val="Sommario1"/>
            <w:rPr>
              <w:rFonts w:asciiTheme="minorHAnsi" w:eastAsiaTheme="minorEastAsia" w:hAnsiTheme="minorHAnsi" w:cstheme="minorBidi"/>
              <w:bCs w:val="0"/>
              <w:noProof/>
              <w:sz w:val="22"/>
              <w:u w:val="none"/>
              <w:lang w:val="it-CH" w:eastAsia="it-CH"/>
            </w:rPr>
          </w:pPr>
          <w:hyperlink w:anchor="_Toc94462446" w:history="1">
            <w:r w:rsidR="004710B5" w:rsidRPr="00C01D68">
              <w:rPr>
                <w:rStyle w:val="Collegamentoipertestuale"/>
                <w:noProof/>
              </w:rPr>
              <w:t>5</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Analisi dei risultati</w:t>
            </w:r>
            <w:r w:rsidR="004710B5">
              <w:rPr>
                <w:noProof/>
                <w:webHidden/>
              </w:rPr>
              <w:tab/>
            </w:r>
            <w:r w:rsidR="004710B5">
              <w:rPr>
                <w:noProof/>
                <w:webHidden/>
              </w:rPr>
              <w:fldChar w:fldCharType="begin"/>
            </w:r>
            <w:r w:rsidR="004710B5">
              <w:rPr>
                <w:noProof/>
                <w:webHidden/>
              </w:rPr>
              <w:instrText xml:space="preserve"> PAGEREF _Toc94462446 \h </w:instrText>
            </w:r>
            <w:r w:rsidR="004710B5">
              <w:rPr>
                <w:noProof/>
                <w:webHidden/>
              </w:rPr>
            </w:r>
            <w:r w:rsidR="004710B5">
              <w:rPr>
                <w:noProof/>
                <w:webHidden/>
              </w:rPr>
              <w:fldChar w:fldCharType="separate"/>
            </w:r>
            <w:r w:rsidR="004710B5">
              <w:rPr>
                <w:noProof/>
                <w:webHidden/>
              </w:rPr>
              <w:t>23</w:t>
            </w:r>
            <w:r w:rsidR="004710B5">
              <w:rPr>
                <w:noProof/>
                <w:webHidden/>
              </w:rPr>
              <w:fldChar w:fldCharType="end"/>
            </w:r>
          </w:hyperlink>
        </w:p>
        <w:p w14:paraId="702C3687" w14:textId="7996DC12" w:rsidR="004710B5" w:rsidRDefault="008700B4">
          <w:pPr>
            <w:pStyle w:val="Sommario2"/>
            <w:rPr>
              <w:rFonts w:asciiTheme="minorHAnsi" w:eastAsiaTheme="minorEastAsia" w:hAnsiTheme="minorHAnsi" w:cstheme="minorBidi"/>
              <w:bCs w:val="0"/>
              <w:sz w:val="22"/>
              <w:lang w:val="it-CH" w:eastAsia="it-CH"/>
            </w:rPr>
          </w:pPr>
          <w:hyperlink w:anchor="_Toc94462447" w:history="1">
            <w:r w:rsidR="004710B5" w:rsidRPr="00C01D68">
              <w:rPr>
                <w:rStyle w:val="Collegamentoipertestuale"/>
              </w:rPr>
              <w:t>5.1</w:t>
            </w:r>
            <w:r w:rsidR="004710B5">
              <w:rPr>
                <w:rFonts w:asciiTheme="minorHAnsi" w:eastAsiaTheme="minorEastAsia" w:hAnsiTheme="minorHAnsi" w:cstheme="minorBidi"/>
                <w:bCs w:val="0"/>
                <w:sz w:val="22"/>
                <w:lang w:val="it-CH" w:eastAsia="it-CH"/>
              </w:rPr>
              <w:tab/>
            </w:r>
            <w:r w:rsidR="004710B5" w:rsidRPr="00C01D68">
              <w:rPr>
                <w:rStyle w:val="Collegamentoipertestuale"/>
              </w:rPr>
              <w:t>Risultato</w:t>
            </w:r>
            <w:r w:rsidR="004710B5">
              <w:rPr>
                <w:webHidden/>
              </w:rPr>
              <w:tab/>
            </w:r>
            <w:r w:rsidR="004710B5">
              <w:rPr>
                <w:webHidden/>
              </w:rPr>
              <w:fldChar w:fldCharType="begin"/>
            </w:r>
            <w:r w:rsidR="004710B5">
              <w:rPr>
                <w:webHidden/>
              </w:rPr>
              <w:instrText xml:space="preserve"> PAGEREF _Toc94462447 \h </w:instrText>
            </w:r>
            <w:r w:rsidR="004710B5">
              <w:rPr>
                <w:webHidden/>
              </w:rPr>
            </w:r>
            <w:r w:rsidR="004710B5">
              <w:rPr>
                <w:webHidden/>
              </w:rPr>
              <w:fldChar w:fldCharType="separate"/>
            </w:r>
            <w:r w:rsidR="004710B5">
              <w:rPr>
                <w:webHidden/>
              </w:rPr>
              <w:t>23</w:t>
            </w:r>
            <w:r w:rsidR="004710B5">
              <w:rPr>
                <w:webHidden/>
              </w:rPr>
              <w:fldChar w:fldCharType="end"/>
            </w:r>
          </w:hyperlink>
        </w:p>
        <w:p w14:paraId="6B34D353" w14:textId="24631965" w:rsidR="004710B5" w:rsidRDefault="008700B4">
          <w:pPr>
            <w:pStyle w:val="Sommario2"/>
            <w:rPr>
              <w:rFonts w:asciiTheme="minorHAnsi" w:eastAsiaTheme="minorEastAsia" w:hAnsiTheme="minorHAnsi" w:cstheme="minorBidi"/>
              <w:bCs w:val="0"/>
              <w:sz w:val="22"/>
              <w:lang w:val="it-CH" w:eastAsia="it-CH"/>
            </w:rPr>
          </w:pPr>
          <w:hyperlink w:anchor="_Toc94462448" w:history="1">
            <w:r w:rsidR="004710B5" w:rsidRPr="00C01D68">
              <w:rPr>
                <w:rStyle w:val="Collegamentoipertestuale"/>
              </w:rPr>
              <w:t>5.2</w:t>
            </w:r>
            <w:r w:rsidR="004710B5">
              <w:rPr>
                <w:rFonts w:asciiTheme="minorHAnsi" w:eastAsiaTheme="minorEastAsia" w:hAnsiTheme="minorHAnsi" w:cstheme="minorBidi"/>
                <w:bCs w:val="0"/>
                <w:sz w:val="22"/>
                <w:lang w:val="it-CH" w:eastAsia="it-CH"/>
              </w:rPr>
              <w:tab/>
            </w:r>
            <w:r w:rsidR="004710B5" w:rsidRPr="00C01D68">
              <w:rPr>
                <w:rStyle w:val="Collegamentoipertestuale"/>
              </w:rPr>
              <w:t>Problemi risolti</w:t>
            </w:r>
            <w:r w:rsidR="004710B5">
              <w:rPr>
                <w:webHidden/>
              </w:rPr>
              <w:tab/>
            </w:r>
            <w:r w:rsidR="004710B5">
              <w:rPr>
                <w:webHidden/>
              </w:rPr>
              <w:fldChar w:fldCharType="begin"/>
            </w:r>
            <w:r w:rsidR="004710B5">
              <w:rPr>
                <w:webHidden/>
              </w:rPr>
              <w:instrText xml:space="preserve"> PAGEREF _Toc94462448 \h </w:instrText>
            </w:r>
            <w:r w:rsidR="004710B5">
              <w:rPr>
                <w:webHidden/>
              </w:rPr>
            </w:r>
            <w:r w:rsidR="004710B5">
              <w:rPr>
                <w:webHidden/>
              </w:rPr>
              <w:fldChar w:fldCharType="separate"/>
            </w:r>
            <w:r w:rsidR="004710B5">
              <w:rPr>
                <w:webHidden/>
              </w:rPr>
              <w:t>23</w:t>
            </w:r>
            <w:r w:rsidR="004710B5">
              <w:rPr>
                <w:webHidden/>
              </w:rPr>
              <w:fldChar w:fldCharType="end"/>
            </w:r>
          </w:hyperlink>
        </w:p>
        <w:p w14:paraId="649C01C6" w14:textId="603CF4E0" w:rsidR="004710B5" w:rsidRDefault="008700B4">
          <w:pPr>
            <w:pStyle w:val="Sommario3"/>
            <w:rPr>
              <w:rFonts w:asciiTheme="minorHAnsi" w:eastAsiaTheme="minorEastAsia" w:hAnsiTheme="minorHAnsi" w:cstheme="minorBidi"/>
              <w:noProof/>
              <w:sz w:val="22"/>
              <w:lang w:val="it-CH" w:eastAsia="it-CH"/>
            </w:rPr>
          </w:pPr>
          <w:hyperlink w:anchor="_Toc94462449" w:history="1">
            <w:r w:rsidR="004710B5" w:rsidRPr="00C01D68">
              <w:rPr>
                <w:rStyle w:val="Collegamentoipertestuale"/>
                <w:noProof/>
              </w:rPr>
              <w:t>5.2.1</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File Explorer</w:t>
            </w:r>
            <w:r w:rsidR="004710B5">
              <w:rPr>
                <w:noProof/>
                <w:webHidden/>
              </w:rPr>
              <w:tab/>
            </w:r>
            <w:r w:rsidR="004710B5">
              <w:rPr>
                <w:noProof/>
                <w:webHidden/>
              </w:rPr>
              <w:fldChar w:fldCharType="begin"/>
            </w:r>
            <w:r w:rsidR="004710B5">
              <w:rPr>
                <w:noProof/>
                <w:webHidden/>
              </w:rPr>
              <w:instrText xml:space="preserve"> PAGEREF _Toc94462449 \h </w:instrText>
            </w:r>
            <w:r w:rsidR="004710B5">
              <w:rPr>
                <w:noProof/>
                <w:webHidden/>
              </w:rPr>
            </w:r>
            <w:r w:rsidR="004710B5">
              <w:rPr>
                <w:noProof/>
                <w:webHidden/>
              </w:rPr>
              <w:fldChar w:fldCharType="separate"/>
            </w:r>
            <w:r w:rsidR="004710B5">
              <w:rPr>
                <w:noProof/>
                <w:webHidden/>
              </w:rPr>
              <w:t>23</w:t>
            </w:r>
            <w:r w:rsidR="004710B5">
              <w:rPr>
                <w:noProof/>
                <w:webHidden/>
              </w:rPr>
              <w:fldChar w:fldCharType="end"/>
            </w:r>
          </w:hyperlink>
        </w:p>
        <w:p w14:paraId="4FFCF50D" w14:textId="25BAA7CE" w:rsidR="004710B5" w:rsidRDefault="008700B4">
          <w:pPr>
            <w:pStyle w:val="Sommario3"/>
            <w:rPr>
              <w:rFonts w:asciiTheme="minorHAnsi" w:eastAsiaTheme="minorEastAsia" w:hAnsiTheme="minorHAnsi" w:cstheme="minorBidi"/>
              <w:noProof/>
              <w:sz w:val="22"/>
              <w:lang w:val="it-CH" w:eastAsia="it-CH"/>
            </w:rPr>
          </w:pPr>
          <w:hyperlink w:anchor="_Toc94462450" w:history="1">
            <w:r w:rsidR="004710B5" w:rsidRPr="00C01D68">
              <w:rPr>
                <w:rStyle w:val="Collegamentoipertestuale"/>
                <w:noProof/>
              </w:rPr>
              <w:t>5.2.2</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Binary Search</w:t>
            </w:r>
            <w:r w:rsidR="004710B5">
              <w:rPr>
                <w:noProof/>
                <w:webHidden/>
              </w:rPr>
              <w:tab/>
            </w:r>
            <w:r w:rsidR="004710B5">
              <w:rPr>
                <w:noProof/>
                <w:webHidden/>
              </w:rPr>
              <w:fldChar w:fldCharType="begin"/>
            </w:r>
            <w:r w:rsidR="004710B5">
              <w:rPr>
                <w:noProof/>
                <w:webHidden/>
              </w:rPr>
              <w:instrText xml:space="preserve"> PAGEREF _Toc94462450 \h </w:instrText>
            </w:r>
            <w:r w:rsidR="004710B5">
              <w:rPr>
                <w:noProof/>
                <w:webHidden/>
              </w:rPr>
            </w:r>
            <w:r w:rsidR="004710B5">
              <w:rPr>
                <w:noProof/>
                <w:webHidden/>
              </w:rPr>
              <w:fldChar w:fldCharType="separate"/>
            </w:r>
            <w:r w:rsidR="004710B5">
              <w:rPr>
                <w:noProof/>
                <w:webHidden/>
              </w:rPr>
              <w:t>24</w:t>
            </w:r>
            <w:r w:rsidR="004710B5">
              <w:rPr>
                <w:noProof/>
                <w:webHidden/>
              </w:rPr>
              <w:fldChar w:fldCharType="end"/>
            </w:r>
          </w:hyperlink>
        </w:p>
        <w:p w14:paraId="3651D1AF" w14:textId="1C14E784" w:rsidR="004710B5" w:rsidRDefault="008700B4">
          <w:pPr>
            <w:pStyle w:val="Sommario3"/>
            <w:rPr>
              <w:rFonts w:asciiTheme="minorHAnsi" w:eastAsiaTheme="minorEastAsia" w:hAnsiTheme="minorHAnsi" w:cstheme="minorBidi"/>
              <w:noProof/>
              <w:sz w:val="22"/>
              <w:lang w:val="it-CH" w:eastAsia="it-CH"/>
            </w:rPr>
          </w:pPr>
          <w:hyperlink w:anchor="_Toc94462451" w:history="1">
            <w:r w:rsidR="004710B5" w:rsidRPr="00C01D68">
              <w:rPr>
                <w:rStyle w:val="Collegamentoipertestuale"/>
                <w:noProof/>
              </w:rPr>
              <w:t>5.2.3</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Errore iniziale</w:t>
            </w:r>
            <w:r w:rsidR="004710B5">
              <w:rPr>
                <w:noProof/>
                <w:webHidden/>
              </w:rPr>
              <w:tab/>
            </w:r>
            <w:r w:rsidR="004710B5">
              <w:rPr>
                <w:noProof/>
                <w:webHidden/>
              </w:rPr>
              <w:fldChar w:fldCharType="begin"/>
            </w:r>
            <w:r w:rsidR="004710B5">
              <w:rPr>
                <w:noProof/>
                <w:webHidden/>
              </w:rPr>
              <w:instrText xml:space="preserve"> PAGEREF _Toc94462451 \h </w:instrText>
            </w:r>
            <w:r w:rsidR="004710B5">
              <w:rPr>
                <w:noProof/>
                <w:webHidden/>
              </w:rPr>
            </w:r>
            <w:r w:rsidR="004710B5">
              <w:rPr>
                <w:noProof/>
                <w:webHidden/>
              </w:rPr>
              <w:fldChar w:fldCharType="separate"/>
            </w:r>
            <w:r w:rsidR="004710B5">
              <w:rPr>
                <w:noProof/>
                <w:webHidden/>
              </w:rPr>
              <w:t>26</w:t>
            </w:r>
            <w:r w:rsidR="004710B5">
              <w:rPr>
                <w:noProof/>
                <w:webHidden/>
              </w:rPr>
              <w:fldChar w:fldCharType="end"/>
            </w:r>
          </w:hyperlink>
        </w:p>
        <w:p w14:paraId="7BE5F7DE" w14:textId="0AD0C410" w:rsidR="004710B5" w:rsidRDefault="008700B4">
          <w:pPr>
            <w:pStyle w:val="Sommario3"/>
            <w:rPr>
              <w:rFonts w:asciiTheme="minorHAnsi" w:eastAsiaTheme="minorEastAsia" w:hAnsiTheme="minorHAnsi" w:cstheme="minorBidi"/>
              <w:noProof/>
              <w:sz w:val="22"/>
              <w:lang w:val="it-CH" w:eastAsia="it-CH"/>
            </w:rPr>
          </w:pPr>
          <w:hyperlink w:anchor="_Toc94462452" w:history="1">
            <w:r w:rsidR="004710B5" w:rsidRPr="00C01D68">
              <w:rPr>
                <w:rStyle w:val="Collegamentoipertestuale"/>
                <w:noProof/>
              </w:rPr>
              <w:t>5.2.4</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Automazione delle immagini mostrate</w:t>
            </w:r>
            <w:r w:rsidR="004710B5">
              <w:rPr>
                <w:noProof/>
                <w:webHidden/>
              </w:rPr>
              <w:tab/>
            </w:r>
            <w:r w:rsidR="004710B5">
              <w:rPr>
                <w:noProof/>
                <w:webHidden/>
              </w:rPr>
              <w:fldChar w:fldCharType="begin"/>
            </w:r>
            <w:r w:rsidR="004710B5">
              <w:rPr>
                <w:noProof/>
                <w:webHidden/>
              </w:rPr>
              <w:instrText xml:space="preserve"> PAGEREF _Toc94462452 \h </w:instrText>
            </w:r>
            <w:r w:rsidR="004710B5">
              <w:rPr>
                <w:noProof/>
                <w:webHidden/>
              </w:rPr>
            </w:r>
            <w:r w:rsidR="004710B5">
              <w:rPr>
                <w:noProof/>
                <w:webHidden/>
              </w:rPr>
              <w:fldChar w:fldCharType="separate"/>
            </w:r>
            <w:r w:rsidR="004710B5">
              <w:rPr>
                <w:noProof/>
                <w:webHidden/>
              </w:rPr>
              <w:t>26</w:t>
            </w:r>
            <w:r w:rsidR="004710B5">
              <w:rPr>
                <w:noProof/>
                <w:webHidden/>
              </w:rPr>
              <w:fldChar w:fldCharType="end"/>
            </w:r>
          </w:hyperlink>
        </w:p>
        <w:p w14:paraId="406302EC" w14:textId="7A84726B" w:rsidR="004710B5" w:rsidRDefault="008700B4">
          <w:pPr>
            <w:pStyle w:val="Sommario3"/>
            <w:rPr>
              <w:rFonts w:asciiTheme="minorHAnsi" w:eastAsiaTheme="minorEastAsia" w:hAnsiTheme="minorHAnsi" w:cstheme="minorBidi"/>
              <w:noProof/>
              <w:sz w:val="22"/>
              <w:lang w:val="it-CH" w:eastAsia="it-CH"/>
            </w:rPr>
          </w:pPr>
          <w:hyperlink w:anchor="_Toc94462453" w:history="1">
            <w:r w:rsidR="004710B5" w:rsidRPr="00C01D68">
              <w:rPr>
                <w:rStyle w:val="Collegamentoipertestuale"/>
                <w:noProof/>
              </w:rPr>
              <w:t>5.2.5</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Chiusura delle tab</w:t>
            </w:r>
            <w:r w:rsidR="004710B5">
              <w:rPr>
                <w:noProof/>
                <w:webHidden/>
              </w:rPr>
              <w:tab/>
            </w:r>
            <w:r w:rsidR="004710B5">
              <w:rPr>
                <w:noProof/>
                <w:webHidden/>
              </w:rPr>
              <w:fldChar w:fldCharType="begin"/>
            </w:r>
            <w:r w:rsidR="004710B5">
              <w:rPr>
                <w:noProof/>
                <w:webHidden/>
              </w:rPr>
              <w:instrText xml:space="preserve"> PAGEREF _Toc94462453 \h </w:instrText>
            </w:r>
            <w:r w:rsidR="004710B5">
              <w:rPr>
                <w:noProof/>
                <w:webHidden/>
              </w:rPr>
            </w:r>
            <w:r w:rsidR="004710B5">
              <w:rPr>
                <w:noProof/>
                <w:webHidden/>
              </w:rPr>
              <w:fldChar w:fldCharType="separate"/>
            </w:r>
            <w:r w:rsidR="004710B5">
              <w:rPr>
                <w:noProof/>
                <w:webHidden/>
              </w:rPr>
              <w:t>27</w:t>
            </w:r>
            <w:r w:rsidR="004710B5">
              <w:rPr>
                <w:noProof/>
                <w:webHidden/>
              </w:rPr>
              <w:fldChar w:fldCharType="end"/>
            </w:r>
          </w:hyperlink>
        </w:p>
        <w:p w14:paraId="3173FA91" w14:textId="4803F85B" w:rsidR="004710B5" w:rsidRDefault="008700B4">
          <w:pPr>
            <w:pStyle w:val="Sommario3"/>
            <w:rPr>
              <w:rFonts w:asciiTheme="minorHAnsi" w:eastAsiaTheme="minorEastAsia" w:hAnsiTheme="minorHAnsi" w:cstheme="minorBidi"/>
              <w:noProof/>
              <w:sz w:val="22"/>
              <w:lang w:val="it-CH" w:eastAsia="it-CH"/>
            </w:rPr>
          </w:pPr>
          <w:hyperlink w:anchor="_Toc94462454" w:history="1">
            <w:r w:rsidR="004710B5" w:rsidRPr="00C01D68">
              <w:rPr>
                <w:rStyle w:val="Collegamentoipertestuale"/>
                <w:noProof/>
              </w:rPr>
              <w:t>5.2.6</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Refactoring limitato sullo user-control</w:t>
            </w:r>
            <w:r w:rsidR="004710B5">
              <w:rPr>
                <w:noProof/>
                <w:webHidden/>
              </w:rPr>
              <w:tab/>
            </w:r>
            <w:r w:rsidR="004710B5">
              <w:rPr>
                <w:noProof/>
                <w:webHidden/>
              </w:rPr>
              <w:fldChar w:fldCharType="begin"/>
            </w:r>
            <w:r w:rsidR="004710B5">
              <w:rPr>
                <w:noProof/>
                <w:webHidden/>
              </w:rPr>
              <w:instrText xml:space="preserve"> PAGEREF _Toc94462454 \h </w:instrText>
            </w:r>
            <w:r w:rsidR="004710B5">
              <w:rPr>
                <w:noProof/>
                <w:webHidden/>
              </w:rPr>
            </w:r>
            <w:r w:rsidR="004710B5">
              <w:rPr>
                <w:noProof/>
                <w:webHidden/>
              </w:rPr>
              <w:fldChar w:fldCharType="separate"/>
            </w:r>
            <w:r w:rsidR="004710B5">
              <w:rPr>
                <w:noProof/>
                <w:webHidden/>
              </w:rPr>
              <w:t>30</w:t>
            </w:r>
            <w:r w:rsidR="004710B5">
              <w:rPr>
                <w:noProof/>
                <w:webHidden/>
              </w:rPr>
              <w:fldChar w:fldCharType="end"/>
            </w:r>
          </w:hyperlink>
        </w:p>
        <w:p w14:paraId="4960568E" w14:textId="568674AF" w:rsidR="004710B5" w:rsidRDefault="008700B4">
          <w:pPr>
            <w:pStyle w:val="Sommario3"/>
            <w:rPr>
              <w:rFonts w:asciiTheme="minorHAnsi" w:eastAsiaTheme="minorEastAsia" w:hAnsiTheme="minorHAnsi" w:cstheme="minorBidi"/>
              <w:noProof/>
              <w:sz w:val="22"/>
              <w:lang w:val="it-CH" w:eastAsia="it-CH"/>
            </w:rPr>
          </w:pPr>
          <w:hyperlink w:anchor="_Toc94462455" w:history="1">
            <w:r w:rsidR="004710B5" w:rsidRPr="00C01D68">
              <w:rPr>
                <w:rStyle w:val="Collegamentoipertestuale"/>
                <w:noProof/>
              </w:rPr>
              <w:t>5.2.7</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Impossibilità di separare fisicamente file xaml e relativo cs</w:t>
            </w:r>
            <w:r w:rsidR="004710B5">
              <w:rPr>
                <w:noProof/>
                <w:webHidden/>
              </w:rPr>
              <w:tab/>
            </w:r>
            <w:r w:rsidR="004710B5">
              <w:rPr>
                <w:noProof/>
                <w:webHidden/>
              </w:rPr>
              <w:fldChar w:fldCharType="begin"/>
            </w:r>
            <w:r w:rsidR="004710B5">
              <w:rPr>
                <w:noProof/>
                <w:webHidden/>
              </w:rPr>
              <w:instrText xml:space="preserve"> PAGEREF _Toc94462455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0FE5632D" w14:textId="380DCDB9" w:rsidR="004710B5" w:rsidRDefault="008700B4">
          <w:pPr>
            <w:pStyle w:val="Sommario2"/>
            <w:rPr>
              <w:rFonts w:asciiTheme="minorHAnsi" w:eastAsiaTheme="minorEastAsia" w:hAnsiTheme="minorHAnsi" w:cstheme="minorBidi"/>
              <w:bCs w:val="0"/>
              <w:sz w:val="22"/>
              <w:lang w:val="it-CH" w:eastAsia="it-CH"/>
            </w:rPr>
          </w:pPr>
          <w:hyperlink w:anchor="_Toc94462456" w:history="1">
            <w:r w:rsidR="004710B5" w:rsidRPr="00C01D68">
              <w:rPr>
                <w:rStyle w:val="Collegamentoipertestuale"/>
              </w:rPr>
              <w:t>5.3</w:t>
            </w:r>
            <w:r w:rsidR="004710B5">
              <w:rPr>
                <w:rFonts w:asciiTheme="minorHAnsi" w:eastAsiaTheme="minorEastAsia" w:hAnsiTheme="minorHAnsi" w:cstheme="minorBidi"/>
                <w:bCs w:val="0"/>
                <w:sz w:val="22"/>
                <w:lang w:val="it-CH" w:eastAsia="it-CH"/>
              </w:rPr>
              <w:tab/>
            </w:r>
            <w:r w:rsidR="004710B5" w:rsidRPr="00C01D68">
              <w:rPr>
                <w:rStyle w:val="Collegamentoipertestuale"/>
              </w:rPr>
              <w:t>Sviluppi futuri</w:t>
            </w:r>
            <w:r w:rsidR="004710B5">
              <w:rPr>
                <w:webHidden/>
              </w:rPr>
              <w:tab/>
            </w:r>
            <w:r w:rsidR="004710B5">
              <w:rPr>
                <w:webHidden/>
              </w:rPr>
              <w:fldChar w:fldCharType="begin"/>
            </w:r>
            <w:r w:rsidR="004710B5">
              <w:rPr>
                <w:webHidden/>
              </w:rPr>
              <w:instrText xml:space="preserve"> PAGEREF _Toc94462456 \h </w:instrText>
            </w:r>
            <w:r w:rsidR="004710B5">
              <w:rPr>
                <w:webHidden/>
              </w:rPr>
            </w:r>
            <w:r w:rsidR="004710B5">
              <w:rPr>
                <w:webHidden/>
              </w:rPr>
              <w:fldChar w:fldCharType="separate"/>
            </w:r>
            <w:r w:rsidR="004710B5">
              <w:rPr>
                <w:webHidden/>
              </w:rPr>
              <w:t>31</w:t>
            </w:r>
            <w:r w:rsidR="004710B5">
              <w:rPr>
                <w:webHidden/>
              </w:rPr>
              <w:fldChar w:fldCharType="end"/>
            </w:r>
          </w:hyperlink>
        </w:p>
        <w:p w14:paraId="6E1A63CD" w14:textId="40FA219F" w:rsidR="004710B5" w:rsidRDefault="008700B4">
          <w:pPr>
            <w:pStyle w:val="Sommario3"/>
            <w:rPr>
              <w:rFonts w:asciiTheme="minorHAnsi" w:eastAsiaTheme="minorEastAsia" w:hAnsiTheme="minorHAnsi" w:cstheme="minorBidi"/>
              <w:noProof/>
              <w:sz w:val="22"/>
              <w:lang w:val="it-CH" w:eastAsia="it-CH"/>
            </w:rPr>
          </w:pPr>
          <w:hyperlink w:anchor="_Toc94462457" w:history="1">
            <w:r w:rsidR="004710B5" w:rsidRPr="00C01D68">
              <w:rPr>
                <w:rStyle w:val="Collegamentoipertestuale"/>
                <w:noProof/>
              </w:rPr>
              <w:t>5.3.1</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Parte online e collegamento al database</w:t>
            </w:r>
            <w:r w:rsidR="004710B5">
              <w:rPr>
                <w:noProof/>
                <w:webHidden/>
              </w:rPr>
              <w:tab/>
            </w:r>
            <w:r w:rsidR="004710B5">
              <w:rPr>
                <w:noProof/>
                <w:webHidden/>
              </w:rPr>
              <w:fldChar w:fldCharType="begin"/>
            </w:r>
            <w:r w:rsidR="004710B5">
              <w:rPr>
                <w:noProof/>
                <w:webHidden/>
              </w:rPr>
              <w:instrText xml:space="preserve"> PAGEREF _Toc94462457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0573A0FE" w14:textId="20542DF7" w:rsidR="004710B5" w:rsidRDefault="008700B4">
          <w:pPr>
            <w:pStyle w:val="Sommario3"/>
            <w:rPr>
              <w:rFonts w:asciiTheme="minorHAnsi" w:eastAsiaTheme="minorEastAsia" w:hAnsiTheme="minorHAnsi" w:cstheme="minorBidi"/>
              <w:noProof/>
              <w:sz w:val="22"/>
              <w:lang w:val="it-CH" w:eastAsia="it-CH"/>
            </w:rPr>
          </w:pPr>
          <w:hyperlink w:anchor="_Toc94462458" w:history="1">
            <w:r w:rsidR="004710B5" w:rsidRPr="00C01D68">
              <w:rPr>
                <w:rStyle w:val="Collegamentoipertestuale"/>
                <w:noProof/>
              </w:rPr>
              <w:t>5.3.2</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Gestione del click sullo slider</w:t>
            </w:r>
            <w:r w:rsidR="004710B5">
              <w:rPr>
                <w:noProof/>
                <w:webHidden/>
              </w:rPr>
              <w:tab/>
            </w:r>
            <w:r w:rsidR="004710B5">
              <w:rPr>
                <w:noProof/>
                <w:webHidden/>
              </w:rPr>
              <w:fldChar w:fldCharType="begin"/>
            </w:r>
            <w:r w:rsidR="004710B5">
              <w:rPr>
                <w:noProof/>
                <w:webHidden/>
              </w:rPr>
              <w:instrText xml:space="preserve"> PAGEREF _Toc94462458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3FF3EAF1" w14:textId="7956982A" w:rsidR="004710B5" w:rsidRDefault="008700B4">
          <w:pPr>
            <w:pStyle w:val="Sommario3"/>
            <w:rPr>
              <w:rFonts w:asciiTheme="minorHAnsi" w:eastAsiaTheme="minorEastAsia" w:hAnsiTheme="minorHAnsi" w:cstheme="minorBidi"/>
              <w:noProof/>
              <w:sz w:val="22"/>
              <w:lang w:val="it-CH" w:eastAsia="it-CH"/>
            </w:rPr>
          </w:pPr>
          <w:hyperlink w:anchor="_Toc94462459" w:history="1">
            <w:r w:rsidR="004710B5" w:rsidRPr="00C01D68">
              <w:rPr>
                <w:rStyle w:val="Collegamentoipertestuale"/>
                <w:noProof/>
              </w:rPr>
              <w:t>5.3.3</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I dictionary</w:t>
            </w:r>
            <w:r w:rsidR="004710B5">
              <w:rPr>
                <w:noProof/>
                <w:webHidden/>
              </w:rPr>
              <w:tab/>
            </w:r>
            <w:r w:rsidR="004710B5">
              <w:rPr>
                <w:noProof/>
                <w:webHidden/>
              </w:rPr>
              <w:fldChar w:fldCharType="begin"/>
            </w:r>
            <w:r w:rsidR="004710B5">
              <w:rPr>
                <w:noProof/>
                <w:webHidden/>
              </w:rPr>
              <w:instrText xml:space="preserve"> PAGEREF _Toc94462459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0B890203" w14:textId="71F46B3F" w:rsidR="004710B5" w:rsidRDefault="008700B4">
          <w:pPr>
            <w:pStyle w:val="Sommario3"/>
            <w:rPr>
              <w:rFonts w:asciiTheme="minorHAnsi" w:eastAsiaTheme="minorEastAsia" w:hAnsiTheme="minorHAnsi" w:cstheme="minorBidi"/>
              <w:noProof/>
              <w:sz w:val="22"/>
              <w:lang w:val="it-CH" w:eastAsia="it-CH"/>
            </w:rPr>
          </w:pPr>
          <w:hyperlink w:anchor="_Toc94462460" w:history="1">
            <w:r w:rsidR="004710B5" w:rsidRPr="00C01D68">
              <w:rPr>
                <w:rStyle w:val="Collegamentoipertestuale"/>
                <w:noProof/>
              </w:rPr>
              <w:t>5.3.4</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Spostamento tab</w:t>
            </w:r>
            <w:r w:rsidR="004710B5">
              <w:rPr>
                <w:noProof/>
                <w:webHidden/>
              </w:rPr>
              <w:tab/>
            </w:r>
            <w:r w:rsidR="004710B5">
              <w:rPr>
                <w:noProof/>
                <w:webHidden/>
              </w:rPr>
              <w:fldChar w:fldCharType="begin"/>
            </w:r>
            <w:r w:rsidR="004710B5">
              <w:rPr>
                <w:noProof/>
                <w:webHidden/>
              </w:rPr>
              <w:instrText xml:space="preserve"> PAGEREF _Toc94462460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221ED421" w14:textId="7E028390" w:rsidR="004710B5" w:rsidRDefault="008700B4">
          <w:pPr>
            <w:pStyle w:val="Sommario3"/>
            <w:rPr>
              <w:rFonts w:asciiTheme="minorHAnsi" w:eastAsiaTheme="minorEastAsia" w:hAnsiTheme="minorHAnsi" w:cstheme="minorBidi"/>
              <w:noProof/>
              <w:sz w:val="22"/>
              <w:lang w:val="it-CH" w:eastAsia="it-CH"/>
            </w:rPr>
          </w:pPr>
          <w:hyperlink w:anchor="_Toc94462461" w:history="1">
            <w:r w:rsidR="004710B5" w:rsidRPr="00C01D68">
              <w:rPr>
                <w:rStyle w:val="Collegamentoipertestuale"/>
                <w:noProof/>
              </w:rPr>
              <w:t>5.3.5</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File di configurazione per i device</w:t>
            </w:r>
            <w:r w:rsidR="004710B5">
              <w:rPr>
                <w:noProof/>
                <w:webHidden/>
              </w:rPr>
              <w:tab/>
            </w:r>
            <w:r w:rsidR="004710B5">
              <w:rPr>
                <w:noProof/>
                <w:webHidden/>
              </w:rPr>
              <w:fldChar w:fldCharType="begin"/>
            </w:r>
            <w:r w:rsidR="004710B5">
              <w:rPr>
                <w:noProof/>
                <w:webHidden/>
              </w:rPr>
              <w:instrText xml:space="preserve"> PAGEREF _Toc94462461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13BCC1D2" w14:textId="6664B7E3" w:rsidR="004710B5" w:rsidRDefault="008700B4">
          <w:pPr>
            <w:pStyle w:val="Sommario3"/>
            <w:rPr>
              <w:rFonts w:asciiTheme="minorHAnsi" w:eastAsiaTheme="minorEastAsia" w:hAnsiTheme="minorHAnsi" w:cstheme="minorBidi"/>
              <w:noProof/>
              <w:sz w:val="22"/>
              <w:lang w:val="it-CH" w:eastAsia="it-CH"/>
            </w:rPr>
          </w:pPr>
          <w:hyperlink w:anchor="_Toc94462462" w:history="1">
            <w:r w:rsidR="004710B5" w:rsidRPr="00C01D68">
              <w:rPr>
                <w:rStyle w:val="Collegamentoipertestuale"/>
                <w:noProof/>
              </w:rPr>
              <w:t>5.3.6</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Refactoring</w:t>
            </w:r>
            <w:r w:rsidR="004710B5">
              <w:rPr>
                <w:noProof/>
                <w:webHidden/>
              </w:rPr>
              <w:tab/>
            </w:r>
            <w:r w:rsidR="004710B5">
              <w:rPr>
                <w:noProof/>
                <w:webHidden/>
              </w:rPr>
              <w:fldChar w:fldCharType="begin"/>
            </w:r>
            <w:r w:rsidR="004710B5">
              <w:rPr>
                <w:noProof/>
                <w:webHidden/>
              </w:rPr>
              <w:instrText xml:space="preserve"> PAGEREF _Toc94462462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4B6441DF" w14:textId="74FB2CEE" w:rsidR="004710B5" w:rsidRDefault="008700B4">
          <w:pPr>
            <w:pStyle w:val="Sommario2"/>
            <w:rPr>
              <w:rFonts w:asciiTheme="minorHAnsi" w:eastAsiaTheme="minorEastAsia" w:hAnsiTheme="minorHAnsi" w:cstheme="minorBidi"/>
              <w:bCs w:val="0"/>
              <w:sz w:val="22"/>
              <w:lang w:val="it-CH" w:eastAsia="it-CH"/>
            </w:rPr>
          </w:pPr>
          <w:hyperlink w:anchor="_Toc94462463" w:history="1">
            <w:r w:rsidR="004710B5" w:rsidRPr="00C01D68">
              <w:rPr>
                <w:rStyle w:val="Collegamentoipertestuale"/>
              </w:rPr>
              <w:t>5.4</w:t>
            </w:r>
            <w:r w:rsidR="004710B5">
              <w:rPr>
                <w:rFonts w:asciiTheme="minorHAnsi" w:eastAsiaTheme="minorEastAsia" w:hAnsiTheme="minorHAnsi" w:cstheme="minorBidi"/>
                <w:bCs w:val="0"/>
                <w:sz w:val="22"/>
                <w:lang w:val="it-CH" w:eastAsia="it-CH"/>
              </w:rPr>
              <w:tab/>
            </w:r>
            <w:r w:rsidR="004710B5" w:rsidRPr="00C01D68">
              <w:rPr>
                <w:rStyle w:val="Collegamentoipertestuale"/>
              </w:rPr>
              <w:t>Manuale d’uso</w:t>
            </w:r>
            <w:r w:rsidR="004710B5">
              <w:rPr>
                <w:webHidden/>
              </w:rPr>
              <w:tab/>
            </w:r>
            <w:r w:rsidR="004710B5">
              <w:rPr>
                <w:webHidden/>
              </w:rPr>
              <w:fldChar w:fldCharType="begin"/>
            </w:r>
            <w:r w:rsidR="004710B5">
              <w:rPr>
                <w:webHidden/>
              </w:rPr>
              <w:instrText xml:space="preserve"> PAGEREF _Toc94462463 \h </w:instrText>
            </w:r>
            <w:r w:rsidR="004710B5">
              <w:rPr>
                <w:webHidden/>
              </w:rPr>
            </w:r>
            <w:r w:rsidR="004710B5">
              <w:rPr>
                <w:webHidden/>
              </w:rPr>
              <w:fldChar w:fldCharType="separate"/>
            </w:r>
            <w:r w:rsidR="004710B5">
              <w:rPr>
                <w:webHidden/>
              </w:rPr>
              <w:t>32</w:t>
            </w:r>
            <w:r w:rsidR="004710B5">
              <w:rPr>
                <w:webHidden/>
              </w:rPr>
              <w:fldChar w:fldCharType="end"/>
            </w:r>
          </w:hyperlink>
        </w:p>
        <w:p w14:paraId="603FE4C5" w14:textId="17A4AA34" w:rsidR="004710B5" w:rsidRDefault="008700B4">
          <w:pPr>
            <w:pStyle w:val="Sommario1"/>
            <w:rPr>
              <w:rFonts w:asciiTheme="minorHAnsi" w:eastAsiaTheme="minorEastAsia" w:hAnsiTheme="minorHAnsi" w:cstheme="minorBidi"/>
              <w:bCs w:val="0"/>
              <w:noProof/>
              <w:sz w:val="22"/>
              <w:u w:val="none"/>
              <w:lang w:val="it-CH" w:eastAsia="it-CH"/>
            </w:rPr>
          </w:pPr>
          <w:hyperlink w:anchor="_Toc94462464" w:history="1">
            <w:r w:rsidR="004710B5" w:rsidRPr="00C01D68">
              <w:rPr>
                <w:rStyle w:val="Collegamentoipertestuale"/>
                <w:noProof/>
              </w:rPr>
              <w:t>6</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Conclusioni</w:t>
            </w:r>
            <w:r w:rsidR="004710B5">
              <w:rPr>
                <w:noProof/>
                <w:webHidden/>
              </w:rPr>
              <w:tab/>
            </w:r>
            <w:r w:rsidR="004710B5">
              <w:rPr>
                <w:noProof/>
                <w:webHidden/>
              </w:rPr>
              <w:fldChar w:fldCharType="begin"/>
            </w:r>
            <w:r w:rsidR="004710B5">
              <w:rPr>
                <w:noProof/>
                <w:webHidden/>
              </w:rPr>
              <w:instrText xml:space="preserve"> PAGEREF _Toc94462464 \h </w:instrText>
            </w:r>
            <w:r w:rsidR="004710B5">
              <w:rPr>
                <w:noProof/>
                <w:webHidden/>
              </w:rPr>
            </w:r>
            <w:r w:rsidR="004710B5">
              <w:rPr>
                <w:noProof/>
                <w:webHidden/>
              </w:rPr>
              <w:fldChar w:fldCharType="separate"/>
            </w:r>
            <w:r w:rsidR="004710B5">
              <w:rPr>
                <w:noProof/>
                <w:webHidden/>
              </w:rPr>
              <w:t>33</w:t>
            </w:r>
            <w:r w:rsidR="004710B5">
              <w:rPr>
                <w:noProof/>
                <w:webHidden/>
              </w:rPr>
              <w:fldChar w:fldCharType="end"/>
            </w:r>
          </w:hyperlink>
        </w:p>
        <w:p w14:paraId="0E3854D4" w14:textId="2765F77F" w:rsidR="004710B5" w:rsidRDefault="008700B4">
          <w:pPr>
            <w:pStyle w:val="Sommario1"/>
            <w:rPr>
              <w:rFonts w:asciiTheme="minorHAnsi" w:eastAsiaTheme="minorEastAsia" w:hAnsiTheme="minorHAnsi" w:cstheme="minorBidi"/>
              <w:bCs w:val="0"/>
              <w:noProof/>
              <w:sz w:val="22"/>
              <w:u w:val="none"/>
              <w:lang w:val="it-CH" w:eastAsia="it-CH"/>
            </w:rPr>
          </w:pPr>
          <w:hyperlink w:anchor="_Toc94462465" w:history="1">
            <w:r w:rsidR="004710B5" w:rsidRPr="00C01D68">
              <w:rPr>
                <w:rStyle w:val="Collegamentoipertestuale"/>
                <w:noProof/>
              </w:rPr>
              <w:t>7</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Fonti</w:t>
            </w:r>
            <w:r w:rsidR="004710B5">
              <w:rPr>
                <w:noProof/>
                <w:webHidden/>
              </w:rPr>
              <w:tab/>
            </w:r>
            <w:r w:rsidR="004710B5">
              <w:rPr>
                <w:noProof/>
                <w:webHidden/>
              </w:rPr>
              <w:fldChar w:fldCharType="begin"/>
            </w:r>
            <w:r w:rsidR="004710B5">
              <w:rPr>
                <w:noProof/>
                <w:webHidden/>
              </w:rPr>
              <w:instrText xml:space="preserve"> PAGEREF _Toc94462465 \h </w:instrText>
            </w:r>
            <w:r w:rsidR="004710B5">
              <w:rPr>
                <w:noProof/>
                <w:webHidden/>
              </w:rPr>
            </w:r>
            <w:r w:rsidR="004710B5">
              <w:rPr>
                <w:noProof/>
                <w:webHidden/>
              </w:rPr>
              <w:fldChar w:fldCharType="separate"/>
            </w:r>
            <w:r w:rsidR="004710B5">
              <w:rPr>
                <w:noProof/>
                <w:webHidden/>
              </w:rPr>
              <w:t>36</w:t>
            </w:r>
            <w:r w:rsidR="004710B5">
              <w:rPr>
                <w:noProof/>
                <w:webHidden/>
              </w:rPr>
              <w:fldChar w:fldCharType="end"/>
            </w:r>
          </w:hyperlink>
        </w:p>
        <w:p w14:paraId="221AF4C7" w14:textId="2C72F363" w:rsidR="004710B5" w:rsidRDefault="008700B4">
          <w:pPr>
            <w:pStyle w:val="Sommario2"/>
            <w:rPr>
              <w:rFonts w:asciiTheme="minorHAnsi" w:eastAsiaTheme="minorEastAsia" w:hAnsiTheme="minorHAnsi" w:cstheme="minorBidi"/>
              <w:bCs w:val="0"/>
              <w:sz w:val="22"/>
              <w:lang w:val="it-CH" w:eastAsia="it-CH"/>
            </w:rPr>
          </w:pPr>
          <w:hyperlink w:anchor="_Toc94462466" w:history="1">
            <w:r w:rsidR="004710B5" w:rsidRPr="00C01D68">
              <w:rPr>
                <w:rStyle w:val="Collegamentoipertestuale"/>
              </w:rPr>
              <w:t>7.1</w:t>
            </w:r>
            <w:r w:rsidR="004710B5">
              <w:rPr>
                <w:rFonts w:asciiTheme="minorHAnsi" w:eastAsiaTheme="minorEastAsia" w:hAnsiTheme="minorHAnsi" w:cstheme="minorBidi"/>
                <w:bCs w:val="0"/>
                <w:sz w:val="22"/>
                <w:lang w:val="it-CH" w:eastAsia="it-CH"/>
              </w:rPr>
              <w:tab/>
            </w:r>
            <w:r w:rsidR="004710B5" w:rsidRPr="00C01D68">
              <w:rPr>
                <w:rStyle w:val="Collegamentoipertestuale"/>
              </w:rPr>
              <w:t>Bibliografia</w:t>
            </w:r>
            <w:r w:rsidR="004710B5">
              <w:rPr>
                <w:webHidden/>
              </w:rPr>
              <w:tab/>
            </w:r>
            <w:r w:rsidR="004710B5">
              <w:rPr>
                <w:webHidden/>
              </w:rPr>
              <w:fldChar w:fldCharType="begin"/>
            </w:r>
            <w:r w:rsidR="004710B5">
              <w:rPr>
                <w:webHidden/>
              </w:rPr>
              <w:instrText xml:space="preserve"> PAGEREF _Toc94462466 \h </w:instrText>
            </w:r>
            <w:r w:rsidR="004710B5">
              <w:rPr>
                <w:webHidden/>
              </w:rPr>
            </w:r>
            <w:r w:rsidR="004710B5">
              <w:rPr>
                <w:webHidden/>
              </w:rPr>
              <w:fldChar w:fldCharType="separate"/>
            </w:r>
            <w:r w:rsidR="004710B5">
              <w:rPr>
                <w:webHidden/>
              </w:rPr>
              <w:t>36</w:t>
            </w:r>
            <w:r w:rsidR="004710B5">
              <w:rPr>
                <w:webHidden/>
              </w:rPr>
              <w:fldChar w:fldCharType="end"/>
            </w:r>
          </w:hyperlink>
        </w:p>
        <w:p w14:paraId="7F2D2CC3" w14:textId="55B68D3D" w:rsidR="004710B5" w:rsidRDefault="008700B4">
          <w:pPr>
            <w:pStyle w:val="Sommario2"/>
            <w:rPr>
              <w:rFonts w:asciiTheme="minorHAnsi" w:eastAsiaTheme="minorEastAsia" w:hAnsiTheme="minorHAnsi" w:cstheme="minorBidi"/>
              <w:bCs w:val="0"/>
              <w:sz w:val="22"/>
              <w:lang w:val="it-CH" w:eastAsia="it-CH"/>
            </w:rPr>
          </w:pPr>
          <w:hyperlink w:anchor="_Toc94462467" w:history="1">
            <w:r w:rsidR="004710B5" w:rsidRPr="00C01D68">
              <w:rPr>
                <w:rStyle w:val="Collegamentoipertestuale"/>
              </w:rPr>
              <w:t>7.2</w:t>
            </w:r>
            <w:r w:rsidR="004710B5">
              <w:rPr>
                <w:rFonts w:asciiTheme="minorHAnsi" w:eastAsiaTheme="minorEastAsia" w:hAnsiTheme="minorHAnsi" w:cstheme="minorBidi"/>
                <w:bCs w:val="0"/>
                <w:sz w:val="22"/>
                <w:lang w:val="it-CH" w:eastAsia="it-CH"/>
              </w:rPr>
              <w:tab/>
            </w:r>
            <w:r w:rsidR="004710B5" w:rsidRPr="00C01D68">
              <w:rPr>
                <w:rStyle w:val="Collegamentoipertestuale"/>
              </w:rPr>
              <w:t>Sitografia</w:t>
            </w:r>
            <w:r w:rsidR="004710B5">
              <w:rPr>
                <w:webHidden/>
              </w:rPr>
              <w:tab/>
            </w:r>
            <w:r w:rsidR="004710B5">
              <w:rPr>
                <w:webHidden/>
              </w:rPr>
              <w:fldChar w:fldCharType="begin"/>
            </w:r>
            <w:r w:rsidR="004710B5">
              <w:rPr>
                <w:webHidden/>
              </w:rPr>
              <w:instrText xml:space="preserve"> PAGEREF _Toc94462467 \h </w:instrText>
            </w:r>
            <w:r w:rsidR="004710B5">
              <w:rPr>
                <w:webHidden/>
              </w:rPr>
            </w:r>
            <w:r w:rsidR="004710B5">
              <w:rPr>
                <w:webHidden/>
              </w:rPr>
              <w:fldChar w:fldCharType="separate"/>
            </w:r>
            <w:r w:rsidR="004710B5">
              <w:rPr>
                <w:webHidden/>
              </w:rPr>
              <w:t>36</w:t>
            </w:r>
            <w:r w:rsidR="004710B5">
              <w:rPr>
                <w:webHidden/>
              </w:rPr>
              <w:fldChar w:fldCharType="end"/>
            </w:r>
          </w:hyperlink>
        </w:p>
        <w:p w14:paraId="031B3712" w14:textId="460F31BD" w:rsidR="004710B5" w:rsidRDefault="008700B4">
          <w:pPr>
            <w:pStyle w:val="Sommario3"/>
            <w:rPr>
              <w:rFonts w:asciiTheme="minorHAnsi" w:eastAsiaTheme="minorEastAsia" w:hAnsiTheme="minorHAnsi" w:cstheme="minorBidi"/>
              <w:noProof/>
              <w:sz w:val="22"/>
              <w:lang w:val="it-CH" w:eastAsia="it-CH"/>
            </w:rPr>
          </w:pPr>
          <w:hyperlink w:anchor="_Toc94462468" w:history="1">
            <w:r w:rsidR="004710B5" w:rsidRPr="00C01D68">
              <w:rPr>
                <w:rStyle w:val="Collegamentoipertestuale"/>
                <w:noProof/>
              </w:rPr>
              <w:t>7.2.1</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Pagine</w:t>
            </w:r>
            <w:r w:rsidR="004710B5">
              <w:rPr>
                <w:noProof/>
                <w:webHidden/>
              </w:rPr>
              <w:tab/>
            </w:r>
            <w:r w:rsidR="004710B5">
              <w:rPr>
                <w:noProof/>
                <w:webHidden/>
              </w:rPr>
              <w:fldChar w:fldCharType="begin"/>
            </w:r>
            <w:r w:rsidR="004710B5">
              <w:rPr>
                <w:noProof/>
                <w:webHidden/>
              </w:rPr>
              <w:instrText xml:space="preserve"> PAGEREF _Toc94462468 \h </w:instrText>
            </w:r>
            <w:r w:rsidR="004710B5">
              <w:rPr>
                <w:noProof/>
                <w:webHidden/>
              </w:rPr>
            </w:r>
            <w:r w:rsidR="004710B5">
              <w:rPr>
                <w:noProof/>
                <w:webHidden/>
              </w:rPr>
              <w:fldChar w:fldCharType="separate"/>
            </w:r>
            <w:r w:rsidR="004710B5">
              <w:rPr>
                <w:noProof/>
                <w:webHidden/>
              </w:rPr>
              <w:t>36</w:t>
            </w:r>
            <w:r w:rsidR="004710B5">
              <w:rPr>
                <w:noProof/>
                <w:webHidden/>
              </w:rPr>
              <w:fldChar w:fldCharType="end"/>
            </w:r>
          </w:hyperlink>
        </w:p>
        <w:p w14:paraId="461C5553" w14:textId="355D068D" w:rsidR="004710B5" w:rsidRDefault="008700B4">
          <w:pPr>
            <w:pStyle w:val="Sommario3"/>
            <w:rPr>
              <w:rFonts w:asciiTheme="minorHAnsi" w:eastAsiaTheme="minorEastAsia" w:hAnsiTheme="minorHAnsi" w:cstheme="minorBidi"/>
              <w:noProof/>
              <w:sz w:val="22"/>
              <w:lang w:val="it-CH" w:eastAsia="it-CH"/>
            </w:rPr>
          </w:pPr>
          <w:hyperlink w:anchor="_Toc94462469" w:history="1">
            <w:r w:rsidR="004710B5" w:rsidRPr="00C01D68">
              <w:rPr>
                <w:rStyle w:val="Collegamentoipertestuale"/>
                <w:noProof/>
              </w:rPr>
              <w:t>7.2.2</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Immagini</w:t>
            </w:r>
            <w:r w:rsidR="004710B5">
              <w:rPr>
                <w:noProof/>
                <w:webHidden/>
              </w:rPr>
              <w:tab/>
            </w:r>
            <w:r w:rsidR="004710B5">
              <w:rPr>
                <w:noProof/>
                <w:webHidden/>
              </w:rPr>
              <w:fldChar w:fldCharType="begin"/>
            </w:r>
            <w:r w:rsidR="004710B5">
              <w:rPr>
                <w:noProof/>
                <w:webHidden/>
              </w:rPr>
              <w:instrText xml:space="preserve"> PAGEREF _Toc94462469 \h </w:instrText>
            </w:r>
            <w:r w:rsidR="004710B5">
              <w:rPr>
                <w:noProof/>
                <w:webHidden/>
              </w:rPr>
            </w:r>
            <w:r w:rsidR="004710B5">
              <w:rPr>
                <w:noProof/>
                <w:webHidden/>
              </w:rPr>
              <w:fldChar w:fldCharType="separate"/>
            </w:r>
            <w:r w:rsidR="004710B5">
              <w:rPr>
                <w:noProof/>
                <w:webHidden/>
              </w:rPr>
              <w:t>37</w:t>
            </w:r>
            <w:r w:rsidR="004710B5">
              <w:rPr>
                <w:noProof/>
                <w:webHidden/>
              </w:rPr>
              <w:fldChar w:fldCharType="end"/>
            </w:r>
          </w:hyperlink>
        </w:p>
        <w:p w14:paraId="5961C8A3" w14:textId="48023C4D" w:rsidR="00173D4F" w:rsidRDefault="00173D4F">
          <w:r>
            <w:rPr>
              <w:b/>
              <w:bCs/>
              <w:lang w:val="it-IT"/>
            </w:rPr>
            <w:fldChar w:fldCharType="end"/>
          </w:r>
        </w:p>
      </w:sdtContent>
    </w:sdt>
    <w:p w14:paraId="57BC1AE4" w14:textId="77777777" w:rsidR="000366F1" w:rsidRPr="00334869" w:rsidRDefault="000366F1" w:rsidP="000366F1">
      <w:pPr>
        <w:tabs>
          <w:tab w:val="left" w:pos="851"/>
          <w:tab w:val="right" w:pos="8222"/>
        </w:tabs>
        <w:autoSpaceDE w:val="0"/>
        <w:autoSpaceDN w:val="0"/>
        <w:adjustRightInd w:val="0"/>
        <w:rPr>
          <w:rFonts w:ascii="Arial" w:hAnsi="Arial" w:cs="Arial"/>
          <w:sz w:val="36"/>
          <w:szCs w:val="36"/>
        </w:rPr>
      </w:pPr>
    </w:p>
    <w:p w14:paraId="66606EF3" w14:textId="77777777" w:rsidR="000366F1" w:rsidRDefault="000366F1" w:rsidP="009727D2">
      <w:pPr>
        <w:rPr>
          <w:rFonts w:ascii="Arial" w:hAnsi="Arial"/>
          <w:noProof/>
          <w:sz w:val="36"/>
          <w:szCs w:val="16"/>
        </w:rPr>
      </w:pPr>
      <w:r>
        <w:br w:type="page"/>
      </w:r>
    </w:p>
    <w:p w14:paraId="1C8D3D1E" w14:textId="52219BFF" w:rsidR="000366F1" w:rsidRDefault="000366F1" w:rsidP="000366F1">
      <w:pPr>
        <w:rPr>
          <w:rFonts w:ascii="Arial" w:hAnsi="Arial" w:cs="Arial"/>
          <w:sz w:val="36"/>
          <w:szCs w:val="36"/>
        </w:rPr>
      </w:pPr>
      <w:r w:rsidRPr="002E5793">
        <w:rPr>
          <w:rFonts w:ascii="Arial" w:hAnsi="Arial" w:cs="Arial"/>
          <w:sz w:val="36"/>
          <w:szCs w:val="36"/>
        </w:rPr>
        <w:lastRenderedPageBreak/>
        <w:t>Indice delle figure</w:t>
      </w:r>
    </w:p>
    <w:p w14:paraId="716E5D65" w14:textId="77777777" w:rsidR="000366F1" w:rsidRDefault="000366F1" w:rsidP="000366F1">
      <w:pPr>
        <w:pStyle w:val="Nessunaspaziatura"/>
        <w:rPr>
          <w:lang w:val="it-CH"/>
        </w:rPr>
      </w:pPr>
    </w:p>
    <w:p w14:paraId="45A33097" w14:textId="6D471D09" w:rsidR="004710B5" w:rsidRDefault="00A36449">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"Figura" </w:instrText>
      </w:r>
      <w:r>
        <w:fldChar w:fldCharType="separate"/>
      </w:r>
      <w:r w:rsidR="004710B5">
        <w:rPr>
          <w:noProof/>
        </w:rPr>
        <w:t>Figura 1: model-view controller</w:t>
      </w:r>
      <w:r w:rsidR="004710B5">
        <w:rPr>
          <w:noProof/>
        </w:rPr>
        <w:tab/>
      </w:r>
      <w:r w:rsidR="004710B5">
        <w:rPr>
          <w:noProof/>
        </w:rPr>
        <w:fldChar w:fldCharType="begin"/>
      </w:r>
      <w:r w:rsidR="004710B5">
        <w:rPr>
          <w:noProof/>
        </w:rPr>
        <w:instrText xml:space="preserve"> PAGEREF _Toc94462470 \h </w:instrText>
      </w:r>
      <w:r w:rsidR="004710B5">
        <w:rPr>
          <w:noProof/>
        </w:rPr>
      </w:r>
      <w:r w:rsidR="004710B5">
        <w:rPr>
          <w:noProof/>
        </w:rPr>
        <w:fldChar w:fldCharType="separate"/>
      </w:r>
      <w:r w:rsidR="004710B5">
        <w:rPr>
          <w:noProof/>
        </w:rPr>
        <w:t>9</w:t>
      </w:r>
      <w:r w:rsidR="004710B5">
        <w:rPr>
          <w:noProof/>
        </w:rPr>
        <w:fldChar w:fldCharType="end"/>
      </w:r>
    </w:p>
    <w:p w14:paraId="208BDE2F" w14:textId="706B4099"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 casi d'uso, legenda</w:t>
      </w:r>
      <w:r>
        <w:rPr>
          <w:noProof/>
        </w:rPr>
        <w:tab/>
      </w:r>
      <w:r>
        <w:rPr>
          <w:noProof/>
        </w:rPr>
        <w:fldChar w:fldCharType="begin"/>
      </w:r>
      <w:r>
        <w:rPr>
          <w:noProof/>
        </w:rPr>
        <w:instrText xml:space="preserve"> PAGEREF _Toc94462471 \h </w:instrText>
      </w:r>
      <w:r>
        <w:rPr>
          <w:noProof/>
        </w:rPr>
      </w:r>
      <w:r>
        <w:rPr>
          <w:noProof/>
        </w:rPr>
        <w:fldChar w:fldCharType="separate"/>
      </w:r>
      <w:r>
        <w:rPr>
          <w:noProof/>
        </w:rPr>
        <w:t>11</w:t>
      </w:r>
      <w:r>
        <w:rPr>
          <w:noProof/>
        </w:rPr>
        <w:fldChar w:fldCharType="end"/>
      </w:r>
    </w:p>
    <w:p w14:paraId="30D775EF" w14:textId="45C1C93E"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 caso d'uso, manage experiment</w:t>
      </w:r>
      <w:r>
        <w:rPr>
          <w:noProof/>
        </w:rPr>
        <w:tab/>
      </w:r>
      <w:r>
        <w:rPr>
          <w:noProof/>
        </w:rPr>
        <w:fldChar w:fldCharType="begin"/>
      </w:r>
      <w:r>
        <w:rPr>
          <w:noProof/>
        </w:rPr>
        <w:instrText xml:space="preserve"> PAGEREF _Toc94462472 \h </w:instrText>
      </w:r>
      <w:r>
        <w:rPr>
          <w:noProof/>
        </w:rPr>
      </w:r>
      <w:r>
        <w:rPr>
          <w:noProof/>
        </w:rPr>
        <w:fldChar w:fldCharType="separate"/>
      </w:r>
      <w:r>
        <w:rPr>
          <w:noProof/>
        </w:rPr>
        <w:t>11</w:t>
      </w:r>
      <w:r>
        <w:rPr>
          <w:noProof/>
        </w:rPr>
        <w:fldChar w:fldCharType="end"/>
      </w:r>
    </w:p>
    <w:p w14:paraId="54D428E4" w14:textId="7B2D4E16"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 caso d'uso, manage deposition</w:t>
      </w:r>
      <w:r>
        <w:rPr>
          <w:noProof/>
        </w:rPr>
        <w:tab/>
      </w:r>
      <w:r>
        <w:rPr>
          <w:noProof/>
        </w:rPr>
        <w:fldChar w:fldCharType="begin"/>
      </w:r>
      <w:r>
        <w:rPr>
          <w:noProof/>
        </w:rPr>
        <w:instrText xml:space="preserve"> PAGEREF _Toc94462473 \h </w:instrText>
      </w:r>
      <w:r>
        <w:rPr>
          <w:noProof/>
        </w:rPr>
      </w:r>
      <w:r>
        <w:rPr>
          <w:noProof/>
        </w:rPr>
        <w:fldChar w:fldCharType="separate"/>
      </w:r>
      <w:r>
        <w:rPr>
          <w:noProof/>
        </w:rPr>
        <w:t>12</w:t>
      </w:r>
      <w:r>
        <w:rPr>
          <w:noProof/>
        </w:rPr>
        <w:fldChar w:fldCharType="end"/>
      </w:r>
    </w:p>
    <w:p w14:paraId="6A318F36" w14:textId="76483A05"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 caso d'uso, select component setup</w:t>
      </w:r>
      <w:r>
        <w:rPr>
          <w:noProof/>
        </w:rPr>
        <w:tab/>
      </w:r>
      <w:r>
        <w:rPr>
          <w:noProof/>
        </w:rPr>
        <w:fldChar w:fldCharType="begin"/>
      </w:r>
      <w:r>
        <w:rPr>
          <w:noProof/>
        </w:rPr>
        <w:instrText xml:space="preserve"> PAGEREF _Toc94462474 \h </w:instrText>
      </w:r>
      <w:r>
        <w:rPr>
          <w:noProof/>
        </w:rPr>
      </w:r>
      <w:r>
        <w:rPr>
          <w:noProof/>
        </w:rPr>
        <w:fldChar w:fldCharType="separate"/>
      </w:r>
      <w:r>
        <w:rPr>
          <w:noProof/>
        </w:rPr>
        <w:t>12</w:t>
      </w:r>
      <w:r>
        <w:rPr>
          <w:noProof/>
        </w:rPr>
        <w:fldChar w:fldCharType="end"/>
      </w:r>
    </w:p>
    <w:p w14:paraId="0A500966" w14:textId="0498F813"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6: caso d'uso, manage device setup</w:t>
      </w:r>
      <w:r>
        <w:rPr>
          <w:noProof/>
        </w:rPr>
        <w:tab/>
      </w:r>
      <w:r>
        <w:rPr>
          <w:noProof/>
        </w:rPr>
        <w:fldChar w:fldCharType="begin"/>
      </w:r>
      <w:r>
        <w:rPr>
          <w:noProof/>
        </w:rPr>
        <w:instrText xml:space="preserve"> PAGEREF _Toc94462475 \h </w:instrText>
      </w:r>
      <w:r>
        <w:rPr>
          <w:noProof/>
        </w:rPr>
      </w:r>
      <w:r>
        <w:rPr>
          <w:noProof/>
        </w:rPr>
        <w:fldChar w:fldCharType="separate"/>
      </w:r>
      <w:r>
        <w:rPr>
          <w:noProof/>
        </w:rPr>
        <w:t>13</w:t>
      </w:r>
      <w:r>
        <w:rPr>
          <w:noProof/>
        </w:rPr>
        <w:fldChar w:fldCharType="end"/>
      </w:r>
    </w:p>
    <w:p w14:paraId="3B854E6B" w14:textId="4363B330"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7: caso d'uso, export file from DB</w:t>
      </w:r>
      <w:r>
        <w:rPr>
          <w:noProof/>
        </w:rPr>
        <w:tab/>
      </w:r>
      <w:r>
        <w:rPr>
          <w:noProof/>
        </w:rPr>
        <w:fldChar w:fldCharType="begin"/>
      </w:r>
      <w:r>
        <w:rPr>
          <w:noProof/>
        </w:rPr>
        <w:instrText xml:space="preserve"> PAGEREF _Toc94462476 \h </w:instrText>
      </w:r>
      <w:r>
        <w:rPr>
          <w:noProof/>
        </w:rPr>
      </w:r>
      <w:r>
        <w:rPr>
          <w:noProof/>
        </w:rPr>
        <w:fldChar w:fldCharType="separate"/>
      </w:r>
      <w:r>
        <w:rPr>
          <w:noProof/>
        </w:rPr>
        <w:t>13</w:t>
      </w:r>
      <w:r>
        <w:rPr>
          <w:noProof/>
        </w:rPr>
        <w:fldChar w:fldCharType="end"/>
      </w:r>
    </w:p>
    <w:p w14:paraId="041E39D7" w14:textId="155FB93A"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8: caso d'uso, view acquired data</w:t>
      </w:r>
      <w:r>
        <w:rPr>
          <w:noProof/>
        </w:rPr>
        <w:tab/>
      </w:r>
      <w:r>
        <w:rPr>
          <w:noProof/>
        </w:rPr>
        <w:fldChar w:fldCharType="begin"/>
      </w:r>
      <w:r>
        <w:rPr>
          <w:noProof/>
        </w:rPr>
        <w:instrText xml:space="preserve"> PAGEREF _Toc94462477 \h </w:instrText>
      </w:r>
      <w:r>
        <w:rPr>
          <w:noProof/>
        </w:rPr>
      </w:r>
      <w:r>
        <w:rPr>
          <w:noProof/>
        </w:rPr>
        <w:fldChar w:fldCharType="separate"/>
      </w:r>
      <w:r>
        <w:rPr>
          <w:noProof/>
        </w:rPr>
        <w:t>14</w:t>
      </w:r>
      <w:r>
        <w:rPr>
          <w:noProof/>
        </w:rPr>
        <w:fldChar w:fldCharType="end"/>
      </w:r>
    </w:p>
    <w:p w14:paraId="169D8DDA" w14:textId="6550F0CC"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9: caso d'uso, start data acquisition</w:t>
      </w:r>
      <w:r>
        <w:rPr>
          <w:noProof/>
        </w:rPr>
        <w:tab/>
      </w:r>
      <w:r>
        <w:rPr>
          <w:noProof/>
        </w:rPr>
        <w:fldChar w:fldCharType="begin"/>
      </w:r>
      <w:r>
        <w:rPr>
          <w:noProof/>
        </w:rPr>
        <w:instrText xml:space="preserve"> PAGEREF _Toc94462478 \h </w:instrText>
      </w:r>
      <w:r>
        <w:rPr>
          <w:noProof/>
        </w:rPr>
      </w:r>
      <w:r>
        <w:rPr>
          <w:noProof/>
        </w:rPr>
        <w:fldChar w:fldCharType="separate"/>
      </w:r>
      <w:r>
        <w:rPr>
          <w:noProof/>
        </w:rPr>
        <w:t>14</w:t>
      </w:r>
      <w:r>
        <w:rPr>
          <w:noProof/>
        </w:rPr>
        <w:fldChar w:fldCharType="end"/>
      </w:r>
    </w:p>
    <w:p w14:paraId="3557A622" w14:textId="1C62A5B4"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10: diagramma .NET 6</w:t>
      </w:r>
      <w:r>
        <w:rPr>
          <w:noProof/>
        </w:rPr>
        <w:tab/>
      </w:r>
      <w:r>
        <w:rPr>
          <w:noProof/>
        </w:rPr>
        <w:fldChar w:fldCharType="begin"/>
      </w:r>
      <w:r>
        <w:rPr>
          <w:noProof/>
        </w:rPr>
        <w:instrText xml:space="preserve"> PAGEREF _Toc94462479 \h </w:instrText>
      </w:r>
      <w:r>
        <w:rPr>
          <w:noProof/>
        </w:rPr>
      </w:r>
      <w:r>
        <w:rPr>
          <w:noProof/>
        </w:rPr>
        <w:fldChar w:fldCharType="separate"/>
      </w:r>
      <w:r>
        <w:rPr>
          <w:noProof/>
        </w:rPr>
        <w:t>18</w:t>
      </w:r>
      <w:r>
        <w:rPr>
          <w:noProof/>
        </w:rPr>
        <w:fldChar w:fldCharType="end"/>
      </w:r>
    </w:p>
    <w:p w14:paraId="7E8D3A31" w14:textId="7F1C38BB"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11: Mockup, presentazione finale del software</w:t>
      </w:r>
      <w:r>
        <w:rPr>
          <w:noProof/>
        </w:rPr>
        <w:tab/>
      </w:r>
      <w:r>
        <w:rPr>
          <w:noProof/>
        </w:rPr>
        <w:fldChar w:fldCharType="begin"/>
      </w:r>
      <w:r>
        <w:rPr>
          <w:noProof/>
        </w:rPr>
        <w:instrText xml:space="preserve"> PAGEREF _Toc94462480 \h </w:instrText>
      </w:r>
      <w:r>
        <w:rPr>
          <w:noProof/>
        </w:rPr>
      </w:r>
      <w:r>
        <w:rPr>
          <w:noProof/>
        </w:rPr>
        <w:fldChar w:fldCharType="separate"/>
      </w:r>
      <w:r>
        <w:rPr>
          <w:noProof/>
        </w:rPr>
        <w:t>21</w:t>
      </w:r>
      <w:r>
        <w:rPr>
          <w:noProof/>
        </w:rPr>
        <w:fldChar w:fldCharType="end"/>
      </w:r>
    </w:p>
    <w:p w14:paraId="0AFE73D3" w14:textId="21E69CFE"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12: Mockup, user-control relativo alla parte online</w:t>
      </w:r>
      <w:r>
        <w:rPr>
          <w:noProof/>
        </w:rPr>
        <w:tab/>
      </w:r>
      <w:r>
        <w:rPr>
          <w:noProof/>
        </w:rPr>
        <w:fldChar w:fldCharType="begin"/>
      </w:r>
      <w:r>
        <w:rPr>
          <w:noProof/>
        </w:rPr>
        <w:instrText xml:space="preserve"> PAGEREF _Toc94462481 \h </w:instrText>
      </w:r>
      <w:r>
        <w:rPr>
          <w:noProof/>
        </w:rPr>
      </w:r>
      <w:r>
        <w:rPr>
          <w:noProof/>
        </w:rPr>
        <w:fldChar w:fldCharType="separate"/>
      </w:r>
      <w:r>
        <w:rPr>
          <w:noProof/>
        </w:rPr>
        <w:t>21</w:t>
      </w:r>
      <w:r>
        <w:rPr>
          <w:noProof/>
        </w:rPr>
        <w:fldChar w:fldCharType="end"/>
      </w:r>
    </w:p>
    <w:p w14:paraId="5EAE093E" w14:textId="17733DC3"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13: Mockup, parte online, creazione di un esperimento</w:t>
      </w:r>
      <w:r>
        <w:rPr>
          <w:noProof/>
        </w:rPr>
        <w:tab/>
      </w:r>
      <w:r>
        <w:rPr>
          <w:noProof/>
        </w:rPr>
        <w:fldChar w:fldCharType="begin"/>
      </w:r>
      <w:r>
        <w:rPr>
          <w:noProof/>
        </w:rPr>
        <w:instrText xml:space="preserve"> PAGEREF _Toc94462482 \h </w:instrText>
      </w:r>
      <w:r>
        <w:rPr>
          <w:noProof/>
        </w:rPr>
      </w:r>
      <w:r>
        <w:rPr>
          <w:noProof/>
        </w:rPr>
        <w:fldChar w:fldCharType="separate"/>
      </w:r>
      <w:r>
        <w:rPr>
          <w:noProof/>
        </w:rPr>
        <w:t>22</w:t>
      </w:r>
      <w:r>
        <w:rPr>
          <w:noProof/>
        </w:rPr>
        <w:fldChar w:fldCharType="end"/>
      </w:r>
    </w:p>
    <w:p w14:paraId="55A57414" w14:textId="0356690F" w:rsidR="004710B5" w:rsidRPr="009560B3" w:rsidRDefault="004710B5">
      <w:pPr>
        <w:pStyle w:val="Indicedellefigure"/>
        <w:tabs>
          <w:tab w:val="right" w:leader="dot" w:pos="9055"/>
        </w:tabs>
        <w:rPr>
          <w:rFonts w:asciiTheme="minorHAnsi" w:eastAsiaTheme="minorEastAsia" w:hAnsiTheme="minorHAnsi" w:cstheme="minorBidi"/>
          <w:noProof/>
          <w:sz w:val="22"/>
          <w:szCs w:val="22"/>
          <w:lang w:val="en-US" w:eastAsia="it-CH"/>
        </w:rPr>
      </w:pPr>
      <w:r w:rsidRPr="009560B3">
        <w:rPr>
          <w:noProof/>
          <w:lang w:val="en-US"/>
        </w:rPr>
        <w:t>Figura 14: Ground Control</w:t>
      </w:r>
      <w:r w:rsidRPr="009560B3">
        <w:rPr>
          <w:noProof/>
          <w:lang w:val="en-US"/>
        </w:rPr>
        <w:tab/>
      </w:r>
      <w:r>
        <w:rPr>
          <w:noProof/>
        </w:rPr>
        <w:fldChar w:fldCharType="begin"/>
      </w:r>
      <w:r w:rsidRPr="009560B3">
        <w:rPr>
          <w:noProof/>
          <w:lang w:val="en-US"/>
        </w:rPr>
        <w:instrText xml:space="preserve"> PAGEREF _Toc94462483 \h </w:instrText>
      </w:r>
      <w:r>
        <w:rPr>
          <w:noProof/>
        </w:rPr>
      </w:r>
      <w:r>
        <w:rPr>
          <w:noProof/>
        </w:rPr>
        <w:fldChar w:fldCharType="separate"/>
      </w:r>
      <w:r w:rsidRPr="009560B3">
        <w:rPr>
          <w:noProof/>
          <w:lang w:val="en-US"/>
        </w:rPr>
        <w:t>23</w:t>
      </w:r>
      <w:r>
        <w:rPr>
          <w:noProof/>
        </w:rPr>
        <w:fldChar w:fldCharType="end"/>
      </w:r>
    </w:p>
    <w:p w14:paraId="4762F3F7" w14:textId="79E906CC" w:rsidR="004710B5" w:rsidRPr="009560B3" w:rsidRDefault="004710B5">
      <w:pPr>
        <w:pStyle w:val="Indicedellefigure"/>
        <w:tabs>
          <w:tab w:val="right" w:leader="dot" w:pos="9055"/>
        </w:tabs>
        <w:rPr>
          <w:rFonts w:asciiTheme="minorHAnsi" w:eastAsiaTheme="minorEastAsia" w:hAnsiTheme="minorHAnsi" w:cstheme="minorBidi"/>
          <w:noProof/>
          <w:sz w:val="22"/>
          <w:szCs w:val="22"/>
          <w:lang w:val="en-US" w:eastAsia="it-CH"/>
        </w:rPr>
      </w:pPr>
      <w:r w:rsidRPr="009560B3">
        <w:rPr>
          <w:noProof/>
          <w:lang w:val="en-US"/>
        </w:rPr>
        <w:t>Figura 15: BinarySearch, CNC</w:t>
      </w:r>
      <w:r w:rsidRPr="009560B3">
        <w:rPr>
          <w:noProof/>
          <w:lang w:val="en-US"/>
        </w:rPr>
        <w:tab/>
      </w:r>
      <w:r>
        <w:rPr>
          <w:noProof/>
        </w:rPr>
        <w:fldChar w:fldCharType="begin"/>
      </w:r>
      <w:r w:rsidRPr="009560B3">
        <w:rPr>
          <w:noProof/>
          <w:lang w:val="en-US"/>
        </w:rPr>
        <w:instrText xml:space="preserve"> PAGEREF _Toc94462484 \h </w:instrText>
      </w:r>
      <w:r>
        <w:rPr>
          <w:noProof/>
        </w:rPr>
      </w:r>
      <w:r>
        <w:rPr>
          <w:noProof/>
        </w:rPr>
        <w:fldChar w:fldCharType="separate"/>
      </w:r>
      <w:r w:rsidRPr="009560B3">
        <w:rPr>
          <w:noProof/>
          <w:lang w:val="en-US"/>
        </w:rPr>
        <w:t>25</w:t>
      </w:r>
      <w:r>
        <w:rPr>
          <w:noProof/>
        </w:rPr>
        <w:fldChar w:fldCharType="end"/>
      </w:r>
    </w:p>
    <w:p w14:paraId="3A361642" w14:textId="03A2D5AE"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16: CloseableTab, eventi</w:t>
      </w:r>
      <w:r>
        <w:rPr>
          <w:noProof/>
        </w:rPr>
        <w:tab/>
      </w:r>
      <w:r>
        <w:rPr>
          <w:noProof/>
        </w:rPr>
        <w:fldChar w:fldCharType="begin"/>
      </w:r>
      <w:r>
        <w:rPr>
          <w:noProof/>
        </w:rPr>
        <w:instrText xml:space="preserve"> PAGEREF _Toc94462485 \h </w:instrText>
      </w:r>
      <w:r>
        <w:rPr>
          <w:noProof/>
        </w:rPr>
      </w:r>
      <w:r>
        <w:rPr>
          <w:noProof/>
        </w:rPr>
        <w:fldChar w:fldCharType="separate"/>
      </w:r>
      <w:r>
        <w:rPr>
          <w:noProof/>
        </w:rPr>
        <w:t>29</w:t>
      </w:r>
      <w:r>
        <w:rPr>
          <w:noProof/>
        </w:rPr>
        <w:fldChar w:fldCharType="end"/>
      </w:r>
    </w:p>
    <w:p w14:paraId="4800BF69" w14:textId="17AFE3BC"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17: user control, albero del progetto</w:t>
      </w:r>
      <w:r>
        <w:rPr>
          <w:noProof/>
        </w:rPr>
        <w:tab/>
      </w:r>
      <w:r>
        <w:rPr>
          <w:noProof/>
        </w:rPr>
        <w:fldChar w:fldCharType="begin"/>
      </w:r>
      <w:r>
        <w:rPr>
          <w:noProof/>
        </w:rPr>
        <w:instrText xml:space="preserve"> PAGEREF _Toc94462486 \h </w:instrText>
      </w:r>
      <w:r>
        <w:rPr>
          <w:noProof/>
        </w:rPr>
      </w:r>
      <w:r>
        <w:rPr>
          <w:noProof/>
        </w:rPr>
        <w:fldChar w:fldCharType="separate"/>
      </w:r>
      <w:r>
        <w:rPr>
          <w:noProof/>
        </w:rPr>
        <w:t>31</w:t>
      </w:r>
      <w:r>
        <w:rPr>
          <w:noProof/>
        </w:rPr>
        <w:fldChar w:fldCharType="end"/>
      </w:r>
    </w:p>
    <w:p w14:paraId="3201E00E" w14:textId="5FBC0C63" w:rsidR="000366F1" w:rsidRDefault="00A36449" w:rsidP="000366F1">
      <w:pPr>
        <w:pStyle w:val="Nessunaspaziatura"/>
        <w:rPr>
          <w:lang w:val="it-CH"/>
        </w:rPr>
      </w:pPr>
      <w:r>
        <w:rPr>
          <w:lang w:val="it-CH"/>
        </w:rPr>
        <w:fldChar w:fldCharType="end"/>
      </w:r>
    </w:p>
    <w:p w14:paraId="0CFD5660" w14:textId="77777777" w:rsidR="000366F1" w:rsidRPr="002E5793" w:rsidRDefault="000366F1" w:rsidP="000366F1">
      <w:pPr>
        <w:pStyle w:val="Nessunaspaziatura"/>
        <w:rPr>
          <w:lang w:val="it-CH"/>
        </w:rPr>
      </w:pPr>
    </w:p>
    <w:p w14:paraId="6DE759D1" w14:textId="77777777" w:rsidR="000366F1" w:rsidRDefault="000366F1">
      <w:pPr>
        <w:spacing w:line="240" w:lineRule="auto"/>
      </w:pPr>
      <w:r>
        <w:br w:type="page"/>
      </w:r>
    </w:p>
    <w:p w14:paraId="5F6DA8ED" w14:textId="1A4E48C5" w:rsidR="000366F1" w:rsidRPr="002E5793" w:rsidRDefault="000366F1" w:rsidP="000366F1">
      <w:pPr>
        <w:rPr>
          <w:rFonts w:ascii="Arial" w:hAnsi="Arial" w:cs="Arial"/>
          <w:sz w:val="36"/>
          <w:szCs w:val="36"/>
        </w:rPr>
      </w:pPr>
      <w:r w:rsidRPr="002E5793">
        <w:rPr>
          <w:rFonts w:ascii="Arial" w:hAnsi="Arial" w:cs="Arial"/>
          <w:sz w:val="36"/>
          <w:szCs w:val="36"/>
        </w:rPr>
        <w:lastRenderedPageBreak/>
        <w:t>Indice delle tabelle</w:t>
      </w:r>
    </w:p>
    <w:p w14:paraId="0CF66BA2" w14:textId="77777777" w:rsidR="000366F1" w:rsidRDefault="000366F1" w:rsidP="000366F1">
      <w:pPr>
        <w:pStyle w:val="Nessunaspaziatura"/>
        <w:rPr>
          <w:lang w:val="it-CH"/>
        </w:rPr>
      </w:pPr>
    </w:p>
    <w:p w14:paraId="55566336" w14:textId="4C1E695A" w:rsidR="004710B5" w:rsidRDefault="0042159B">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"Tabella" </w:instrText>
      </w:r>
      <w:r>
        <w:fldChar w:fldCharType="separate"/>
      </w:r>
      <w:r w:rsidR="004710B5">
        <w:rPr>
          <w:noProof/>
        </w:rPr>
        <w:t>Tabella 1: comparazione WPF e WinForms</w:t>
      </w:r>
      <w:r w:rsidR="004710B5">
        <w:rPr>
          <w:noProof/>
        </w:rPr>
        <w:tab/>
      </w:r>
      <w:r w:rsidR="004710B5">
        <w:rPr>
          <w:noProof/>
        </w:rPr>
        <w:fldChar w:fldCharType="begin"/>
      </w:r>
      <w:r w:rsidR="004710B5">
        <w:rPr>
          <w:noProof/>
        </w:rPr>
        <w:instrText xml:space="preserve"> PAGEREF _Toc94462487 \h </w:instrText>
      </w:r>
      <w:r w:rsidR="004710B5">
        <w:rPr>
          <w:noProof/>
        </w:rPr>
      </w:r>
      <w:r w:rsidR="004710B5">
        <w:rPr>
          <w:noProof/>
        </w:rPr>
        <w:fldChar w:fldCharType="separate"/>
      </w:r>
      <w:r w:rsidR="004710B5">
        <w:rPr>
          <w:noProof/>
        </w:rPr>
        <w:t>16</w:t>
      </w:r>
      <w:r w:rsidR="004710B5">
        <w:rPr>
          <w:noProof/>
        </w:rPr>
        <w:fldChar w:fldCharType="end"/>
      </w:r>
    </w:p>
    <w:p w14:paraId="648BF007" w14:textId="6E28F890" w:rsidR="000366F1" w:rsidRDefault="0042159B" w:rsidP="000366F1">
      <w:pPr>
        <w:pStyle w:val="Nessunaspaziatura"/>
        <w:rPr>
          <w:lang w:val="it-CH"/>
        </w:rPr>
      </w:pPr>
      <w:r>
        <w:rPr>
          <w:lang w:val="it-CH"/>
        </w:rPr>
        <w:fldChar w:fldCharType="end"/>
      </w:r>
    </w:p>
    <w:p w14:paraId="67843600" w14:textId="77777777" w:rsidR="000366F1" w:rsidRDefault="000366F1" w:rsidP="000366F1">
      <w:pPr>
        <w:pStyle w:val="Nessunaspaziatura"/>
        <w:rPr>
          <w:lang w:val="it-CH"/>
        </w:rPr>
      </w:pPr>
    </w:p>
    <w:p w14:paraId="561888B2" w14:textId="77777777" w:rsidR="000366F1" w:rsidRDefault="000366F1">
      <w:pPr>
        <w:spacing w:line="240" w:lineRule="auto"/>
      </w:pPr>
      <w:r>
        <w:br w:type="page"/>
      </w:r>
    </w:p>
    <w:p w14:paraId="064107AF" w14:textId="77777777" w:rsidR="000366F1" w:rsidRPr="002E5793" w:rsidRDefault="009727D2" w:rsidP="000366F1">
      <w:pPr>
        <w:rPr>
          <w:rFonts w:ascii="Arial" w:hAnsi="Arial" w:cs="Arial"/>
          <w:sz w:val="36"/>
          <w:szCs w:val="36"/>
        </w:rPr>
      </w:pPr>
      <w:r>
        <w:rPr>
          <w:rFonts w:ascii="Arial" w:hAnsi="Arial" w:cs="Arial"/>
          <w:sz w:val="36"/>
          <w:szCs w:val="36"/>
        </w:rPr>
        <w:lastRenderedPageBreak/>
        <w:t>Indice analitico (opzionale, per parole chiave</w:t>
      </w:r>
      <w:r w:rsidR="000366F1" w:rsidRPr="002E5793">
        <w:rPr>
          <w:rFonts w:ascii="Arial" w:hAnsi="Arial" w:cs="Arial"/>
          <w:sz w:val="36"/>
          <w:szCs w:val="36"/>
        </w:rPr>
        <w:t>)</w:t>
      </w:r>
    </w:p>
    <w:p w14:paraId="07D07116" w14:textId="77777777" w:rsidR="000366F1" w:rsidRDefault="000366F1" w:rsidP="000366F1">
      <w:pPr>
        <w:pStyle w:val="Nessunaspaziatura"/>
        <w:rPr>
          <w:lang w:val="it-CH"/>
        </w:rPr>
      </w:pPr>
    </w:p>
    <w:p w14:paraId="628F086C" w14:textId="77777777" w:rsidR="000366F1" w:rsidRDefault="000366F1" w:rsidP="000366F1">
      <w:pPr>
        <w:pStyle w:val="Nessunaspaziatura"/>
        <w:rPr>
          <w:lang w:val="it-CH"/>
        </w:rPr>
      </w:pPr>
    </w:p>
    <w:p w14:paraId="2442F040" w14:textId="77777777" w:rsidR="000366F1" w:rsidRDefault="000366F1" w:rsidP="000366F1">
      <w:pPr>
        <w:pStyle w:val="Nessunaspaziatura"/>
        <w:rPr>
          <w:lang w:val="it-CH"/>
        </w:rPr>
      </w:pPr>
    </w:p>
    <w:p w14:paraId="370798FF" w14:textId="77777777" w:rsidR="000366F1" w:rsidRDefault="000366F1">
      <w:pPr>
        <w:spacing w:line="240" w:lineRule="auto"/>
      </w:pPr>
      <w:r>
        <w:br w:type="page"/>
      </w:r>
    </w:p>
    <w:p w14:paraId="39854EFF" w14:textId="77777777" w:rsidR="000366F1" w:rsidRPr="002E5793" w:rsidRDefault="000366F1" w:rsidP="000366F1">
      <w:pPr>
        <w:pStyle w:val="SUPSITestoArial10"/>
        <w:rPr>
          <w:sz w:val="36"/>
          <w:szCs w:val="36"/>
        </w:rPr>
      </w:pPr>
      <w:r w:rsidRPr="002E5793">
        <w:rPr>
          <w:sz w:val="36"/>
          <w:szCs w:val="36"/>
        </w:rPr>
        <w:lastRenderedPageBreak/>
        <w:t>Riassunto / Abstract</w:t>
      </w:r>
    </w:p>
    <w:p w14:paraId="7459BB0F" w14:textId="66940D5F" w:rsidR="00640FAA" w:rsidRDefault="00640FAA" w:rsidP="008C7214">
      <w:pPr>
        <w:pStyle w:val="SUPSITestoArial10"/>
        <w:jc w:val="both"/>
        <w:rPr>
          <w:ins w:id="0" w:author="install" w:date="2022-02-02T10:18:00Z"/>
          <w:rFonts w:cs="Arial"/>
          <w:szCs w:val="20"/>
        </w:rPr>
        <w:pPrChange w:id="1" w:author="Mariano Fasano" w:date="2022-02-02T22:27:00Z">
          <w:pPr>
            <w:pStyle w:val="SUPSITestoArial10"/>
          </w:pPr>
        </w:pPrChange>
      </w:pPr>
      <w:ins w:id="2" w:author="install" w:date="2022-02-02T10:12:00Z">
        <w:r w:rsidRPr="0043459F">
          <w:rPr>
            <w:rFonts w:cs="Arial"/>
            <w:szCs w:val="20"/>
          </w:rPr>
          <w:t xml:space="preserve">Il progetto di ricerca “Ground Control” del fondo nazionale svizzero si </w:t>
        </w:r>
        <w:r>
          <w:rPr>
            <w:rFonts w:cs="Arial"/>
            <w:szCs w:val="20"/>
          </w:rPr>
          <w:t xml:space="preserve">è </w:t>
        </w:r>
        <w:r w:rsidRPr="0043459F">
          <w:rPr>
            <w:rFonts w:cs="Arial"/>
            <w:szCs w:val="20"/>
          </w:rPr>
          <w:t>occupa</w:t>
        </w:r>
        <w:r>
          <w:rPr>
            <w:rFonts w:cs="Arial"/>
            <w:szCs w:val="20"/>
          </w:rPr>
          <w:t xml:space="preserve">to </w:t>
        </w:r>
        <w:r w:rsidRPr="0043459F">
          <w:rPr>
            <w:rFonts w:cs="Arial"/>
            <w:szCs w:val="20"/>
          </w:rPr>
          <w:t>di analizzare i parametri del processo di deposizione</w:t>
        </w:r>
        <w:r>
          <w:rPr>
            <w:rFonts w:cs="Arial"/>
            <w:szCs w:val="20"/>
          </w:rPr>
          <w:t xml:space="preserve"> di metalli</w:t>
        </w:r>
      </w:ins>
      <w:ins w:id="3" w:author="install" w:date="2022-02-02T10:16:00Z">
        <w:r>
          <w:rPr>
            <w:rFonts w:cs="Arial"/>
            <w:szCs w:val="20"/>
          </w:rPr>
          <w:t xml:space="preserve"> speciali</w:t>
        </w:r>
      </w:ins>
      <w:ins w:id="4" w:author="install" w:date="2022-02-02T10:12:00Z">
        <w:r w:rsidRPr="0043459F">
          <w:rPr>
            <w:rFonts w:cs="Arial"/>
            <w:szCs w:val="20"/>
          </w:rPr>
          <w:t xml:space="preserve"> (stampanti 3D) e di ottimizzarne il controllo. Per </w:t>
        </w:r>
      </w:ins>
      <w:ins w:id="5" w:author="install" w:date="2022-02-02T14:24:00Z">
        <w:r w:rsidR="008D44C2">
          <w:rPr>
            <w:rFonts w:cs="Arial"/>
            <w:szCs w:val="20"/>
          </w:rPr>
          <w:t xml:space="preserve">acquisire </w:t>
        </w:r>
      </w:ins>
      <w:ins w:id="6" w:author="install" w:date="2022-02-02T10:12:00Z">
        <w:r>
          <w:rPr>
            <w:rFonts w:cs="Arial"/>
            <w:szCs w:val="20"/>
          </w:rPr>
          <w:t>i dati del</w:t>
        </w:r>
        <w:r w:rsidRPr="0043459F">
          <w:rPr>
            <w:rFonts w:cs="Arial"/>
            <w:szCs w:val="20"/>
          </w:rPr>
          <w:t xml:space="preserve"> processo</w:t>
        </w:r>
      </w:ins>
      <w:ins w:id="7" w:author="install" w:date="2022-02-02T10:13:00Z">
        <w:r>
          <w:rPr>
            <w:rFonts w:cs="Arial"/>
            <w:szCs w:val="20"/>
          </w:rPr>
          <w:t xml:space="preserve"> di deposizione</w:t>
        </w:r>
      </w:ins>
      <w:ins w:id="8" w:author="install" w:date="2022-02-02T10:12:00Z">
        <w:r w:rsidRPr="0043459F">
          <w:rPr>
            <w:rFonts w:cs="Arial"/>
            <w:szCs w:val="20"/>
          </w:rPr>
          <w:t xml:space="preserve"> vengono utilizzate telecamere imaging e termiche</w:t>
        </w:r>
      </w:ins>
      <w:ins w:id="9" w:author="install" w:date="2022-02-02T10:17:00Z">
        <w:r>
          <w:rPr>
            <w:rFonts w:cs="Arial"/>
            <w:szCs w:val="20"/>
          </w:rPr>
          <w:t xml:space="preserve"> che forniscono immagini</w:t>
        </w:r>
      </w:ins>
      <w:ins w:id="10" w:author="install" w:date="2022-02-02T10:12:00Z">
        <w:r w:rsidRPr="0043459F">
          <w:rPr>
            <w:rFonts w:cs="Arial"/>
            <w:szCs w:val="20"/>
          </w:rPr>
          <w:t>, pirometri</w:t>
        </w:r>
      </w:ins>
      <w:ins w:id="11" w:author="install" w:date="2022-02-02T10:16:00Z">
        <w:r>
          <w:rPr>
            <w:rFonts w:cs="Arial"/>
            <w:szCs w:val="20"/>
          </w:rPr>
          <w:t xml:space="preserve"> per misura</w:t>
        </w:r>
      </w:ins>
      <w:ins w:id="12" w:author="install" w:date="2022-02-02T10:17:00Z">
        <w:r>
          <w:rPr>
            <w:rFonts w:cs="Arial"/>
            <w:szCs w:val="20"/>
          </w:rPr>
          <w:t>re</w:t>
        </w:r>
      </w:ins>
      <w:ins w:id="13" w:author="install" w:date="2022-02-02T10:16:00Z">
        <w:r>
          <w:rPr>
            <w:rFonts w:cs="Arial"/>
            <w:szCs w:val="20"/>
          </w:rPr>
          <w:t xml:space="preserve"> temperatur</w:t>
        </w:r>
      </w:ins>
      <w:ins w:id="14" w:author="install" w:date="2022-02-02T10:17:00Z">
        <w:r>
          <w:rPr>
            <w:rFonts w:cs="Arial"/>
            <w:szCs w:val="20"/>
          </w:rPr>
          <w:t>e</w:t>
        </w:r>
      </w:ins>
      <w:ins w:id="15" w:author="install" w:date="2022-02-02T10:12:00Z">
        <w:r w:rsidRPr="0043459F">
          <w:rPr>
            <w:rFonts w:cs="Arial"/>
            <w:szCs w:val="20"/>
          </w:rPr>
          <w:t>, e macchin</w:t>
        </w:r>
      </w:ins>
      <w:ins w:id="16" w:author="install" w:date="2022-02-02T10:17:00Z">
        <w:r>
          <w:rPr>
            <w:rFonts w:cs="Arial"/>
            <w:szCs w:val="20"/>
          </w:rPr>
          <w:t>e</w:t>
        </w:r>
      </w:ins>
      <w:ins w:id="17" w:author="install" w:date="2022-02-02T10:18:00Z">
        <w:r>
          <w:rPr>
            <w:rFonts w:cs="Arial"/>
            <w:szCs w:val="20"/>
          </w:rPr>
          <w:t xml:space="preserve"> </w:t>
        </w:r>
      </w:ins>
      <w:ins w:id="18" w:author="install" w:date="2022-02-02T10:12:00Z">
        <w:r w:rsidRPr="0043459F">
          <w:rPr>
            <w:rFonts w:cs="Arial"/>
            <w:szCs w:val="20"/>
          </w:rPr>
          <w:t>CN</w:t>
        </w:r>
      </w:ins>
      <w:ins w:id="19" w:author="install" w:date="2022-02-02T10:18:00Z">
        <w:r>
          <w:rPr>
            <w:rFonts w:cs="Arial"/>
            <w:szCs w:val="20"/>
          </w:rPr>
          <w:t xml:space="preserve"> che forniscono </w:t>
        </w:r>
      </w:ins>
      <w:ins w:id="20" w:author="install" w:date="2022-02-02T10:21:00Z">
        <w:r>
          <w:rPr>
            <w:rFonts w:cs="Arial"/>
            <w:szCs w:val="20"/>
          </w:rPr>
          <w:t xml:space="preserve">i dati della </w:t>
        </w:r>
      </w:ins>
      <w:ins w:id="21" w:author="install" w:date="2022-02-02T10:18:00Z">
        <w:r>
          <w:rPr>
            <w:rFonts w:cs="Arial"/>
            <w:szCs w:val="20"/>
          </w:rPr>
          <w:t>macchina</w:t>
        </w:r>
      </w:ins>
      <w:ins w:id="22" w:author="install" w:date="2022-02-02T10:21:00Z">
        <w:r>
          <w:rPr>
            <w:rFonts w:cs="Arial"/>
            <w:szCs w:val="20"/>
          </w:rPr>
          <w:t xml:space="preserve"> (posizioni dei motori, potenza laser, </w:t>
        </w:r>
        <w:proofErr w:type="spellStart"/>
        <w:r>
          <w:rPr>
            <w:rFonts w:cs="Arial"/>
            <w:szCs w:val="20"/>
          </w:rPr>
          <w:t>ecc</w:t>
        </w:r>
        <w:proofErr w:type="spellEnd"/>
        <w:r>
          <w:rPr>
            <w:rFonts w:cs="Arial"/>
            <w:szCs w:val="20"/>
          </w:rPr>
          <w:t>)</w:t>
        </w:r>
      </w:ins>
      <w:ins w:id="23" w:author="install" w:date="2022-02-02T10:12:00Z">
        <w:r w:rsidRPr="0043459F">
          <w:rPr>
            <w:rFonts w:cs="Arial"/>
            <w:szCs w:val="20"/>
          </w:rPr>
          <w:t xml:space="preserve">. </w:t>
        </w:r>
      </w:ins>
    </w:p>
    <w:p w14:paraId="032BE849" w14:textId="6B6DAE18" w:rsidR="00B97FA6" w:rsidRDefault="00640FAA" w:rsidP="008C7214">
      <w:pPr>
        <w:pStyle w:val="SUPSITestoArial10"/>
        <w:jc w:val="both"/>
        <w:rPr>
          <w:ins w:id="24" w:author="Mariano Fasano" w:date="2022-02-02T22:27:00Z"/>
          <w:rFonts w:cs="Arial"/>
          <w:szCs w:val="20"/>
        </w:rPr>
        <w:pPrChange w:id="25" w:author="Mariano Fasano" w:date="2022-02-02T22:27:00Z">
          <w:pPr>
            <w:pStyle w:val="SUPSITestoArial10"/>
          </w:pPr>
        </w:pPrChange>
      </w:pPr>
      <w:ins w:id="26" w:author="install" w:date="2022-02-02T10:19:00Z">
        <w:r>
          <w:rPr>
            <w:rFonts w:cs="Arial"/>
            <w:szCs w:val="20"/>
          </w:rPr>
          <w:t xml:space="preserve">L’obiettivo del progetto di semestre è stato di sviluppare un </w:t>
        </w:r>
      </w:ins>
      <w:ins w:id="27" w:author="install" w:date="2022-02-02T14:23:00Z">
        <w:r w:rsidR="008D44C2">
          <w:rPr>
            <w:rFonts w:cs="Arial"/>
            <w:szCs w:val="20"/>
          </w:rPr>
          <w:t xml:space="preserve">nuovo </w:t>
        </w:r>
      </w:ins>
      <w:ins w:id="28" w:author="install" w:date="2022-02-02T10:19:00Z">
        <w:r>
          <w:rPr>
            <w:rFonts w:cs="Arial"/>
            <w:szCs w:val="20"/>
          </w:rPr>
          <w:t>applicativo desktop in grado di visualizzare in modo organizzato</w:t>
        </w:r>
      </w:ins>
      <w:ins w:id="29" w:author="install" w:date="2022-02-02T14:24:00Z">
        <w:r w:rsidR="008D44C2">
          <w:rPr>
            <w:rFonts w:cs="Arial"/>
            <w:szCs w:val="20"/>
          </w:rPr>
          <w:t xml:space="preserve"> i dati </w:t>
        </w:r>
      </w:ins>
      <w:ins w:id="30" w:author="install" w:date="2022-02-02T14:25:00Z">
        <w:r w:rsidR="008D44C2">
          <w:rPr>
            <w:rFonts w:cs="Arial"/>
            <w:szCs w:val="20"/>
          </w:rPr>
          <w:t>acquisiti</w:t>
        </w:r>
      </w:ins>
      <w:ins w:id="31" w:author="install" w:date="2022-02-02T10:19:00Z">
        <w:r>
          <w:rPr>
            <w:rFonts w:cs="Arial"/>
            <w:szCs w:val="20"/>
          </w:rPr>
          <w:t>.</w:t>
        </w:r>
      </w:ins>
      <w:ins w:id="32" w:author="install" w:date="2022-02-02T10:20:00Z">
        <w:r>
          <w:rPr>
            <w:rFonts w:cs="Arial"/>
            <w:szCs w:val="20"/>
          </w:rPr>
          <w:t xml:space="preserve"> I</w:t>
        </w:r>
        <w:r w:rsidR="008D44C2">
          <w:rPr>
            <w:rFonts w:cs="Arial"/>
            <w:szCs w:val="20"/>
          </w:rPr>
          <w:t xml:space="preserve"> dati vengono</w:t>
        </w:r>
        <w:r>
          <w:rPr>
            <w:rFonts w:cs="Arial"/>
            <w:szCs w:val="20"/>
          </w:rPr>
          <w:t xml:space="preserve"> </w:t>
        </w:r>
      </w:ins>
      <w:ins w:id="33" w:author="install" w:date="2022-02-02T14:25:00Z">
        <w:r w:rsidR="008D44C2">
          <w:rPr>
            <w:rFonts w:cs="Arial"/>
            <w:szCs w:val="20"/>
          </w:rPr>
          <w:t xml:space="preserve">acquisiti da un altro applicativo, ed organizzati </w:t>
        </w:r>
      </w:ins>
      <w:ins w:id="34" w:author="install" w:date="2022-02-02T10:20:00Z">
        <w:r>
          <w:rPr>
            <w:rFonts w:cs="Arial"/>
            <w:szCs w:val="20"/>
          </w:rPr>
          <w:t>per “</w:t>
        </w:r>
        <w:proofErr w:type="spellStart"/>
        <w:r>
          <w:rPr>
            <w:rFonts w:cs="Arial"/>
            <w:szCs w:val="20"/>
          </w:rPr>
          <w:t>experiment</w:t>
        </w:r>
        <w:proofErr w:type="spellEnd"/>
        <w:r>
          <w:rPr>
            <w:rFonts w:cs="Arial"/>
            <w:szCs w:val="20"/>
          </w:rPr>
          <w:t xml:space="preserve">”, il quale </w:t>
        </w:r>
        <w:proofErr w:type="spellStart"/>
        <w:r>
          <w:rPr>
            <w:rFonts w:cs="Arial"/>
            <w:szCs w:val="20"/>
          </w:rPr>
          <w:t>puo’</w:t>
        </w:r>
        <w:proofErr w:type="spellEnd"/>
        <w:r>
          <w:rPr>
            <w:rFonts w:cs="Arial"/>
            <w:szCs w:val="20"/>
          </w:rPr>
          <w:t xml:space="preserve"> contenere una o </w:t>
        </w:r>
        <w:proofErr w:type="spellStart"/>
        <w:r>
          <w:rPr>
            <w:rFonts w:cs="Arial"/>
            <w:szCs w:val="20"/>
          </w:rPr>
          <w:t>piu’</w:t>
        </w:r>
        <w:proofErr w:type="spellEnd"/>
        <w:r>
          <w:rPr>
            <w:rFonts w:cs="Arial"/>
            <w:szCs w:val="20"/>
          </w:rPr>
          <w:t xml:space="preserve"> “deposizioni”</w:t>
        </w:r>
      </w:ins>
      <w:ins w:id="35" w:author="install" w:date="2022-02-02T10:23:00Z">
        <w:r w:rsidR="00B97FA6">
          <w:rPr>
            <w:rFonts w:cs="Arial"/>
            <w:szCs w:val="20"/>
          </w:rPr>
          <w:t xml:space="preserve"> (stampe 3D)</w:t>
        </w:r>
      </w:ins>
      <w:ins w:id="36" w:author="install" w:date="2022-02-02T10:20:00Z">
        <w:r>
          <w:rPr>
            <w:rFonts w:cs="Arial"/>
            <w:szCs w:val="20"/>
          </w:rPr>
          <w:t>, che a loro volta contengono i dati (immagini,</w:t>
        </w:r>
      </w:ins>
      <w:ins w:id="37" w:author="install" w:date="2022-02-02T10:21:00Z">
        <w:r>
          <w:rPr>
            <w:rFonts w:cs="Arial"/>
            <w:szCs w:val="20"/>
          </w:rPr>
          <w:t xml:space="preserve"> temperature, dati della macchina CN)</w:t>
        </w:r>
      </w:ins>
      <w:ins w:id="38" w:author="install" w:date="2022-02-02T10:23:00Z">
        <w:r w:rsidR="00B97FA6">
          <w:rPr>
            <w:rFonts w:cs="Arial"/>
            <w:szCs w:val="20"/>
          </w:rPr>
          <w:t>.</w:t>
        </w:r>
        <w:del w:id="39" w:author="Mariano Fasano" w:date="2022-02-02T22:27:00Z">
          <w:r w:rsidR="00B97FA6" w:rsidDel="008C7214">
            <w:rPr>
              <w:rFonts w:cs="Arial"/>
              <w:szCs w:val="20"/>
            </w:rPr>
            <w:delText xml:space="preserve"> </w:delText>
          </w:r>
        </w:del>
      </w:ins>
    </w:p>
    <w:p w14:paraId="69BCC2EE" w14:textId="77777777" w:rsidR="008C7214" w:rsidRDefault="008C7214" w:rsidP="008C7214">
      <w:pPr>
        <w:pStyle w:val="SUPSITestoArial10"/>
        <w:jc w:val="both"/>
        <w:rPr>
          <w:ins w:id="40" w:author="install" w:date="2022-02-02T10:24:00Z"/>
          <w:rFonts w:cs="Arial"/>
          <w:szCs w:val="20"/>
        </w:rPr>
        <w:pPrChange w:id="41" w:author="Mariano Fasano" w:date="2022-02-02T22:27:00Z">
          <w:pPr>
            <w:pStyle w:val="SUPSITestoArial10"/>
          </w:pPr>
        </w:pPrChange>
      </w:pPr>
    </w:p>
    <w:p w14:paraId="11E34477" w14:textId="417E330B" w:rsidR="00640FAA" w:rsidRDefault="00B97FA6" w:rsidP="008C7214">
      <w:pPr>
        <w:pStyle w:val="SUPSITestoArial10"/>
        <w:jc w:val="both"/>
        <w:rPr>
          <w:ins w:id="42" w:author="install" w:date="2022-02-02T10:19:00Z"/>
          <w:rFonts w:cs="Arial"/>
          <w:szCs w:val="20"/>
        </w:rPr>
        <w:pPrChange w:id="43" w:author="Mariano Fasano" w:date="2022-02-02T22:27:00Z">
          <w:pPr>
            <w:pStyle w:val="SUPSITestoArial10"/>
          </w:pPr>
        </w:pPrChange>
      </w:pPr>
      <w:ins w:id="44" w:author="install" w:date="2022-02-02T10:25:00Z">
        <w:r>
          <w:rPr>
            <w:rFonts w:cs="Arial"/>
            <w:szCs w:val="20"/>
          </w:rPr>
          <w:t>Utilizzan</w:t>
        </w:r>
        <w:r w:rsidR="008D44C2">
          <w:rPr>
            <w:rFonts w:cs="Arial"/>
            <w:szCs w:val="20"/>
          </w:rPr>
          <w:t xml:space="preserve">do il nuovo </w:t>
        </w:r>
        <w:r>
          <w:rPr>
            <w:rFonts w:cs="Arial"/>
            <w:szCs w:val="20"/>
          </w:rPr>
          <w:t xml:space="preserve">applicativo </w:t>
        </w:r>
      </w:ins>
      <w:ins w:id="45" w:author="install" w:date="2022-02-02T14:23:00Z">
        <w:r w:rsidR="008D44C2">
          <w:rPr>
            <w:rFonts w:cs="Arial"/>
            <w:szCs w:val="20"/>
          </w:rPr>
          <w:t>in modalità offline</w:t>
        </w:r>
      </w:ins>
      <w:ins w:id="46" w:author="install" w:date="2022-02-02T10:25:00Z">
        <w:r>
          <w:rPr>
            <w:rFonts w:cs="Arial"/>
            <w:szCs w:val="20"/>
          </w:rPr>
          <w:t>, l</w:t>
        </w:r>
      </w:ins>
      <w:ins w:id="47" w:author="install" w:date="2022-02-02T10:23:00Z">
        <w:r>
          <w:rPr>
            <w:rFonts w:cs="Arial"/>
            <w:szCs w:val="20"/>
          </w:rPr>
          <w:t xml:space="preserve">’utilizzatore deve </w:t>
        </w:r>
      </w:ins>
      <w:ins w:id="48" w:author="install" w:date="2022-02-02T10:25:00Z">
        <w:r>
          <w:rPr>
            <w:rFonts w:cs="Arial"/>
            <w:szCs w:val="20"/>
          </w:rPr>
          <w:t>poter</w:t>
        </w:r>
      </w:ins>
      <w:ins w:id="49" w:author="install" w:date="2022-02-02T10:23:00Z">
        <w:r>
          <w:rPr>
            <w:rFonts w:cs="Arial"/>
            <w:szCs w:val="20"/>
          </w:rPr>
          <w:t xml:space="preserve"> </w:t>
        </w:r>
      </w:ins>
      <w:ins w:id="50" w:author="install" w:date="2022-02-02T14:20:00Z">
        <w:r w:rsidR="008D44C2">
          <w:rPr>
            <w:rFonts w:cs="Arial"/>
            <w:szCs w:val="20"/>
          </w:rPr>
          <w:t xml:space="preserve">selezionare ed </w:t>
        </w:r>
      </w:ins>
      <w:ins w:id="51" w:author="install" w:date="2022-02-02T10:23:00Z">
        <w:r>
          <w:rPr>
            <w:rFonts w:cs="Arial"/>
            <w:szCs w:val="20"/>
          </w:rPr>
          <w:t xml:space="preserve">aprire uno o </w:t>
        </w:r>
        <w:proofErr w:type="spellStart"/>
        <w:r>
          <w:rPr>
            <w:rFonts w:cs="Arial"/>
            <w:szCs w:val="20"/>
          </w:rPr>
          <w:t>piu</w:t>
        </w:r>
      </w:ins>
      <w:ins w:id="52" w:author="install" w:date="2022-02-02T10:24:00Z">
        <w:r>
          <w:rPr>
            <w:rFonts w:cs="Arial"/>
            <w:szCs w:val="20"/>
          </w:rPr>
          <w:t>’</w:t>
        </w:r>
        <w:proofErr w:type="spellEnd"/>
        <w:r>
          <w:rPr>
            <w:rFonts w:cs="Arial"/>
            <w:szCs w:val="20"/>
          </w:rPr>
          <w:t xml:space="preserve"> “</w:t>
        </w:r>
        <w:proofErr w:type="spellStart"/>
        <w:r>
          <w:rPr>
            <w:rFonts w:cs="Arial"/>
            <w:szCs w:val="20"/>
          </w:rPr>
          <w:t>experiment</w:t>
        </w:r>
        <w:proofErr w:type="spellEnd"/>
        <w:r>
          <w:rPr>
            <w:rFonts w:cs="Arial"/>
            <w:szCs w:val="20"/>
          </w:rPr>
          <w:t>” o “</w:t>
        </w:r>
        <w:proofErr w:type="spellStart"/>
        <w:r>
          <w:rPr>
            <w:rFonts w:cs="Arial"/>
            <w:szCs w:val="20"/>
          </w:rPr>
          <w:t>deposition</w:t>
        </w:r>
        <w:proofErr w:type="spellEnd"/>
        <w:r>
          <w:rPr>
            <w:rFonts w:cs="Arial"/>
            <w:szCs w:val="20"/>
          </w:rPr>
          <w:t>”, e visualizzare e paragonare i dati</w:t>
        </w:r>
      </w:ins>
      <w:ins w:id="53" w:author="install" w:date="2022-02-02T14:22:00Z">
        <w:r w:rsidR="008D44C2">
          <w:rPr>
            <w:rFonts w:cs="Arial"/>
            <w:szCs w:val="20"/>
          </w:rPr>
          <w:t>, o esportarli in formato compresso</w:t>
        </w:r>
      </w:ins>
      <w:ins w:id="54" w:author="install" w:date="2022-02-02T10:24:00Z">
        <w:r>
          <w:rPr>
            <w:rFonts w:cs="Arial"/>
            <w:szCs w:val="20"/>
          </w:rPr>
          <w:t>.</w:t>
        </w:r>
      </w:ins>
      <w:ins w:id="55" w:author="install" w:date="2022-02-02T10:30:00Z">
        <w:r w:rsidR="00FE2F1F">
          <w:rPr>
            <w:rFonts w:cs="Arial"/>
            <w:szCs w:val="20"/>
          </w:rPr>
          <w:t xml:space="preserve"> Deve essere possibile cancellare </w:t>
        </w:r>
      </w:ins>
      <w:ins w:id="56" w:author="install" w:date="2022-02-02T14:21:00Z">
        <w:r w:rsidR="008D44C2">
          <w:rPr>
            <w:rFonts w:cs="Arial"/>
            <w:szCs w:val="20"/>
          </w:rPr>
          <w:t xml:space="preserve">sia </w:t>
        </w:r>
      </w:ins>
      <w:ins w:id="57" w:author="install" w:date="2022-02-02T10:30:00Z">
        <w:r w:rsidR="00FE2F1F">
          <w:rPr>
            <w:rFonts w:cs="Arial"/>
            <w:szCs w:val="20"/>
          </w:rPr>
          <w:t xml:space="preserve">esperimenti </w:t>
        </w:r>
      </w:ins>
      <w:ins w:id="58" w:author="install" w:date="2022-02-02T14:21:00Z">
        <w:r w:rsidR="008D44C2">
          <w:rPr>
            <w:rFonts w:cs="Arial"/>
            <w:szCs w:val="20"/>
          </w:rPr>
          <w:t>ch</w:t>
        </w:r>
      </w:ins>
      <w:ins w:id="59" w:author="install" w:date="2022-02-02T10:30:00Z">
        <w:r w:rsidR="00FE2F1F">
          <w:rPr>
            <w:rFonts w:cs="Arial"/>
            <w:szCs w:val="20"/>
          </w:rPr>
          <w:t>e deposizioni</w:t>
        </w:r>
      </w:ins>
      <w:ins w:id="60" w:author="install" w:date="2022-02-02T14:20:00Z">
        <w:r w:rsidR="008D44C2">
          <w:rPr>
            <w:rFonts w:cs="Arial"/>
            <w:szCs w:val="20"/>
          </w:rPr>
          <w:t xml:space="preserve">, ed aggiungere commenti ed immagini del provino </w:t>
        </w:r>
      </w:ins>
      <w:ins w:id="61" w:author="install" w:date="2022-02-02T14:27:00Z">
        <w:r w:rsidR="008D44C2">
          <w:rPr>
            <w:rFonts w:cs="Arial"/>
            <w:szCs w:val="20"/>
          </w:rPr>
          <w:t xml:space="preserve">3D </w:t>
        </w:r>
      </w:ins>
      <w:ins w:id="62" w:author="install" w:date="2022-02-02T14:20:00Z">
        <w:r w:rsidR="008D44C2">
          <w:rPr>
            <w:rFonts w:cs="Arial"/>
            <w:szCs w:val="20"/>
          </w:rPr>
          <w:t>stampato</w:t>
        </w:r>
      </w:ins>
      <w:ins w:id="63" w:author="install" w:date="2022-02-02T14:16:00Z">
        <w:r w:rsidR="00BD4BEF">
          <w:rPr>
            <w:rFonts w:cs="Arial"/>
            <w:szCs w:val="20"/>
          </w:rPr>
          <w:t>.</w:t>
        </w:r>
      </w:ins>
      <w:ins w:id="64" w:author="install" w:date="2022-02-02T14:21:00Z">
        <w:r w:rsidR="008D44C2">
          <w:rPr>
            <w:rFonts w:cs="Arial"/>
            <w:szCs w:val="20"/>
          </w:rPr>
          <w:t xml:space="preserve"> </w:t>
        </w:r>
      </w:ins>
    </w:p>
    <w:p w14:paraId="26F064BF" w14:textId="007294D5" w:rsidR="00640FAA" w:rsidRDefault="00B97FA6" w:rsidP="008C7214">
      <w:pPr>
        <w:pStyle w:val="SUPSITestoArial10"/>
        <w:jc w:val="both"/>
        <w:rPr>
          <w:ins w:id="65" w:author="install" w:date="2022-02-02T10:18:00Z"/>
          <w:rFonts w:cs="Arial"/>
          <w:szCs w:val="20"/>
        </w:rPr>
        <w:pPrChange w:id="66" w:author="Mariano Fasano" w:date="2022-02-02T22:27:00Z">
          <w:pPr>
            <w:pStyle w:val="SUPSITestoArial10"/>
          </w:pPr>
        </w:pPrChange>
      </w:pPr>
      <w:ins w:id="67" w:author="install" w:date="2022-02-02T10:26:00Z">
        <w:r>
          <w:rPr>
            <w:rFonts w:cs="Arial"/>
            <w:szCs w:val="20"/>
          </w:rPr>
          <w:t>In modalità online, l’operatore deve poter</w:t>
        </w:r>
      </w:ins>
      <w:ins w:id="68" w:author="install" w:date="2022-02-02T14:30:00Z">
        <w:r w:rsidR="00E933F4">
          <w:rPr>
            <w:rFonts w:cs="Arial"/>
            <w:szCs w:val="20"/>
          </w:rPr>
          <w:t xml:space="preserve"> creare ed</w:t>
        </w:r>
      </w:ins>
      <w:ins w:id="69" w:author="install" w:date="2022-02-02T10:26:00Z">
        <w:r>
          <w:rPr>
            <w:rFonts w:cs="Arial"/>
            <w:szCs w:val="20"/>
          </w:rPr>
          <w:t xml:space="preserve"> associare ad ogni</w:t>
        </w:r>
      </w:ins>
      <w:ins w:id="70" w:author="install" w:date="2022-02-02T10:27:00Z">
        <w:r>
          <w:rPr>
            <w:rFonts w:cs="Arial"/>
            <w:szCs w:val="20"/>
          </w:rPr>
          <w:t xml:space="preserve"> </w:t>
        </w:r>
        <w:proofErr w:type="spellStart"/>
        <w:r>
          <w:rPr>
            <w:rFonts w:cs="Arial"/>
            <w:szCs w:val="20"/>
          </w:rPr>
          <w:t>experiment</w:t>
        </w:r>
        <w:proofErr w:type="spellEnd"/>
        <w:r>
          <w:rPr>
            <w:rFonts w:cs="Arial"/>
            <w:szCs w:val="20"/>
          </w:rPr>
          <w:t xml:space="preserve"> un insieme di setup</w:t>
        </w:r>
      </w:ins>
      <w:ins w:id="71" w:author="install" w:date="2022-02-02T14:27:00Z">
        <w:r w:rsidR="008D44C2">
          <w:rPr>
            <w:rFonts w:cs="Arial"/>
            <w:szCs w:val="20"/>
          </w:rPr>
          <w:t>s</w:t>
        </w:r>
      </w:ins>
      <w:ins w:id="72" w:author="install" w:date="2022-02-02T14:28:00Z">
        <w:r w:rsidR="008D44C2">
          <w:rPr>
            <w:rFonts w:cs="Arial"/>
            <w:szCs w:val="20"/>
          </w:rPr>
          <w:t xml:space="preserve">, in cui ogni device ha il proprio setup. </w:t>
        </w:r>
      </w:ins>
      <w:ins w:id="73" w:author="install" w:date="2022-02-02T14:29:00Z">
        <w:r w:rsidR="008D44C2">
          <w:rPr>
            <w:rFonts w:cs="Arial"/>
            <w:szCs w:val="20"/>
          </w:rPr>
          <w:t xml:space="preserve">Le devices utilizzate sono le seguenti: </w:t>
        </w:r>
      </w:ins>
      <w:ins w:id="74" w:author="install" w:date="2022-02-02T10:28:00Z">
        <w:r>
          <w:rPr>
            <w:rFonts w:cs="Arial"/>
            <w:szCs w:val="20"/>
          </w:rPr>
          <w:t>telecamere, pirometri</w:t>
        </w:r>
      </w:ins>
      <w:ins w:id="75" w:author="install" w:date="2022-02-02T14:29:00Z">
        <w:r w:rsidR="00E933F4">
          <w:rPr>
            <w:rFonts w:cs="Arial"/>
            <w:szCs w:val="20"/>
          </w:rPr>
          <w:t xml:space="preserve">, versione di database e di software, </w:t>
        </w:r>
        <w:proofErr w:type="spellStart"/>
        <w:r w:rsidR="00E933F4">
          <w:rPr>
            <w:rFonts w:cs="Arial"/>
            <w:szCs w:val="20"/>
          </w:rPr>
          <w:t>GCode</w:t>
        </w:r>
        <w:proofErr w:type="spellEnd"/>
        <w:r w:rsidR="00E933F4">
          <w:rPr>
            <w:rFonts w:cs="Arial"/>
            <w:szCs w:val="20"/>
          </w:rPr>
          <w:t xml:space="preserve"> </w:t>
        </w:r>
      </w:ins>
      <w:ins w:id="76" w:author="install" w:date="2022-02-02T14:30:00Z">
        <w:r w:rsidR="00E933F4">
          <w:rPr>
            <w:rFonts w:cs="Arial"/>
            <w:szCs w:val="20"/>
          </w:rPr>
          <w:t>per la macchina CN, tipo di macchina CN</w:t>
        </w:r>
      </w:ins>
      <w:ins w:id="77" w:author="install" w:date="2022-02-02T10:28:00Z">
        <w:r>
          <w:rPr>
            <w:rFonts w:cs="Arial"/>
            <w:szCs w:val="20"/>
          </w:rPr>
          <w:t>.</w:t>
        </w:r>
      </w:ins>
    </w:p>
    <w:p w14:paraId="00771709" w14:textId="77777777" w:rsidR="008D44C2" w:rsidRPr="002E5793" w:rsidRDefault="008D44C2" w:rsidP="000366F1">
      <w:pPr>
        <w:pStyle w:val="SUPSITestoArial10"/>
      </w:pPr>
    </w:p>
    <w:p w14:paraId="54F08326" w14:textId="77777777" w:rsidR="000366F1" w:rsidRPr="000F048C" w:rsidRDefault="000366F1" w:rsidP="000366F1">
      <w:pPr>
        <w:pStyle w:val="SUPSITestoArial10"/>
      </w:pPr>
      <w:r w:rsidRPr="000F048C">
        <w:t>In versione italiana e inglese, max. 1 pagina per versione, senza figure.</w:t>
      </w:r>
    </w:p>
    <w:p w14:paraId="29E437A0" w14:textId="77777777" w:rsidR="000366F1" w:rsidRPr="000F048C" w:rsidRDefault="000366F1" w:rsidP="000366F1">
      <w:pPr>
        <w:pStyle w:val="SUPSITestoArial10"/>
      </w:pPr>
      <w:r w:rsidRPr="000F048C">
        <w:t>Il testo inglese va eventualmente fatto rivedere da un esperto di lingua inglese.</w:t>
      </w:r>
    </w:p>
    <w:p w14:paraId="3336C167" w14:textId="77777777" w:rsidR="000366F1" w:rsidRPr="000F048C" w:rsidRDefault="000366F1" w:rsidP="000366F1">
      <w:pPr>
        <w:pStyle w:val="SUPSITestoArial10"/>
      </w:pPr>
      <w:r w:rsidRPr="000F048C">
        <w:t>Il riassunto deve dare un’informazione sintetica sul progetto, cioè dire in cosa consiste e quanto è stato realizzato, in modo che il lettore possa farsene rapidamente un’idea e decidere quindi se sia il caso di approfondire l’argomento nelle pagine successive.</w:t>
      </w:r>
    </w:p>
    <w:p w14:paraId="56A662CF" w14:textId="77777777" w:rsidR="000366F1" w:rsidRPr="000F048C" w:rsidRDefault="000366F1" w:rsidP="000366F1">
      <w:pPr>
        <w:pStyle w:val="SUPSITestoArial10"/>
      </w:pPr>
    </w:p>
    <w:p w14:paraId="48298999" w14:textId="77777777" w:rsidR="000366F1" w:rsidRPr="000F048C" w:rsidRDefault="00880126" w:rsidP="000366F1">
      <w:pPr>
        <w:pStyle w:val="Rientrocorpodeltesto"/>
        <w:spacing w:after="0"/>
        <w:rPr>
          <w:rFonts w:ascii="Arial" w:hAnsi="Arial" w:cs="Arial"/>
          <w:sz w:val="20"/>
          <w:szCs w:val="20"/>
        </w:rPr>
      </w:pPr>
      <w:r>
        <w:rPr>
          <w:rFonts w:ascii="Arial" w:hAnsi="Arial" w:cs="Arial"/>
          <w:sz w:val="20"/>
          <w:szCs w:val="20"/>
        </w:rPr>
        <w:t>È</w:t>
      </w:r>
      <w:r w:rsidR="000366F1" w:rsidRPr="000F048C">
        <w:rPr>
          <w:rFonts w:ascii="Arial" w:hAnsi="Arial" w:cs="Arial"/>
          <w:sz w:val="20"/>
          <w:szCs w:val="20"/>
        </w:rPr>
        <w:t xml:space="preserve"> </w:t>
      </w:r>
      <w:proofErr w:type="spellStart"/>
      <w:r w:rsidR="000366F1" w:rsidRPr="000F048C">
        <w:rPr>
          <w:rFonts w:ascii="Arial" w:hAnsi="Arial" w:cs="Arial"/>
          <w:sz w:val="20"/>
          <w:szCs w:val="20"/>
        </w:rPr>
        <w:t>quindi</w:t>
      </w:r>
      <w:proofErr w:type="spellEnd"/>
      <w:r w:rsidR="000366F1" w:rsidRPr="000F048C">
        <w:rPr>
          <w:rFonts w:ascii="Arial" w:hAnsi="Arial" w:cs="Arial"/>
          <w:sz w:val="20"/>
          <w:szCs w:val="20"/>
        </w:rPr>
        <w:t xml:space="preserve"> </w:t>
      </w:r>
      <w:proofErr w:type="spellStart"/>
      <w:r w:rsidR="000366F1" w:rsidRPr="000F048C">
        <w:rPr>
          <w:rFonts w:ascii="Arial" w:hAnsi="Arial" w:cs="Arial"/>
          <w:b/>
          <w:sz w:val="20"/>
          <w:szCs w:val="20"/>
        </w:rPr>
        <w:t>importante</w:t>
      </w:r>
      <w:proofErr w:type="spellEnd"/>
      <w:r w:rsidR="000366F1" w:rsidRPr="000F048C">
        <w:rPr>
          <w:rFonts w:ascii="Arial" w:hAnsi="Arial" w:cs="Arial"/>
          <w:sz w:val="20"/>
          <w:szCs w:val="20"/>
        </w:rPr>
        <w:t>:</w:t>
      </w:r>
    </w:p>
    <w:p w14:paraId="7C9089B8" w14:textId="77777777" w:rsidR="000366F1" w:rsidRPr="000F048C" w:rsidRDefault="000366F1" w:rsidP="000366F1">
      <w:pPr>
        <w:numPr>
          <w:ilvl w:val="0"/>
          <w:numId w:val="35"/>
        </w:numPr>
        <w:tabs>
          <w:tab w:val="clear" w:pos="740"/>
        </w:tabs>
        <w:spacing w:line="320" w:lineRule="atLeast"/>
        <w:ind w:left="426" w:hanging="284"/>
        <w:jc w:val="both"/>
        <w:rPr>
          <w:rFonts w:ascii="Arial" w:hAnsi="Arial" w:cs="Arial"/>
          <w:sz w:val="20"/>
          <w:szCs w:val="20"/>
        </w:rPr>
      </w:pPr>
      <w:r w:rsidRPr="000F048C">
        <w:rPr>
          <w:rFonts w:ascii="Arial" w:hAnsi="Arial" w:cs="Arial"/>
          <w:sz w:val="20"/>
          <w:szCs w:val="20"/>
        </w:rPr>
        <w:t>Catturare l’attenzione del lettore con un testo di sintesi efficace.</w:t>
      </w:r>
    </w:p>
    <w:p w14:paraId="50006190" w14:textId="77777777" w:rsidR="000366F1" w:rsidRPr="000F048C" w:rsidRDefault="000366F1" w:rsidP="000366F1">
      <w:pPr>
        <w:numPr>
          <w:ilvl w:val="0"/>
          <w:numId w:val="35"/>
        </w:numPr>
        <w:tabs>
          <w:tab w:val="clear" w:pos="740"/>
        </w:tabs>
        <w:spacing w:line="320" w:lineRule="atLeast"/>
        <w:ind w:left="426" w:hanging="284"/>
        <w:jc w:val="both"/>
        <w:rPr>
          <w:rFonts w:ascii="Arial" w:hAnsi="Arial" w:cs="Arial"/>
          <w:sz w:val="20"/>
          <w:szCs w:val="20"/>
        </w:rPr>
      </w:pPr>
      <w:r w:rsidRPr="000F048C">
        <w:rPr>
          <w:rFonts w:ascii="Arial" w:hAnsi="Arial" w:cs="Arial"/>
          <w:sz w:val="20"/>
          <w:szCs w:val="20"/>
        </w:rPr>
        <w:t>Tralasciare aspetti di cronistoria o commenti sullo svolgimento del lavoro, che possono eventualmente essere inseriti in un rapporto separato.</w:t>
      </w:r>
    </w:p>
    <w:p w14:paraId="39ABA5C2" w14:textId="77777777" w:rsidR="000366F1" w:rsidRDefault="000366F1" w:rsidP="000366F1"/>
    <w:p w14:paraId="0902D228" w14:textId="77777777" w:rsidR="000366F1" w:rsidRDefault="000366F1" w:rsidP="000366F1"/>
    <w:p w14:paraId="4C44F15E" w14:textId="77777777" w:rsidR="000366F1" w:rsidRDefault="000366F1" w:rsidP="000366F1">
      <w:pPr>
        <w:pStyle w:val="Nessunaspaziatura"/>
        <w:rPr>
          <w:lang w:val="it-CH"/>
        </w:rPr>
      </w:pPr>
    </w:p>
    <w:p w14:paraId="0BEC7CC4" w14:textId="77777777" w:rsidR="000366F1" w:rsidRDefault="000366F1">
      <w:pPr>
        <w:spacing w:line="240" w:lineRule="auto"/>
      </w:pPr>
      <w:r>
        <w:br w:type="page"/>
      </w:r>
    </w:p>
    <w:p w14:paraId="0A7B27F9" w14:textId="77777777" w:rsidR="000366F1" w:rsidRPr="002E5793" w:rsidRDefault="009727D2" w:rsidP="000366F1">
      <w:pPr>
        <w:pStyle w:val="SUPSITestoArial10"/>
        <w:rPr>
          <w:sz w:val="36"/>
          <w:szCs w:val="36"/>
        </w:rPr>
      </w:pPr>
      <w:r>
        <w:rPr>
          <w:sz w:val="36"/>
          <w:szCs w:val="36"/>
        </w:rPr>
        <w:lastRenderedPageBreak/>
        <w:t>Progetto a</w:t>
      </w:r>
      <w:r w:rsidR="000366F1" w:rsidRPr="002E5793">
        <w:rPr>
          <w:sz w:val="36"/>
          <w:szCs w:val="36"/>
        </w:rPr>
        <w:t>ssegnato</w:t>
      </w:r>
    </w:p>
    <w:p w14:paraId="31B93AD9" w14:textId="77777777" w:rsidR="000366F1" w:rsidRDefault="000366F1" w:rsidP="000366F1">
      <w:pPr>
        <w:pStyle w:val="SUPSITestoArial10"/>
      </w:pPr>
    </w:p>
    <w:p w14:paraId="44ED9E24" w14:textId="00CEE5EB" w:rsidR="000366F1" w:rsidRPr="0043459F" w:rsidRDefault="0043459F" w:rsidP="00AF14B9">
      <w:pPr>
        <w:jc w:val="both"/>
        <w:rPr>
          <w:rFonts w:ascii="Arial" w:hAnsi="Arial" w:cs="Arial"/>
          <w:sz w:val="20"/>
          <w:szCs w:val="20"/>
        </w:rPr>
      </w:pPr>
      <w:commentRangeStart w:id="78"/>
      <w:r w:rsidRPr="0043459F">
        <w:rPr>
          <w:rFonts w:ascii="Arial" w:hAnsi="Arial" w:cs="Arial"/>
          <w:sz w:val="20"/>
          <w:szCs w:val="20"/>
        </w:rPr>
        <w:t>Il</w:t>
      </w:r>
      <w:commentRangeEnd w:id="78"/>
      <w:r w:rsidR="00C41247">
        <w:rPr>
          <w:rStyle w:val="Rimandocommento"/>
        </w:rPr>
        <w:commentReference w:id="78"/>
      </w:r>
      <w:r w:rsidRPr="0043459F">
        <w:rPr>
          <w:rFonts w:ascii="Arial" w:hAnsi="Arial" w:cs="Arial"/>
          <w:sz w:val="20"/>
          <w:szCs w:val="20"/>
        </w:rPr>
        <w:t xml:space="preserve"> progetto di ricerca “Ground Control” del fondo nazionale svizzero si occupa di analizzare i parametri del processo di deposizione del titanio (stampanti 3D) e di ottimizzarne il controllo. Per collezionare al meglio i dati di processo vengono utilizzate telecamere imaging e termiche, pirometri, e misure della macchina a controllo numerico “CN”. Nel corso del progetto, l’obiettivo della data </w:t>
      </w:r>
      <w:proofErr w:type="spellStart"/>
      <w:r w:rsidRPr="0043459F">
        <w:rPr>
          <w:rFonts w:ascii="Arial" w:hAnsi="Arial" w:cs="Arial"/>
          <w:sz w:val="20"/>
          <w:szCs w:val="20"/>
        </w:rPr>
        <w:t>collection</w:t>
      </w:r>
      <w:proofErr w:type="spellEnd"/>
      <w:r w:rsidRPr="0043459F">
        <w:rPr>
          <w:rFonts w:ascii="Arial" w:hAnsi="Arial" w:cs="Arial"/>
          <w:sz w:val="20"/>
          <w:szCs w:val="20"/>
        </w:rPr>
        <w:t xml:space="preserve"> è stato di scegliere le devices più adatte, integrarle nella macchina, interfacciarsi ad esse, e raccogliere i dati ed inserirli in un database relazionale MySQL (immagini, misure, protocolli, programmi, setup, </w:t>
      </w:r>
      <w:proofErr w:type="spellStart"/>
      <w:r w:rsidRPr="0043459F">
        <w:rPr>
          <w:rFonts w:ascii="Arial" w:hAnsi="Arial" w:cs="Arial"/>
          <w:sz w:val="20"/>
          <w:szCs w:val="20"/>
        </w:rPr>
        <w:t>ecc</w:t>
      </w:r>
      <w:proofErr w:type="spellEnd"/>
      <w:r w:rsidRPr="0043459F">
        <w:rPr>
          <w:rFonts w:ascii="Arial" w:hAnsi="Arial" w:cs="Arial"/>
          <w:sz w:val="20"/>
          <w:szCs w:val="20"/>
        </w:rPr>
        <w:t xml:space="preserve">). A questo scopo è stato sviluppato l’applicativo “Data Set Builder”, aggiungendo ed integrando on demand le diverse funzionalità che si rendevano necessarie fra cui la </w:t>
      </w:r>
      <w:proofErr w:type="spellStart"/>
      <w:r w:rsidRPr="0043459F">
        <w:rPr>
          <w:rFonts w:ascii="Arial" w:hAnsi="Arial" w:cs="Arial"/>
          <w:sz w:val="20"/>
          <w:szCs w:val="20"/>
        </w:rPr>
        <w:t>graphical</w:t>
      </w:r>
      <w:proofErr w:type="spellEnd"/>
      <w:r w:rsidRPr="0043459F">
        <w:rPr>
          <w:rFonts w:ascii="Arial" w:hAnsi="Arial" w:cs="Arial"/>
          <w:sz w:val="20"/>
          <w:szCs w:val="20"/>
        </w:rPr>
        <w:t xml:space="preserve"> user </w:t>
      </w:r>
      <w:proofErr w:type="spellStart"/>
      <w:r w:rsidRPr="0043459F">
        <w:rPr>
          <w:rFonts w:ascii="Arial" w:hAnsi="Arial" w:cs="Arial"/>
          <w:sz w:val="20"/>
          <w:szCs w:val="20"/>
        </w:rPr>
        <w:t>interface</w:t>
      </w:r>
      <w:proofErr w:type="spellEnd"/>
      <w:r w:rsidRPr="0043459F">
        <w:rPr>
          <w:rFonts w:ascii="Arial" w:hAnsi="Arial" w:cs="Arial"/>
          <w:sz w:val="20"/>
          <w:szCs w:val="20"/>
        </w:rPr>
        <w:t xml:space="preserve">. Questo progetto di semestre si pone l’obiettivo d’implementare un redesign dell’attuale GUI, la quale è stata sviluppata a spirale sulla base dei requisiti che nel corso del progetto si sono progressivamente delineati. Si richiede che la nuova GUI risulti completa, chiara e semplice da utilizzare, applicando le windows human </w:t>
      </w:r>
      <w:proofErr w:type="spellStart"/>
      <w:r w:rsidRPr="0043459F">
        <w:rPr>
          <w:rFonts w:ascii="Arial" w:hAnsi="Arial" w:cs="Arial"/>
          <w:sz w:val="20"/>
          <w:szCs w:val="20"/>
        </w:rPr>
        <w:t>interface</w:t>
      </w:r>
      <w:proofErr w:type="spellEnd"/>
      <w:r w:rsidRPr="0043459F">
        <w:rPr>
          <w:rFonts w:ascii="Arial" w:hAnsi="Arial" w:cs="Arial"/>
          <w:sz w:val="20"/>
          <w:szCs w:val="20"/>
        </w:rPr>
        <w:t xml:space="preserve"> </w:t>
      </w:r>
      <w:proofErr w:type="spellStart"/>
      <w:r w:rsidRPr="0043459F">
        <w:rPr>
          <w:rFonts w:ascii="Arial" w:hAnsi="Arial" w:cs="Arial"/>
          <w:sz w:val="20"/>
          <w:szCs w:val="20"/>
        </w:rPr>
        <w:t>guidelines</w:t>
      </w:r>
      <w:proofErr w:type="spellEnd"/>
      <w:r w:rsidRPr="0043459F">
        <w:rPr>
          <w:rFonts w:ascii="Arial" w:hAnsi="Arial" w:cs="Arial"/>
          <w:sz w:val="20"/>
          <w:szCs w:val="20"/>
        </w:rPr>
        <w:t>. Il compito principale della GUI è di permettere all’utente di scegliere e caricare la configurazione desiderata per ogni device (gran parte del codice è già stato sviluppato per questa parte), e di visualizzarne l’output online (questa è la parte più consistente). Si sottolinea l’orientamento industriale e produttivo del presente progetto.</w:t>
      </w:r>
    </w:p>
    <w:p w14:paraId="6AD8AE81" w14:textId="77777777" w:rsidR="000366F1" w:rsidRDefault="000366F1" w:rsidP="000366F1"/>
    <w:p w14:paraId="15AB8C7E" w14:textId="77777777" w:rsidR="000366F1" w:rsidRDefault="000366F1" w:rsidP="000366F1"/>
    <w:p w14:paraId="71397A8A" w14:textId="77777777" w:rsidR="000366F1" w:rsidRPr="000366F1" w:rsidRDefault="000366F1" w:rsidP="000366F1">
      <w:pPr>
        <w:pStyle w:val="Nessunaspaziatura"/>
      </w:pPr>
    </w:p>
    <w:p w14:paraId="42CDF14B" w14:textId="24B30C36" w:rsidR="000366F1" w:rsidRPr="006D59CC" w:rsidRDefault="000366F1" w:rsidP="00C94F2D">
      <w:pPr>
        <w:spacing w:line="240" w:lineRule="auto"/>
      </w:pPr>
      <w:r>
        <w:br w:type="page"/>
      </w:r>
    </w:p>
    <w:p w14:paraId="71AE9087" w14:textId="03E83D20" w:rsidR="000366F1" w:rsidRDefault="000366F1" w:rsidP="000366F1">
      <w:pPr>
        <w:pStyle w:val="Nessunaspaziatura"/>
      </w:pPr>
    </w:p>
    <w:p w14:paraId="6A7D4B18" w14:textId="583110D6" w:rsidR="00C94F2D" w:rsidRDefault="00C94F2D" w:rsidP="00C94F2D">
      <w:pPr>
        <w:pStyle w:val="Titolo1"/>
        <w:numPr>
          <w:ilvl w:val="0"/>
          <w:numId w:val="40"/>
        </w:numPr>
      </w:pPr>
      <w:bookmarkStart w:id="79" w:name="_Toc94462432"/>
      <w:r>
        <w:t>Introduzione</w:t>
      </w:r>
      <w:bookmarkEnd w:id="79"/>
    </w:p>
    <w:p w14:paraId="4BFE3F71" w14:textId="2AE68213" w:rsidR="00BA40CA" w:rsidRDefault="00AE3717" w:rsidP="00AF14B9">
      <w:pPr>
        <w:jc w:val="both"/>
        <w:rPr>
          <w:rFonts w:ascii="Arial" w:hAnsi="Arial" w:cs="Arial"/>
          <w:sz w:val="20"/>
          <w:szCs w:val="20"/>
        </w:rPr>
      </w:pPr>
      <w:r>
        <w:rPr>
          <w:rFonts w:ascii="Arial" w:hAnsi="Arial" w:cs="Arial"/>
          <w:sz w:val="20"/>
          <w:szCs w:val="20"/>
        </w:rPr>
        <w:t xml:space="preserve">Lo scopo di questo progetto, come citato nella voce “Progetto assegnato” in questo documento, è creare un applicativo </w:t>
      </w:r>
      <w:r w:rsidR="004710B5">
        <w:rPr>
          <w:rFonts w:ascii="Arial" w:hAnsi="Arial" w:cs="Arial"/>
          <w:sz w:val="20"/>
          <w:szCs w:val="20"/>
        </w:rPr>
        <w:t xml:space="preserve">denominato “Ground Control” </w:t>
      </w:r>
      <w:r>
        <w:rPr>
          <w:rFonts w:ascii="Arial" w:hAnsi="Arial" w:cs="Arial"/>
          <w:sz w:val="20"/>
          <w:szCs w:val="20"/>
        </w:rPr>
        <w:t>che vada a gestire sia a</w:t>
      </w:r>
      <w:r w:rsidR="00E13886">
        <w:rPr>
          <w:rFonts w:ascii="Arial" w:hAnsi="Arial" w:cs="Arial"/>
          <w:sz w:val="20"/>
          <w:szCs w:val="20"/>
        </w:rPr>
        <w:t xml:space="preserve"> un</w:t>
      </w:r>
      <w:r>
        <w:rPr>
          <w:rFonts w:ascii="Arial" w:hAnsi="Arial" w:cs="Arial"/>
          <w:sz w:val="20"/>
          <w:szCs w:val="20"/>
        </w:rPr>
        <w:t xml:space="preserve"> livello</w:t>
      </w:r>
      <w:r w:rsidR="00E13886">
        <w:rPr>
          <w:rFonts w:ascii="Arial" w:hAnsi="Arial" w:cs="Arial"/>
          <w:sz w:val="20"/>
          <w:szCs w:val="20"/>
        </w:rPr>
        <w:t>, da noi definito,</w:t>
      </w:r>
      <w:r>
        <w:rPr>
          <w:rFonts w:ascii="Arial" w:hAnsi="Arial" w:cs="Arial"/>
          <w:sz w:val="20"/>
          <w:szCs w:val="20"/>
        </w:rPr>
        <w:t xml:space="preserve"> offline, consultazione dei dati già acquisiti, sia a livello online, creazione di un nuovo esperimento</w:t>
      </w:r>
      <w:r w:rsidR="00E13886">
        <w:rPr>
          <w:rFonts w:ascii="Arial" w:hAnsi="Arial" w:cs="Arial"/>
          <w:sz w:val="20"/>
          <w:szCs w:val="20"/>
        </w:rPr>
        <w:t xml:space="preserve"> (in seguito sarà spiegato meglio) con la relativa vista in tempo reale dei dati in acquisizione.</w:t>
      </w:r>
    </w:p>
    <w:p w14:paraId="1E6A5656" w14:textId="5A6A6B24" w:rsidR="00E13886" w:rsidRDefault="00E13886" w:rsidP="004B4032">
      <w:pPr>
        <w:rPr>
          <w:rFonts w:ascii="Arial" w:hAnsi="Arial" w:cs="Arial"/>
          <w:sz w:val="20"/>
          <w:szCs w:val="20"/>
        </w:rPr>
      </w:pPr>
      <w:r>
        <w:rPr>
          <w:rFonts w:ascii="Arial" w:hAnsi="Arial" w:cs="Arial"/>
          <w:sz w:val="20"/>
          <w:szCs w:val="20"/>
        </w:rPr>
        <w:t>Uno degli obiettivi è rendere l’interfaccia intuitiva e usabile dall’operatore che eseguirà la raccolta dati dei vari esperimenti sul macchinario; l’operatore è da considerare un’entità del ramo tecnico, ma non un informatico o sviluppatore software.</w:t>
      </w:r>
    </w:p>
    <w:p w14:paraId="3F9D1AEC" w14:textId="091E9738" w:rsidR="00F16C0A" w:rsidRDefault="00F16C0A" w:rsidP="004B4032">
      <w:pPr>
        <w:rPr>
          <w:rFonts w:ascii="Arial" w:hAnsi="Arial" w:cs="Arial"/>
          <w:sz w:val="20"/>
          <w:szCs w:val="20"/>
        </w:rPr>
      </w:pPr>
    </w:p>
    <w:p w14:paraId="759BFDC2" w14:textId="4292A186" w:rsidR="00F16C0A" w:rsidRDefault="00F16C0A" w:rsidP="00AF14B9">
      <w:pPr>
        <w:jc w:val="both"/>
        <w:rPr>
          <w:rFonts w:ascii="Arial" w:hAnsi="Arial" w:cs="Arial"/>
          <w:sz w:val="20"/>
          <w:szCs w:val="20"/>
        </w:rPr>
      </w:pPr>
      <w:r>
        <w:rPr>
          <w:rFonts w:ascii="Arial" w:hAnsi="Arial" w:cs="Arial"/>
          <w:sz w:val="20"/>
          <w:szCs w:val="20"/>
        </w:rPr>
        <w:t>Per realizzare l’interfaccia ci si orienta verso il pattern architetturale denominato Model-</w:t>
      </w:r>
      <w:proofErr w:type="spellStart"/>
      <w:r>
        <w:rPr>
          <w:rFonts w:ascii="Arial" w:hAnsi="Arial" w:cs="Arial"/>
          <w:sz w:val="20"/>
          <w:szCs w:val="20"/>
        </w:rPr>
        <w:t>View</w:t>
      </w:r>
      <w:proofErr w:type="spellEnd"/>
      <w:r>
        <w:rPr>
          <w:rFonts w:ascii="Arial" w:hAnsi="Arial" w:cs="Arial"/>
          <w:sz w:val="20"/>
          <w:szCs w:val="20"/>
        </w:rPr>
        <w:t xml:space="preserve"> Controller. Questo pattern, fondamentale anche nell’ambito web, implica l’uso di una parte di presentazione con la quale l’utente interagisce, l’interfaccia grafica </w:t>
      </w:r>
      <w:r w:rsidR="001B623F">
        <w:rPr>
          <w:rFonts w:ascii="Arial" w:hAnsi="Arial" w:cs="Arial"/>
          <w:sz w:val="20"/>
          <w:szCs w:val="20"/>
        </w:rPr>
        <w:t>con i relativi oggetti grafici. Interagendovi l’utente va a stimolare/scatenare una serie di eventi gestiti dalla parte logica/controllo del programma. Sulla base di questi stimoli essa va, se necessario, a consultare e a manipolare la parte di modello/dati contenente tutte le informazioni rilevanti dell’applicativo. Quando l’interrogazione dei dati è terminata, il controller li modifica se richiesto e restituisce</w:t>
      </w:r>
      <w:r w:rsidR="00F962EF">
        <w:rPr>
          <w:rFonts w:ascii="Arial" w:hAnsi="Arial" w:cs="Arial"/>
          <w:sz w:val="20"/>
          <w:szCs w:val="20"/>
        </w:rPr>
        <w:t xml:space="preserve"> la </w:t>
      </w:r>
      <w:proofErr w:type="spellStart"/>
      <w:r w:rsidR="00F962EF">
        <w:rPr>
          <w:rFonts w:ascii="Arial" w:hAnsi="Arial" w:cs="Arial"/>
          <w:sz w:val="20"/>
          <w:szCs w:val="20"/>
        </w:rPr>
        <w:t>view</w:t>
      </w:r>
      <w:proofErr w:type="spellEnd"/>
      <w:r w:rsidR="00F962EF">
        <w:rPr>
          <w:rFonts w:ascii="Arial" w:hAnsi="Arial" w:cs="Arial"/>
          <w:sz w:val="20"/>
          <w:szCs w:val="20"/>
        </w:rPr>
        <w:t>/presentazione aggiornata</w:t>
      </w:r>
      <w:r w:rsidR="001B623F">
        <w:rPr>
          <w:rFonts w:ascii="Arial" w:hAnsi="Arial" w:cs="Arial"/>
          <w:sz w:val="20"/>
          <w:szCs w:val="20"/>
        </w:rPr>
        <w:t xml:space="preserve"> all’utente tramite l’interfaccia grafica</w:t>
      </w:r>
      <w:r w:rsidR="00F962EF">
        <w:rPr>
          <w:rFonts w:ascii="Arial" w:hAnsi="Arial" w:cs="Arial"/>
          <w:sz w:val="20"/>
          <w:szCs w:val="20"/>
        </w:rPr>
        <w:t>.</w:t>
      </w:r>
    </w:p>
    <w:p w14:paraId="0E4B6288" w14:textId="77777777" w:rsidR="00CA5AB1" w:rsidRDefault="00CA5AB1" w:rsidP="004B4032">
      <w:pPr>
        <w:rPr>
          <w:rFonts w:ascii="Arial" w:hAnsi="Arial" w:cs="Arial"/>
          <w:sz w:val="20"/>
          <w:szCs w:val="20"/>
        </w:rPr>
      </w:pPr>
    </w:p>
    <w:p w14:paraId="2E32AA65" w14:textId="77777777" w:rsidR="00CA5AB1" w:rsidRDefault="00CA5AB1" w:rsidP="00CA5AB1">
      <w:pPr>
        <w:keepNext/>
        <w:jc w:val="center"/>
      </w:pPr>
      <w:r>
        <w:rPr>
          <w:noProof/>
          <w:lang w:eastAsia="it-CH"/>
        </w:rPr>
        <w:drawing>
          <wp:inline distT="0" distB="0" distL="0" distR="0" wp14:anchorId="195921A1" wp14:editId="0B6BD337">
            <wp:extent cx="2889849" cy="3160452"/>
            <wp:effectExtent l="0" t="0" r="635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4208" cy="3165219"/>
                    </a:xfrm>
                    <a:prstGeom prst="rect">
                      <a:avLst/>
                    </a:prstGeom>
                    <a:noFill/>
                    <a:ln>
                      <a:noFill/>
                    </a:ln>
                  </pic:spPr>
                </pic:pic>
              </a:graphicData>
            </a:graphic>
          </wp:inline>
        </w:drawing>
      </w:r>
    </w:p>
    <w:p w14:paraId="14D3CF93" w14:textId="15EA3250" w:rsidR="00F962EF" w:rsidRDefault="00CA5AB1" w:rsidP="00CA5AB1">
      <w:pPr>
        <w:pStyle w:val="Didascalia"/>
        <w:jc w:val="center"/>
        <w:rPr>
          <w:rFonts w:ascii="Arial" w:hAnsi="Arial" w:cs="Arial"/>
        </w:rPr>
      </w:pPr>
      <w:bookmarkStart w:id="80" w:name="_Toc94462470"/>
      <w:r>
        <w:t xml:space="preserve">Figura </w:t>
      </w:r>
      <w:r w:rsidR="008700B4">
        <w:fldChar w:fldCharType="begin"/>
      </w:r>
      <w:r w:rsidR="008700B4">
        <w:instrText xml:space="preserve"> SEQ Figura \* ARABIC </w:instrText>
      </w:r>
      <w:r w:rsidR="008700B4">
        <w:fldChar w:fldCharType="separate"/>
      </w:r>
      <w:r w:rsidR="006F1EC3">
        <w:rPr>
          <w:noProof/>
        </w:rPr>
        <w:t>1</w:t>
      </w:r>
      <w:r w:rsidR="008700B4">
        <w:rPr>
          <w:noProof/>
        </w:rPr>
        <w:fldChar w:fldCharType="end"/>
      </w:r>
      <w:r>
        <w:t>: model-</w:t>
      </w:r>
      <w:proofErr w:type="spellStart"/>
      <w:r>
        <w:t>view</w:t>
      </w:r>
      <w:proofErr w:type="spellEnd"/>
      <w:r>
        <w:t xml:space="preserve"> controller</w:t>
      </w:r>
      <w:bookmarkEnd w:id="80"/>
    </w:p>
    <w:p w14:paraId="106627C3" w14:textId="77777777" w:rsidR="00CA5AB1" w:rsidRDefault="00CA5AB1" w:rsidP="004B4032">
      <w:pPr>
        <w:rPr>
          <w:rFonts w:ascii="Arial" w:hAnsi="Arial" w:cs="Arial"/>
          <w:sz w:val="20"/>
          <w:szCs w:val="20"/>
        </w:rPr>
      </w:pPr>
    </w:p>
    <w:p w14:paraId="4D069A30" w14:textId="51C41C0A" w:rsidR="00F962EF" w:rsidRDefault="00F962EF" w:rsidP="00AF14B9">
      <w:pPr>
        <w:jc w:val="both"/>
        <w:rPr>
          <w:rFonts w:ascii="Arial" w:hAnsi="Arial" w:cs="Arial"/>
          <w:sz w:val="20"/>
          <w:szCs w:val="20"/>
        </w:rPr>
      </w:pPr>
      <w:r>
        <w:rPr>
          <w:rFonts w:ascii="Arial" w:hAnsi="Arial" w:cs="Arial"/>
          <w:sz w:val="20"/>
          <w:szCs w:val="20"/>
        </w:rPr>
        <w:t xml:space="preserve">Nel caso specifico di questo progetto, nella parte offline per esempio, l’utente desidera aprire i risultati di una certa deposizione contenuta in un dato esperimento. Al doppio click del mouse, è la parte di controllo della </w:t>
      </w:r>
      <w:proofErr w:type="spellStart"/>
      <w:r>
        <w:rPr>
          <w:rFonts w:ascii="Arial" w:hAnsi="Arial" w:cs="Arial"/>
          <w:sz w:val="20"/>
          <w:szCs w:val="20"/>
        </w:rPr>
        <w:t>view</w:t>
      </w:r>
      <w:proofErr w:type="spellEnd"/>
      <w:r>
        <w:rPr>
          <w:rFonts w:ascii="Arial" w:hAnsi="Arial" w:cs="Arial"/>
          <w:sz w:val="20"/>
          <w:szCs w:val="20"/>
        </w:rPr>
        <w:t xml:space="preserve"> che si occupa di andare a interrogare i modelli che ha a disposizione, istanziandone altri relativi agli specifici dati richiesti in quel momento. Al termine delle operazioni l’utente vede una presentazione aggiornata secondo i comandi che ha fornito.</w:t>
      </w:r>
    </w:p>
    <w:p w14:paraId="2B5AE6FF" w14:textId="77777777" w:rsidR="00CA5AB1" w:rsidRDefault="00CA5AB1" w:rsidP="004B4032">
      <w:pPr>
        <w:rPr>
          <w:rFonts w:ascii="Arial" w:hAnsi="Arial" w:cs="Arial"/>
          <w:sz w:val="20"/>
          <w:szCs w:val="20"/>
        </w:rPr>
      </w:pPr>
    </w:p>
    <w:p w14:paraId="111A0EB3" w14:textId="67A96537" w:rsidR="00F962EF" w:rsidRDefault="00F962EF" w:rsidP="00AF14B9">
      <w:pPr>
        <w:jc w:val="both"/>
        <w:rPr>
          <w:rFonts w:ascii="Arial" w:hAnsi="Arial" w:cs="Arial"/>
          <w:sz w:val="20"/>
          <w:szCs w:val="20"/>
        </w:rPr>
      </w:pPr>
      <w:r>
        <w:rPr>
          <w:rFonts w:ascii="Arial" w:hAnsi="Arial" w:cs="Arial"/>
          <w:sz w:val="20"/>
          <w:szCs w:val="20"/>
        </w:rPr>
        <w:t>Si è pocanzi citata anche l’usabilità</w:t>
      </w:r>
      <w:r w:rsidR="00626DCE">
        <w:rPr>
          <w:rFonts w:ascii="Arial" w:hAnsi="Arial" w:cs="Arial"/>
          <w:sz w:val="20"/>
          <w:szCs w:val="20"/>
        </w:rPr>
        <w:t>. Per il progetto bisogna</w:t>
      </w:r>
      <w:r>
        <w:rPr>
          <w:rFonts w:ascii="Arial" w:hAnsi="Arial" w:cs="Arial"/>
          <w:sz w:val="20"/>
          <w:szCs w:val="20"/>
        </w:rPr>
        <w:t xml:space="preserve"> naturalmente </w:t>
      </w:r>
      <w:r w:rsidR="00626DCE">
        <w:rPr>
          <w:rFonts w:ascii="Arial" w:hAnsi="Arial" w:cs="Arial"/>
          <w:sz w:val="20"/>
          <w:szCs w:val="20"/>
        </w:rPr>
        <w:t xml:space="preserve">attenersi agli standard degli applicativi software in generale, chiamati anche </w:t>
      </w:r>
      <w:proofErr w:type="spellStart"/>
      <w:r w:rsidR="00626DCE">
        <w:rPr>
          <w:rFonts w:ascii="Arial" w:hAnsi="Arial" w:cs="Arial"/>
          <w:sz w:val="20"/>
          <w:szCs w:val="20"/>
        </w:rPr>
        <w:t>Guidelines</w:t>
      </w:r>
      <w:proofErr w:type="spellEnd"/>
      <w:r w:rsidR="00626DCE">
        <w:rPr>
          <w:rFonts w:ascii="Arial" w:hAnsi="Arial" w:cs="Arial"/>
          <w:sz w:val="20"/>
          <w:szCs w:val="20"/>
        </w:rPr>
        <w:t xml:space="preserve"> viste nei precedenti corsi e di recente nel corso di “Applicazioni Web 1”.</w:t>
      </w:r>
    </w:p>
    <w:p w14:paraId="689CEA63" w14:textId="36761399" w:rsidR="00626DCE" w:rsidRDefault="00626DCE" w:rsidP="00AF14B9">
      <w:pPr>
        <w:jc w:val="both"/>
        <w:rPr>
          <w:rFonts w:ascii="Arial" w:hAnsi="Arial" w:cs="Arial"/>
          <w:sz w:val="20"/>
          <w:szCs w:val="20"/>
        </w:rPr>
      </w:pPr>
      <w:r>
        <w:rPr>
          <w:rFonts w:ascii="Arial" w:hAnsi="Arial" w:cs="Arial"/>
          <w:sz w:val="20"/>
          <w:szCs w:val="20"/>
        </w:rPr>
        <w:lastRenderedPageBreak/>
        <w:t>Sebbene non abbia mai impiegato questo software, un utente si aspetta alcuni comportamenti da parte sua: i nomi dei comandi devono rispecchiare la loro funzionalità (il comando “Aggiorna” dal menu degli esperimenti mi aggiorna la lista degli esperimenti, non l’intera interfaccia), e via dicendo.</w:t>
      </w:r>
    </w:p>
    <w:p w14:paraId="6ADA99BD" w14:textId="5F48DA99" w:rsidR="00474BB5" w:rsidRDefault="00474BB5" w:rsidP="004B4032">
      <w:pPr>
        <w:rPr>
          <w:rFonts w:ascii="Arial" w:hAnsi="Arial" w:cs="Arial"/>
          <w:sz w:val="20"/>
          <w:szCs w:val="20"/>
        </w:rPr>
      </w:pPr>
    </w:p>
    <w:p w14:paraId="0ABC2948" w14:textId="77777777" w:rsidR="00325B0A" w:rsidRDefault="006C66BF" w:rsidP="00AF14B9">
      <w:pPr>
        <w:jc w:val="both"/>
        <w:rPr>
          <w:rFonts w:ascii="Arial" w:hAnsi="Arial" w:cs="Arial"/>
          <w:sz w:val="20"/>
          <w:szCs w:val="20"/>
        </w:rPr>
      </w:pPr>
      <w:r>
        <w:rPr>
          <w:rFonts w:ascii="Arial" w:hAnsi="Arial" w:cs="Arial"/>
          <w:sz w:val="20"/>
          <w:szCs w:val="20"/>
        </w:rPr>
        <w:t xml:space="preserve">Prima di iniziare il progetto sono stati completati i casi d’uso per </w:t>
      </w:r>
      <w:r w:rsidR="004773EE">
        <w:rPr>
          <w:rFonts w:ascii="Arial" w:hAnsi="Arial" w:cs="Arial"/>
          <w:sz w:val="20"/>
          <w:szCs w:val="20"/>
        </w:rPr>
        <w:t>avere un riassunto formale del comportamento che ci si aspetta dall’applicativo finale. Durante lo sviluppo del software ci si è resi conto, il sottoscritto e il relatore, prof. Banfi, che sarebbe stato necessario separare la parte offline di consultazione dei dati e la parte online per la creazione di nuovi esperimenti.</w:t>
      </w:r>
    </w:p>
    <w:p w14:paraId="08F71200" w14:textId="257AA1C5" w:rsidR="00474BB5" w:rsidRDefault="0022521A" w:rsidP="00AF14B9">
      <w:pPr>
        <w:jc w:val="both"/>
        <w:rPr>
          <w:rFonts w:ascii="Arial" w:hAnsi="Arial" w:cs="Arial"/>
          <w:sz w:val="20"/>
          <w:szCs w:val="20"/>
        </w:rPr>
      </w:pPr>
      <w:r>
        <w:rPr>
          <w:rFonts w:ascii="Arial" w:hAnsi="Arial" w:cs="Arial"/>
          <w:sz w:val="20"/>
          <w:szCs w:val="20"/>
        </w:rPr>
        <w:t>In primo luogo poiché sono emerse nuove specifiche nel corso dello sviluppo, altre invece sono andare a cadere oppure ci si è accorti che avrebbero avuto poco utilizzo se non poco senso.</w:t>
      </w:r>
    </w:p>
    <w:p w14:paraId="6C9CCAF2" w14:textId="6BF3A21D" w:rsidR="0022521A" w:rsidRDefault="0022521A" w:rsidP="00AF14B9">
      <w:pPr>
        <w:jc w:val="both"/>
        <w:rPr>
          <w:rFonts w:ascii="Arial" w:hAnsi="Arial" w:cs="Arial"/>
          <w:sz w:val="20"/>
          <w:szCs w:val="20"/>
        </w:rPr>
      </w:pPr>
      <w:r>
        <w:rPr>
          <w:rFonts w:ascii="Arial" w:hAnsi="Arial" w:cs="Arial"/>
          <w:sz w:val="20"/>
          <w:szCs w:val="20"/>
        </w:rPr>
        <w:t>In questa modalità vi è stato del concetto della metodologia Agile, poiché ogni settimana durante la riunione si potevano provare e testare nuove funzionalità</w:t>
      </w:r>
      <w:r w:rsidR="0033789E">
        <w:rPr>
          <w:rFonts w:ascii="Arial" w:hAnsi="Arial" w:cs="Arial"/>
          <w:sz w:val="20"/>
          <w:szCs w:val="20"/>
        </w:rPr>
        <w:t>, quindi anche un possibile committente/</w:t>
      </w:r>
      <w:proofErr w:type="spellStart"/>
      <w:r w:rsidR="0033789E">
        <w:rPr>
          <w:rFonts w:ascii="Arial" w:hAnsi="Arial" w:cs="Arial"/>
          <w:sz w:val="20"/>
          <w:szCs w:val="20"/>
        </w:rPr>
        <w:t>stackholder</w:t>
      </w:r>
      <w:proofErr w:type="spellEnd"/>
      <w:r w:rsidR="0033789E">
        <w:rPr>
          <w:rFonts w:ascii="Arial" w:hAnsi="Arial" w:cs="Arial"/>
          <w:sz w:val="20"/>
          <w:szCs w:val="20"/>
        </w:rPr>
        <w:t xml:space="preserve"> avrebbe visto l’applicativo crescere di incontro in incontro. Alcune funzionalità sono state suggerite dal team che lavora sul macchinario</w:t>
      </w:r>
      <w:r w:rsidR="00A36557">
        <w:rPr>
          <w:rFonts w:ascii="Arial" w:hAnsi="Arial" w:cs="Arial"/>
          <w:sz w:val="20"/>
          <w:szCs w:val="20"/>
        </w:rPr>
        <w:t>, una di queste è la possibilità di caricare un’immagine chiamata “Provino” che rendesse univoco o riconoscibile il dato esperimento. Da questo punto di vista unicamente la parte offline ha subito diversi cambiamenti di features. È stato preferito concentrarsi su di essa e implementare la parte online in un momento successivo a questo lavoro di progetto, poiché bisogna studiarne l’impiego al fine di progettarla in maniera adatta e collegarla a un database ancora in evoluzione.</w:t>
      </w:r>
    </w:p>
    <w:p w14:paraId="7C9F17C3" w14:textId="7E5F7CF6" w:rsidR="001272B5" w:rsidRDefault="001272B5" w:rsidP="004B4032">
      <w:pPr>
        <w:rPr>
          <w:rFonts w:ascii="Arial" w:hAnsi="Arial" w:cs="Arial"/>
          <w:sz w:val="20"/>
          <w:szCs w:val="20"/>
        </w:rPr>
      </w:pPr>
    </w:p>
    <w:p w14:paraId="3049E394" w14:textId="01213EF0" w:rsidR="007A5130" w:rsidRDefault="001272B5" w:rsidP="00AF14B9">
      <w:pPr>
        <w:jc w:val="both"/>
        <w:rPr>
          <w:rFonts w:ascii="Arial" w:hAnsi="Arial" w:cs="Arial"/>
          <w:sz w:val="20"/>
          <w:szCs w:val="20"/>
        </w:rPr>
      </w:pPr>
      <w:r>
        <w:rPr>
          <w:rFonts w:ascii="Arial" w:hAnsi="Arial" w:cs="Arial"/>
          <w:sz w:val="20"/>
          <w:szCs w:val="20"/>
        </w:rPr>
        <w:t xml:space="preserve">Il metodo di lavoro usato è stato quello delle </w:t>
      </w:r>
      <w:proofErr w:type="spellStart"/>
      <w:r>
        <w:rPr>
          <w:rFonts w:ascii="Arial" w:hAnsi="Arial" w:cs="Arial"/>
          <w:sz w:val="20"/>
          <w:szCs w:val="20"/>
        </w:rPr>
        <w:t>issues</w:t>
      </w:r>
      <w:proofErr w:type="spellEnd"/>
      <w:r>
        <w:rPr>
          <w:rFonts w:ascii="Arial" w:hAnsi="Arial" w:cs="Arial"/>
          <w:sz w:val="20"/>
          <w:szCs w:val="20"/>
        </w:rPr>
        <w:t xml:space="preserve"> sfruttando le caratteristiche di </w:t>
      </w:r>
      <w:proofErr w:type="spellStart"/>
      <w:r>
        <w:rPr>
          <w:rFonts w:ascii="Arial" w:hAnsi="Arial" w:cs="Arial"/>
          <w:sz w:val="20"/>
          <w:szCs w:val="20"/>
        </w:rPr>
        <w:t>github</w:t>
      </w:r>
      <w:proofErr w:type="spellEnd"/>
      <w:r>
        <w:rPr>
          <w:rFonts w:ascii="Arial" w:hAnsi="Arial" w:cs="Arial"/>
          <w:sz w:val="20"/>
          <w:szCs w:val="20"/>
        </w:rPr>
        <w:t>. Ogni settimana si teneva una riunione, della durata media di un paio di ore, nella quale si presentava il lavoro svolto, le difficoltà riscontrate, si valutavano nuove specifiche e la metodologia che si avrebbe voluto impiegare per implementarle, e via dicendo. I punti discussi erano trascritti sottoforma di elenco ordinato per priorità, se necessario</w:t>
      </w:r>
      <w:r w:rsidR="002346EE">
        <w:rPr>
          <w:rFonts w:ascii="Arial" w:hAnsi="Arial" w:cs="Arial"/>
          <w:sz w:val="20"/>
          <w:szCs w:val="20"/>
        </w:rPr>
        <w:t>, inviati via posta elettronica, inseriti nel “diario di bordo”</w:t>
      </w:r>
      <w:r w:rsidR="00F45BC3">
        <w:rPr>
          <w:rFonts w:ascii="Arial" w:hAnsi="Arial" w:cs="Arial"/>
          <w:sz w:val="20"/>
          <w:szCs w:val="20"/>
        </w:rPr>
        <w:t xml:space="preserve"> del sottoscritto</w:t>
      </w:r>
      <w:r w:rsidR="002346EE">
        <w:rPr>
          <w:rFonts w:ascii="Arial" w:hAnsi="Arial" w:cs="Arial"/>
          <w:sz w:val="20"/>
          <w:szCs w:val="20"/>
        </w:rPr>
        <w:t xml:space="preserve"> e tradotti in </w:t>
      </w:r>
      <w:proofErr w:type="spellStart"/>
      <w:r w:rsidR="002346EE">
        <w:rPr>
          <w:rFonts w:ascii="Arial" w:hAnsi="Arial" w:cs="Arial"/>
          <w:sz w:val="20"/>
          <w:szCs w:val="20"/>
        </w:rPr>
        <w:t>issues</w:t>
      </w:r>
      <w:proofErr w:type="spellEnd"/>
      <w:r w:rsidR="002346EE">
        <w:rPr>
          <w:rFonts w:ascii="Arial" w:hAnsi="Arial" w:cs="Arial"/>
          <w:sz w:val="20"/>
          <w:szCs w:val="20"/>
        </w:rPr>
        <w:t xml:space="preserve"> su </w:t>
      </w:r>
      <w:proofErr w:type="spellStart"/>
      <w:r w:rsidR="002346EE">
        <w:rPr>
          <w:rFonts w:ascii="Arial" w:hAnsi="Arial" w:cs="Arial"/>
          <w:sz w:val="20"/>
          <w:szCs w:val="20"/>
        </w:rPr>
        <w:t>github</w:t>
      </w:r>
      <w:proofErr w:type="spellEnd"/>
      <w:r w:rsidR="002346EE">
        <w:rPr>
          <w:rFonts w:ascii="Arial" w:hAnsi="Arial" w:cs="Arial"/>
          <w:sz w:val="20"/>
          <w:szCs w:val="20"/>
        </w:rPr>
        <w:t>. Ovviamente quando emergevano dei punti critici o delle necessità ci si contattava via posta elettronica oppure via messaggio.</w:t>
      </w:r>
    </w:p>
    <w:p w14:paraId="5B0BAA4C" w14:textId="77777777" w:rsidR="007A5130" w:rsidRDefault="007A5130">
      <w:pPr>
        <w:spacing w:line="240" w:lineRule="auto"/>
        <w:rPr>
          <w:rFonts w:ascii="Arial" w:hAnsi="Arial" w:cs="Arial"/>
          <w:sz w:val="20"/>
          <w:szCs w:val="20"/>
        </w:rPr>
      </w:pPr>
      <w:r>
        <w:rPr>
          <w:rFonts w:ascii="Arial" w:hAnsi="Arial" w:cs="Arial"/>
          <w:sz w:val="20"/>
          <w:szCs w:val="20"/>
        </w:rPr>
        <w:br w:type="page"/>
      </w:r>
    </w:p>
    <w:p w14:paraId="7A8C1A4D" w14:textId="53A73D37" w:rsidR="00C94F2D" w:rsidRDefault="00C94F2D" w:rsidP="00C94F2D">
      <w:pPr>
        <w:pStyle w:val="Titolo1"/>
      </w:pPr>
      <w:bookmarkStart w:id="81" w:name="_Toc94462433"/>
      <w:r>
        <w:lastRenderedPageBreak/>
        <w:t>Analisi</w:t>
      </w:r>
      <w:bookmarkEnd w:id="81"/>
    </w:p>
    <w:p w14:paraId="51E454E6" w14:textId="17D3FA8A" w:rsidR="00474BB5" w:rsidRDefault="00474BB5" w:rsidP="00474BB5">
      <w:pPr>
        <w:pStyle w:val="Titolo2"/>
      </w:pPr>
      <w:bookmarkStart w:id="82" w:name="_Toc94462434"/>
      <w:r>
        <w:t>Casi d’uso</w:t>
      </w:r>
      <w:bookmarkEnd w:id="82"/>
    </w:p>
    <w:p w14:paraId="3A3F2D17" w14:textId="3B09D442" w:rsidR="006D49D8" w:rsidRDefault="006D49D8" w:rsidP="00AF14B9">
      <w:pPr>
        <w:jc w:val="both"/>
        <w:rPr>
          <w:rFonts w:ascii="Arial" w:hAnsi="Arial" w:cs="Arial"/>
          <w:sz w:val="20"/>
          <w:szCs w:val="20"/>
        </w:rPr>
      </w:pPr>
      <w:r>
        <w:rPr>
          <w:rFonts w:ascii="Arial" w:hAnsi="Arial" w:cs="Arial"/>
          <w:sz w:val="20"/>
          <w:szCs w:val="20"/>
        </w:rPr>
        <w:t xml:space="preserve">I casi d’uso sono usati per schematizzare delle possibili situazioni di utilizzo dell’applicativo da parte dell’utente. Si evidenzia in modo chiaro quali azioni può compiere l’utente </w:t>
      </w:r>
      <w:r w:rsidR="00FD3669">
        <w:rPr>
          <w:rFonts w:ascii="Arial" w:hAnsi="Arial" w:cs="Arial"/>
          <w:sz w:val="20"/>
          <w:szCs w:val="20"/>
        </w:rPr>
        <w:t xml:space="preserve">in determinate occasioni e quali, se caso, </w:t>
      </w:r>
      <w:r w:rsidR="001408CF">
        <w:rPr>
          <w:rFonts w:ascii="Arial" w:hAnsi="Arial" w:cs="Arial"/>
          <w:sz w:val="20"/>
          <w:szCs w:val="20"/>
        </w:rPr>
        <w:t xml:space="preserve">sono i </w:t>
      </w:r>
      <w:r w:rsidR="00FD3669">
        <w:rPr>
          <w:rFonts w:ascii="Arial" w:hAnsi="Arial" w:cs="Arial"/>
          <w:sz w:val="20"/>
          <w:szCs w:val="20"/>
        </w:rPr>
        <w:t>compit</w:t>
      </w:r>
      <w:r w:rsidR="001408CF">
        <w:rPr>
          <w:rFonts w:ascii="Arial" w:hAnsi="Arial" w:cs="Arial"/>
          <w:sz w:val="20"/>
          <w:szCs w:val="20"/>
        </w:rPr>
        <w:t>i</w:t>
      </w:r>
      <w:r w:rsidR="00FD3669">
        <w:rPr>
          <w:rFonts w:ascii="Arial" w:hAnsi="Arial" w:cs="Arial"/>
          <w:sz w:val="20"/>
          <w:szCs w:val="20"/>
        </w:rPr>
        <w:t xml:space="preserve"> del sistema stesso.</w:t>
      </w:r>
    </w:p>
    <w:p w14:paraId="4A055CFA" w14:textId="011FCE15" w:rsidR="00BD51B4" w:rsidRPr="007B4181" w:rsidRDefault="007B4181" w:rsidP="00AF14B9">
      <w:pPr>
        <w:jc w:val="both"/>
        <w:rPr>
          <w:rFonts w:ascii="Arial" w:hAnsi="Arial" w:cs="Arial"/>
          <w:noProof/>
          <w:sz w:val="20"/>
          <w:szCs w:val="20"/>
        </w:rPr>
      </w:pPr>
      <w:r>
        <w:rPr>
          <w:rFonts w:ascii="Arial" w:hAnsi="Arial" w:cs="Arial"/>
          <w:noProof/>
          <w:sz w:val="20"/>
          <w:szCs w:val="20"/>
        </w:rPr>
        <w:t>Di seguito i casi di uso legati al progetto. Le parti interessate dal cambiamento avvenuto in corso d’opera riguardo la parte online</w:t>
      </w:r>
      <w:r w:rsidR="00FC6730">
        <w:rPr>
          <w:rStyle w:val="Rimandonotaapidipagina"/>
          <w:rFonts w:ascii="Arial" w:hAnsi="Arial" w:cs="Arial"/>
          <w:noProof/>
          <w:sz w:val="20"/>
          <w:szCs w:val="20"/>
        </w:rPr>
        <w:footnoteReference w:id="1"/>
      </w:r>
      <w:r w:rsidR="00FC6730">
        <w:rPr>
          <w:rFonts w:ascii="Arial" w:hAnsi="Arial" w:cs="Arial"/>
          <w:noProof/>
          <w:sz w:val="20"/>
          <w:szCs w:val="20"/>
        </w:rPr>
        <w:t xml:space="preserve"> sono state evidenziate.</w:t>
      </w:r>
    </w:p>
    <w:p w14:paraId="583DB418" w14:textId="77777777" w:rsidR="006E276C" w:rsidRDefault="006E276C" w:rsidP="006D49D8">
      <w:pPr>
        <w:rPr>
          <w:noProof/>
        </w:rPr>
      </w:pPr>
    </w:p>
    <w:p w14:paraId="01D902CC" w14:textId="77777777" w:rsidR="00100749" w:rsidRDefault="00100749" w:rsidP="006E276C">
      <w:pPr>
        <w:keepNext/>
        <w:jc w:val="center"/>
        <w:rPr>
          <w:noProof/>
        </w:rPr>
      </w:pPr>
    </w:p>
    <w:p w14:paraId="7DA88180" w14:textId="585708A4" w:rsidR="006E276C" w:rsidRDefault="00100749" w:rsidP="006E276C">
      <w:pPr>
        <w:keepNext/>
        <w:jc w:val="center"/>
      </w:pPr>
      <w:commentRangeStart w:id="83"/>
      <w:r>
        <w:rPr>
          <w:noProof/>
          <w:lang w:eastAsia="it-CH"/>
        </w:rPr>
        <w:drawing>
          <wp:inline distT="0" distB="0" distL="0" distR="0" wp14:anchorId="6573795A" wp14:editId="0A7C29AA">
            <wp:extent cx="4262834" cy="1475117"/>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244" t="16047" r="33109" b="61818"/>
                    <a:stretch/>
                  </pic:blipFill>
                  <pic:spPr bwMode="auto">
                    <a:xfrm>
                      <a:off x="0" y="0"/>
                      <a:ext cx="4284214" cy="1482516"/>
                    </a:xfrm>
                    <a:prstGeom prst="rect">
                      <a:avLst/>
                    </a:prstGeom>
                    <a:ln>
                      <a:noFill/>
                    </a:ln>
                    <a:extLst>
                      <a:ext uri="{53640926-AAD7-44D8-BBD7-CCE9431645EC}">
                        <a14:shadowObscured xmlns:a14="http://schemas.microsoft.com/office/drawing/2010/main"/>
                      </a:ext>
                    </a:extLst>
                  </pic:spPr>
                </pic:pic>
              </a:graphicData>
            </a:graphic>
          </wp:inline>
        </w:drawing>
      </w:r>
      <w:commentRangeEnd w:id="83"/>
      <w:r w:rsidR="00733F00">
        <w:rPr>
          <w:rStyle w:val="Rimandocommento"/>
        </w:rPr>
        <w:commentReference w:id="83"/>
      </w:r>
    </w:p>
    <w:p w14:paraId="7AE01AE6" w14:textId="4ECAD529" w:rsidR="006E276C" w:rsidRDefault="006E276C" w:rsidP="006E276C">
      <w:pPr>
        <w:pStyle w:val="Didascalia"/>
        <w:jc w:val="center"/>
        <w:rPr>
          <w:noProof/>
        </w:rPr>
      </w:pPr>
      <w:bookmarkStart w:id="84" w:name="_Toc94462471"/>
      <w:r>
        <w:t xml:space="preserve">Figura </w:t>
      </w:r>
      <w:r w:rsidR="008700B4">
        <w:fldChar w:fldCharType="begin"/>
      </w:r>
      <w:r w:rsidR="008700B4">
        <w:instrText xml:space="preserve"> SEQ Figura \* ARABIC </w:instrText>
      </w:r>
      <w:r w:rsidR="008700B4">
        <w:fldChar w:fldCharType="separate"/>
      </w:r>
      <w:r w:rsidR="006F1EC3">
        <w:rPr>
          <w:noProof/>
        </w:rPr>
        <w:t>2</w:t>
      </w:r>
      <w:r w:rsidR="008700B4">
        <w:rPr>
          <w:noProof/>
        </w:rPr>
        <w:fldChar w:fldCharType="end"/>
      </w:r>
      <w:r>
        <w:t>: casi d'uso, legenda</w:t>
      </w:r>
      <w:bookmarkEnd w:id="84"/>
    </w:p>
    <w:p w14:paraId="00D1DF96" w14:textId="77777777" w:rsidR="006E276C" w:rsidRDefault="006E276C" w:rsidP="006D49D8">
      <w:pPr>
        <w:rPr>
          <w:noProof/>
        </w:rPr>
      </w:pPr>
    </w:p>
    <w:p w14:paraId="06234F43" w14:textId="77777777" w:rsidR="00100749" w:rsidRDefault="00100749" w:rsidP="00BD51B4">
      <w:pPr>
        <w:keepNext/>
        <w:rPr>
          <w:noProof/>
        </w:rPr>
      </w:pPr>
    </w:p>
    <w:p w14:paraId="780F2039" w14:textId="67499503" w:rsidR="00BD51B4" w:rsidRDefault="00100749" w:rsidP="00BD51B4">
      <w:pPr>
        <w:keepNext/>
      </w:pPr>
      <w:r>
        <w:rPr>
          <w:noProof/>
          <w:lang w:eastAsia="it-CH"/>
        </w:rPr>
        <w:drawing>
          <wp:inline distT="0" distB="0" distL="0" distR="0" wp14:anchorId="5B790B3A" wp14:editId="7930FC3C">
            <wp:extent cx="5515356" cy="3200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331" t="63083" r="34921" b="3977"/>
                    <a:stretch/>
                  </pic:blipFill>
                  <pic:spPr bwMode="auto">
                    <a:xfrm>
                      <a:off x="0" y="0"/>
                      <a:ext cx="5551697" cy="3221487"/>
                    </a:xfrm>
                    <a:prstGeom prst="rect">
                      <a:avLst/>
                    </a:prstGeom>
                    <a:ln>
                      <a:noFill/>
                    </a:ln>
                    <a:extLst>
                      <a:ext uri="{53640926-AAD7-44D8-BBD7-CCE9431645EC}">
                        <a14:shadowObscured xmlns:a14="http://schemas.microsoft.com/office/drawing/2010/main"/>
                      </a:ext>
                    </a:extLst>
                  </pic:spPr>
                </pic:pic>
              </a:graphicData>
            </a:graphic>
          </wp:inline>
        </w:drawing>
      </w:r>
    </w:p>
    <w:p w14:paraId="7D3F9271" w14:textId="5E62E6E1" w:rsidR="007A5130" w:rsidRDefault="00BD51B4" w:rsidP="00BD51B4">
      <w:pPr>
        <w:pStyle w:val="Didascalia"/>
        <w:rPr>
          <w:rFonts w:ascii="Arial" w:hAnsi="Arial" w:cs="Arial"/>
        </w:rPr>
      </w:pPr>
      <w:bookmarkStart w:id="85" w:name="_Toc94462472"/>
      <w:r>
        <w:t xml:space="preserve">Figura </w:t>
      </w:r>
      <w:r w:rsidR="008700B4">
        <w:fldChar w:fldCharType="begin"/>
      </w:r>
      <w:r w:rsidR="008700B4">
        <w:instrText xml:space="preserve"> SEQ Figura \* ARABIC </w:instrText>
      </w:r>
      <w:r w:rsidR="008700B4">
        <w:fldChar w:fldCharType="separate"/>
      </w:r>
      <w:r w:rsidR="006F1EC3">
        <w:rPr>
          <w:noProof/>
        </w:rPr>
        <w:t>3</w:t>
      </w:r>
      <w:r w:rsidR="008700B4">
        <w:rPr>
          <w:noProof/>
        </w:rPr>
        <w:fldChar w:fldCharType="end"/>
      </w:r>
      <w:r>
        <w:t xml:space="preserve">: caso d'uso, </w:t>
      </w:r>
      <w:proofErr w:type="spellStart"/>
      <w:r>
        <w:t>manage</w:t>
      </w:r>
      <w:proofErr w:type="spellEnd"/>
      <w:r>
        <w:t xml:space="preserve"> </w:t>
      </w:r>
      <w:proofErr w:type="spellStart"/>
      <w:r>
        <w:t>experiment</w:t>
      </w:r>
      <w:bookmarkEnd w:id="85"/>
      <w:proofErr w:type="spellEnd"/>
    </w:p>
    <w:p w14:paraId="7830EDCD" w14:textId="3C31AAE9" w:rsidR="00BD51B4" w:rsidRDefault="00BD51B4" w:rsidP="006D49D8">
      <w:pPr>
        <w:rPr>
          <w:noProof/>
        </w:rPr>
      </w:pPr>
    </w:p>
    <w:p w14:paraId="587677B9" w14:textId="77777777" w:rsidR="00FC6730" w:rsidRPr="00FC6730" w:rsidRDefault="00FC6730" w:rsidP="006D49D8">
      <w:pPr>
        <w:rPr>
          <w:rFonts w:ascii="Arial" w:hAnsi="Arial" w:cs="Arial"/>
          <w:noProof/>
          <w:sz w:val="20"/>
          <w:szCs w:val="20"/>
        </w:rPr>
      </w:pPr>
    </w:p>
    <w:p w14:paraId="34935F14" w14:textId="445C3744" w:rsidR="00CD2335" w:rsidRDefault="00CD2335" w:rsidP="00BD51B4">
      <w:pPr>
        <w:keepNext/>
      </w:pPr>
      <w:r>
        <w:rPr>
          <w:noProof/>
          <w:lang w:eastAsia="it-CH"/>
        </w:rPr>
        <w:lastRenderedPageBreak/>
        <w:drawing>
          <wp:inline distT="0" distB="0" distL="0" distR="0" wp14:anchorId="3F613548" wp14:editId="6842C0D5">
            <wp:extent cx="5538158" cy="3320959"/>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228" t="20755" r="36286" b="47708"/>
                    <a:stretch/>
                  </pic:blipFill>
                  <pic:spPr bwMode="auto">
                    <a:xfrm>
                      <a:off x="0" y="0"/>
                      <a:ext cx="5570834" cy="3340553"/>
                    </a:xfrm>
                    <a:prstGeom prst="rect">
                      <a:avLst/>
                    </a:prstGeom>
                    <a:ln>
                      <a:noFill/>
                    </a:ln>
                    <a:extLst>
                      <a:ext uri="{53640926-AAD7-44D8-BBD7-CCE9431645EC}">
                        <a14:shadowObscured xmlns:a14="http://schemas.microsoft.com/office/drawing/2010/main"/>
                      </a:ext>
                    </a:extLst>
                  </pic:spPr>
                </pic:pic>
              </a:graphicData>
            </a:graphic>
          </wp:inline>
        </w:drawing>
      </w:r>
    </w:p>
    <w:p w14:paraId="1A5A2F22" w14:textId="28DBA6EA" w:rsidR="00BD51B4" w:rsidRDefault="00BD51B4" w:rsidP="00BD51B4">
      <w:pPr>
        <w:pStyle w:val="Didascalia"/>
        <w:rPr>
          <w:rFonts w:ascii="Arial" w:hAnsi="Arial" w:cs="Arial"/>
        </w:rPr>
      </w:pPr>
      <w:bookmarkStart w:id="86" w:name="_Toc94462473"/>
      <w:r>
        <w:t xml:space="preserve">Figura </w:t>
      </w:r>
      <w:r w:rsidR="008700B4">
        <w:fldChar w:fldCharType="begin"/>
      </w:r>
      <w:r w:rsidR="008700B4">
        <w:instrText xml:space="preserve"> SEQ Figura \* ARABIC </w:instrText>
      </w:r>
      <w:r w:rsidR="008700B4">
        <w:fldChar w:fldCharType="separate"/>
      </w:r>
      <w:r w:rsidR="006F1EC3">
        <w:rPr>
          <w:noProof/>
        </w:rPr>
        <w:t>4</w:t>
      </w:r>
      <w:r w:rsidR="008700B4">
        <w:rPr>
          <w:noProof/>
        </w:rPr>
        <w:fldChar w:fldCharType="end"/>
      </w:r>
      <w:r>
        <w:t xml:space="preserve">: caso d'uso, </w:t>
      </w:r>
      <w:proofErr w:type="spellStart"/>
      <w:r>
        <w:t>manage</w:t>
      </w:r>
      <w:proofErr w:type="spellEnd"/>
      <w:r>
        <w:t xml:space="preserve"> </w:t>
      </w:r>
      <w:proofErr w:type="spellStart"/>
      <w:r>
        <w:t>deposition</w:t>
      </w:r>
      <w:bookmarkEnd w:id="86"/>
      <w:proofErr w:type="spellEnd"/>
    </w:p>
    <w:p w14:paraId="219F942E" w14:textId="0D1A15FA" w:rsidR="00BD51B4" w:rsidRDefault="00BD51B4" w:rsidP="006D49D8">
      <w:pPr>
        <w:rPr>
          <w:rFonts w:ascii="Arial" w:hAnsi="Arial" w:cs="Arial"/>
          <w:sz w:val="20"/>
          <w:szCs w:val="20"/>
        </w:rPr>
      </w:pPr>
    </w:p>
    <w:p w14:paraId="5AA8920A" w14:textId="14EFD865" w:rsidR="00BD51B4" w:rsidRDefault="00BD51B4" w:rsidP="006D49D8">
      <w:pPr>
        <w:rPr>
          <w:rFonts w:ascii="Arial" w:hAnsi="Arial" w:cs="Arial"/>
          <w:sz w:val="20"/>
          <w:szCs w:val="20"/>
        </w:rPr>
      </w:pPr>
    </w:p>
    <w:p w14:paraId="16B85680" w14:textId="77777777" w:rsidR="00CD2335" w:rsidRDefault="00CD2335" w:rsidP="006D49D8">
      <w:pPr>
        <w:rPr>
          <w:noProof/>
        </w:rPr>
      </w:pPr>
    </w:p>
    <w:p w14:paraId="64CEB50A" w14:textId="35CEE9E0" w:rsidR="00FC6730" w:rsidRDefault="00CD2335" w:rsidP="00CD2335">
      <w:pPr>
        <w:rPr>
          <w:noProof/>
        </w:rPr>
      </w:pPr>
      <w:r>
        <w:rPr>
          <w:noProof/>
          <w:lang w:eastAsia="it-CH"/>
        </w:rPr>
        <w:drawing>
          <wp:inline distT="0" distB="0" distL="0" distR="0" wp14:anchorId="14B89338" wp14:editId="3AD9545B">
            <wp:extent cx="5883215" cy="276310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94" t="53675" r="24265" b="939"/>
                    <a:stretch/>
                  </pic:blipFill>
                  <pic:spPr bwMode="auto">
                    <a:xfrm>
                      <a:off x="0" y="0"/>
                      <a:ext cx="5957186" cy="2797846"/>
                    </a:xfrm>
                    <a:prstGeom prst="rect">
                      <a:avLst/>
                    </a:prstGeom>
                    <a:ln>
                      <a:noFill/>
                    </a:ln>
                    <a:extLst>
                      <a:ext uri="{53640926-AAD7-44D8-BBD7-CCE9431645EC}">
                        <a14:shadowObscured xmlns:a14="http://schemas.microsoft.com/office/drawing/2010/main"/>
                      </a:ext>
                    </a:extLst>
                  </pic:spPr>
                </pic:pic>
              </a:graphicData>
            </a:graphic>
          </wp:inline>
        </w:drawing>
      </w:r>
    </w:p>
    <w:p w14:paraId="504D6565" w14:textId="63A8BF52" w:rsidR="00BD51B4" w:rsidRDefault="00FC6730" w:rsidP="00FC6730">
      <w:pPr>
        <w:pStyle w:val="Didascalia"/>
        <w:rPr>
          <w:rFonts w:ascii="Arial" w:hAnsi="Arial" w:cs="Arial"/>
        </w:rPr>
      </w:pPr>
      <w:bookmarkStart w:id="87" w:name="_Toc94462474"/>
      <w:r>
        <w:t xml:space="preserve">Figura </w:t>
      </w:r>
      <w:r w:rsidR="008700B4">
        <w:fldChar w:fldCharType="begin"/>
      </w:r>
      <w:r w:rsidR="008700B4">
        <w:instrText xml:space="preserve"> SEQ Figura \* ARABIC </w:instrText>
      </w:r>
      <w:r w:rsidR="008700B4">
        <w:fldChar w:fldCharType="separate"/>
      </w:r>
      <w:r w:rsidR="006F1EC3">
        <w:rPr>
          <w:noProof/>
        </w:rPr>
        <w:t>5</w:t>
      </w:r>
      <w:r w:rsidR="008700B4">
        <w:rPr>
          <w:noProof/>
        </w:rPr>
        <w:fldChar w:fldCharType="end"/>
      </w:r>
      <w:r>
        <w:t xml:space="preserve">: caso d'uso, </w:t>
      </w:r>
      <w:proofErr w:type="spellStart"/>
      <w:r>
        <w:t>select</w:t>
      </w:r>
      <w:proofErr w:type="spellEnd"/>
      <w:r>
        <w:t xml:space="preserve"> component setup</w:t>
      </w:r>
      <w:bookmarkEnd w:id="87"/>
    </w:p>
    <w:p w14:paraId="34C5D833" w14:textId="5F75506E" w:rsidR="00BD51B4" w:rsidRDefault="00BD51B4" w:rsidP="006D49D8">
      <w:pPr>
        <w:rPr>
          <w:rFonts w:ascii="Arial" w:hAnsi="Arial" w:cs="Arial"/>
          <w:sz w:val="20"/>
          <w:szCs w:val="20"/>
        </w:rPr>
      </w:pPr>
    </w:p>
    <w:p w14:paraId="64B9D0AC" w14:textId="77777777" w:rsidR="00E91A18" w:rsidRDefault="00E91A18" w:rsidP="006D49D8">
      <w:pPr>
        <w:rPr>
          <w:noProof/>
        </w:rPr>
      </w:pPr>
    </w:p>
    <w:p w14:paraId="3CBDAB88" w14:textId="77777777" w:rsidR="007B4181" w:rsidRDefault="007B4181" w:rsidP="006D49D8">
      <w:pPr>
        <w:rPr>
          <w:noProof/>
        </w:rPr>
      </w:pPr>
    </w:p>
    <w:p w14:paraId="04B3CC73" w14:textId="6E468153" w:rsidR="00C44572" w:rsidRDefault="00C44572" w:rsidP="00FC6730">
      <w:pPr>
        <w:keepNext/>
      </w:pPr>
      <w:r>
        <w:rPr>
          <w:noProof/>
          <w:lang w:eastAsia="it-CH"/>
        </w:rPr>
        <w:lastRenderedPageBreak/>
        <w:drawing>
          <wp:inline distT="0" distB="0" distL="0" distR="0" wp14:anchorId="28BB3CE0" wp14:editId="175E67A4">
            <wp:extent cx="5926455" cy="282858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088" t="22414" r="30098" b="41621"/>
                    <a:stretch/>
                  </pic:blipFill>
                  <pic:spPr bwMode="auto">
                    <a:xfrm>
                      <a:off x="0" y="0"/>
                      <a:ext cx="5964983" cy="2846976"/>
                    </a:xfrm>
                    <a:prstGeom prst="rect">
                      <a:avLst/>
                    </a:prstGeom>
                    <a:ln>
                      <a:noFill/>
                    </a:ln>
                    <a:extLst>
                      <a:ext uri="{53640926-AAD7-44D8-BBD7-CCE9431645EC}">
                        <a14:shadowObscured xmlns:a14="http://schemas.microsoft.com/office/drawing/2010/main"/>
                      </a:ext>
                    </a:extLst>
                  </pic:spPr>
                </pic:pic>
              </a:graphicData>
            </a:graphic>
          </wp:inline>
        </w:drawing>
      </w:r>
    </w:p>
    <w:p w14:paraId="329B7310" w14:textId="36E546CF" w:rsidR="00BD51B4" w:rsidRDefault="00FC6730" w:rsidP="00FC6730">
      <w:pPr>
        <w:pStyle w:val="Didascalia"/>
        <w:rPr>
          <w:rFonts w:ascii="Arial" w:hAnsi="Arial" w:cs="Arial"/>
        </w:rPr>
      </w:pPr>
      <w:bookmarkStart w:id="88" w:name="_Toc94462475"/>
      <w:r>
        <w:t xml:space="preserve">Figura </w:t>
      </w:r>
      <w:r w:rsidR="008700B4">
        <w:fldChar w:fldCharType="begin"/>
      </w:r>
      <w:r w:rsidR="008700B4">
        <w:instrText xml:space="preserve"> SEQ Figura \* ARABIC </w:instrText>
      </w:r>
      <w:r w:rsidR="008700B4">
        <w:fldChar w:fldCharType="separate"/>
      </w:r>
      <w:r w:rsidR="006F1EC3">
        <w:rPr>
          <w:noProof/>
        </w:rPr>
        <w:t>6</w:t>
      </w:r>
      <w:r w:rsidR="008700B4">
        <w:rPr>
          <w:noProof/>
        </w:rPr>
        <w:fldChar w:fldCharType="end"/>
      </w:r>
      <w:r>
        <w:t xml:space="preserve">: caso d'uso, </w:t>
      </w:r>
      <w:proofErr w:type="spellStart"/>
      <w:r>
        <w:t>manage</w:t>
      </w:r>
      <w:proofErr w:type="spellEnd"/>
      <w:r>
        <w:t xml:space="preserve"> device setup</w:t>
      </w:r>
      <w:bookmarkEnd w:id="88"/>
    </w:p>
    <w:p w14:paraId="551F1DD5" w14:textId="44F26067" w:rsidR="006E276C" w:rsidRDefault="006E276C" w:rsidP="006D49D8">
      <w:pPr>
        <w:rPr>
          <w:rFonts w:ascii="Arial" w:hAnsi="Arial" w:cs="Arial"/>
          <w:sz w:val="20"/>
          <w:szCs w:val="20"/>
        </w:rPr>
      </w:pPr>
    </w:p>
    <w:p w14:paraId="59E97A04" w14:textId="77777777" w:rsidR="00C44572" w:rsidRDefault="00C44572" w:rsidP="006D49D8">
      <w:pPr>
        <w:rPr>
          <w:noProof/>
        </w:rPr>
      </w:pPr>
    </w:p>
    <w:p w14:paraId="0FA8EA35" w14:textId="7C0A8BB9" w:rsidR="00FC6730" w:rsidRDefault="00C44572" w:rsidP="00C44572">
      <w:pPr>
        <w:rPr>
          <w:noProof/>
        </w:rPr>
      </w:pPr>
      <w:r>
        <w:rPr>
          <w:noProof/>
          <w:lang w:eastAsia="it-CH"/>
        </w:rPr>
        <w:drawing>
          <wp:inline distT="0" distB="0" distL="0" distR="0" wp14:anchorId="20B4B525" wp14:editId="23A82E8D">
            <wp:extent cx="5900468" cy="3443970"/>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374" t="60041" r="33736" b="3439"/>
                    <a:stretch/>
                  </pic:blipFill>
                  <pic:spPr bwMode="auto">
                    <a:xfrm>
                      <a:off x="0" y="0"/>
                      <a:ext cx="5938570" cy="3466209"/>
                    </a:xfrm>
                    <a:prstGeom prst="rect">
                      <a:avLst/>
                    </a:prstGeom>
                    <a:ln>
                      <a:noFill/>
                    </a:ln>
                    <a:extLst>
                      <a:ext uri="{53640926-AAD7-44D8-BBD7-CCE9431645EC}">
                        <a14:shadowObscured xmlns:a14="http://schemas.microsoft.com/office/drawing/2010/main"/>
                      </a:ext>
                    </a:extLst>
                  </pic:spPr>
                </pic:pic>
              </a:graphicData>
            </a:graphic>
          </wp:inline>
        </w:drawing>
      </w:r>
    </w:p>
    <w:p w14:paraId="2169201E" w14:textId="261062B2" w:rsidR="007B4181" w:rsidRDefault="00FC6730" w:rsidP="00FC6730">
      <w:pPr>
        <w:pStyle w:val="Didascalia"/>
        <w:rPr>
          <w:rFonts w:ascii="Arial" w:hAnsi="Arial" w:cs="Arial"/>
        </w:rPr>
      </w:pPr>
      <w:bookmarkStart w:id="89" w:name="_Toc94462476"/>
      <w:r>
        <w:t xml:space="preserve">Figura </w:t>
      </w:r>
      <w:r w:rsidR="008700B4">
        <w:fldChar w:fldCharType="begin"/>
      </w:r>
      <w:r w:rsidR="008700B4">
        <w:instrText xml:space="preserve"> SEQ Figura \* ARABIC </w:instrText>
      </w:r>
      <w:r w:rsidR="008700B4">
        <w:fldChar w:fldCharType="separate"/>
      </w:r>
      <w:r w:rsidR="006F1EC3">
        <w:rPr>
          <w:noProof/>
        </w:rPr>
        <w:t>7</w:t>
      </w:r>
      <w:r w:rsidR="008700B4">
        <w:rPr>
          <w:noProof/>
        </w:rPr>
        <w:fldChar w:fldCharType="end"/>
      </w:r>
      <w:r>
        <w:t xml:space="preserve">: caso d'uso, export file from </w:t>
      </w:r>
      <w:r w:rsidR="003114FB">
        <w:t>DB</w:t>
      </w:r>
      <w:bookmarkEnd w:id="89"/>
    </w:p>
    <w:p w14:paraId="6704768B" w14:textId="01926EA7" w:rsidR="006E276C" w:rsidRDefault="006E276C" w:rsidP="006D49D8">
      <w:pPr>
        <w:rPr>
          <w:rFonts w:ascii="Arial" w:hAnsi="Arial" w:cs="Arial"/>
          <w:sz w:val="20"/>
          <w:szCs w:val="20"/>
        </w:rPr>
      </w:pPr>
    </w:p>
    <w:p w14:paraId="5BF4CA15" w14:textId="77777777" w:rsidR="00FC6730" w:rsidRDefault="00FC6730" w:rsidP="006D49D8">
      <w:pPr>
        <w:rPr>
          <w:noProof/>
        </w:rPr>
      </w:pPr>
    </w:p>
    <w:p w14:paraId="04E0DF4D" w14:textId="77777777" w:rsidR="00100749" w:rsidRDefault="00100749" w:rsidP="00FC6730">
      <w:pPr>
        <w:keepNext/>
        <w:rPr>
          <w:noProof/>
        </w:rPr>
      </w:pPr>
    </w:p>
    <w:p w14:paraId="01563F8E" w14:textId="4114FF0D" w:rsidR="00FC6730" w:rsidRDefault="00100749" w:rsidP="00FC6730">
      <w:pPr>
        <w:keepNext/>
      </w:pPr>
      <w:r>
        <w:rPr>
          <w:noProof/>
          <w:lang w:eastAsia="it-CH"/>
        </w:rPr>
        <w:drawing>
          <wp:inline distT="0" distB="0" distL="0" distR="0" wp14:anchorId="69DDE765" wp14:editId="407E1C6B">
            <wp:extent cx="5842712" cy="2777706"/>
            <wp:effectExtent l="0" t="0" r="571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390" t="40118" r="24257" b="13931"/>
                    <a:stretch/>
                  </pic:blipFill>
                  <pic:spPr bwMode="auto">
                    <a:xfrm>
                      <a:off x="0" y="0"/>
                      <a:ext cx="5857544" cy="2784758"/>
                    </a:xfrm>
                    <a:prstGeom prst="rect">
                      <a:avLst/>
                    </a:prstGeom>
                    <a:ln>
                      <a:noFill/>
                    </a:ln>
                    <a:extLst>
                      <a:ext uri="{53640926-AAD7-44D8-BBD7-CCE9431645EC}">
                        <a14:shadowObscured xmlns:a14="http://schemas.microsoft.com/office/drawing/2010/main"/>
                      </a:ext>
                    </a:extLst>
                  </pic:spPr>
                </pic:pic>
              </a:graphicData>
            </a:graphic>
          </wp:inline>
        </w:drawing>
      </w:r>
    </w:p>
    <w:p w14:paraId="69ABB589" w14:textId="373B88FF" w:rsidR="006E276C" w:rsidRDefault="00FC6730" w:rsidP="00FC6730">
      <w:pPr>
        <w:pStyle w:val="Didascalia"/>
        <w:rPr>
          <w:rFonts w:ascii="Arial" w:hAnsi="Arial" w:cs="Arial"/>
        </w:rPr>
      </w:pPr>
      <w:bookmarkStart w:id="90" w:name="_Toc94462477"/>
      <w:r>
        <w:t xml:space="preserve">Figura </w:t>
      </w:r>
      <w:r w:rsidR="008700B4">
        <w:fldChar w:fldCharType="begin"/>
      </w:r>
      <w:r w:rsidR="008700B4">
        <w:instrText xml:space="preserve"> SEQ Figura \* ARABIC </w:instrText>
      </w:r>
      <w:r w:rsidR="008700B4">
        <w:fldChar w:fldCharType="separate"/>
      </w:r>
      <w:r w:rsidR="006F1EC3">
        <w:rPr>
          <w:noProof/>
        </w:rPr>
        <w:t>8</w:t>
      </w:r>
      <w:r w:rsidR="008700B4">
        <w:rPr>
          <w:noProof/>
        </w:rPr>
        <w:fldChar w:fldCharType="end"/>
      </w:r>
      <w:r>
        <w:t xml:space="preserve">: caso d'uso, </w:t>
      </w:r>
      <w:proofErr w:type="spellStart"/>
      <w:r>
        <w:t>view</w:t>
      </w:r>
      <w:proofErr w:type="spellEnd"/>
      <w:r>
        <w:t xml:space="preserve"> </w:t>
      </w:r>
      <w:proofErr w:type="spellStart"/>
      <w:r>
        <w:t>acquired</w:t>
      </w:r>
      <w:proofErr w:type="spellEnd"/>
      <w:r>
        <w:t xml:space="preserve"> data</w:t>
      </w:r>
      <w:bookmarkEnd w:id="90"/>
    </w:p>
    <w:p w14:paraId="5F468B24" w14:textId="0CE680D0" w:rsidR="00FC6730" w:rsidRDefault="00FC6730" w:rsidP="006D49D8">
      <w:pPr>
        <w:rPr>
          <w:rFonts w:ascii="Arial" w:hAnsi="Arial" w:cs="Arial"/>
          <w:sz w:val="20"/>
          <w:szCs w:val="20"/>
        </w:rPr>
      </w:pPr>
    </w:p>
    <w:p w14:paraId="29FD126E" w14:textId="77777777" w:rsidR="00100749" w:rsidRDefault="00100749" w:rsidP="006D49D8">
      <w:pPr>
        <w:rPr>
          <w:noProof/>
        </w:rPr>
      </w:pPr>
    </w:p>
    <w:p w14:paraId="13CB8A70" w14:textId="77777777" w:rsidR="00100749" w:rsidRDefault="00100749" w:rsidP="00100749">
      <w:pPr>
        <w:keepNext/>
      </w:pPr>
      <w:r>
        <w:rPr>
          <w:noProof/>
          <w:lang w:eastAsia="it-CH"/>
        </w:rPr>
        <w:drawing>
          <wp:inline distT="0" distB="0" distL="0" distR="0" wp14:anchorId="7A035916" wp14:editId="4F20096A">
            <wp:extent cx="5773412" cy="3804249"/>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674" t="23925" r="36551" b="38609"/>
                    <a:stretch/>
                  </pic:blipFill>
                  <pic:spPr bwMode="auto">
                    <a:xfrm>
                      <a:off x="0" y="0"/>
                      <a:ext cx="5821681" cy="3836055"/>
                    </a:xfrm>
                    <a:prstGeom prst="rect">
                      <a:avLst/>
                    </a:prstGeom>
                    <a:ln>
                      <a:noFill/>
                    </a:ln>
                    <a:extLst>
                      <a:ext uri="{53640926-AAD7-44D8-BBD7-CCE9431645EC}">
                        <a14:shadowObscured xmlns:a14="http://schemas.microsoft.com/office/drawing/2010/main"/>
                      </a:ext>
                    </a:extLst>
                  </pic:spPr>
                </pic:pic>
              </a:graphicData>
            </a:graphic>
          </wp:inline>
        </w:drawing>
      </w:r>
    </w:p>
    <w:p w14:paraId="01E8748C" w14:textId="5649A0A2" w:rsidR="00100749" w:rsidRDefault="00100749" w:rsidP="00100749">
      <w:pPr>
        <w:pStyle w:val="Didascalia"/>
        <w:rPr>
          <w:rFonts w:ascii="Arial" w:hAnsi="Arial" w:cs="Arial"/>
        </w:rPr>
      </w:pPr>
      <w:bookmarkStart w:id="91" w:name="_Toc94462478"/>
      <w:r>
        <w:t xml:space="preserve">Figura </w:t>
      </w:r>
      <w:r w:rsidR="008700B4">
        <w:fldChar w:fldCharType="begin"/>
      </w:r>
      <w:r w:rsidR="008700B4">
        <w:instrText xml:space="preserve"> SEQ Figura \* ARABIC </w:instrText>
      </w:r>
      <w:r w:rsidR="008700B4">
        <w:fldChar w:fldCharType="separate"/>
      </w:r>
      <w:r w:rsidR="006F1EC3">
        <w:rPr>
          <w:noProof/>
        </w:rPr>
        <w:t>9</w:t>
      </w:r>
      <w:r w:rsidR="008700B4">
        <w:rPr>
          <w:noProof/>
        </w:rPr>
        <w:fldChar w:fldCharType="end"/>
      </w:r>
      <w:r>
        <w:t xml:space="preserve">: caso d'uso, start data </w:t>
      </w:r>
      <w:proofErr w:type="spellStart"/>
      <w:r>
        <w:t>acquisition</w:t>
      </w:r>
      <w:bookmarkEnd w:id="91"/>
      <w:proofErr w:type="spellEnd"/>
    </w:p>
    <w:p w14:paraId="3669A311" w14:textId="77777777" w:rsidR="00100749" w:rsidRPr="006D49D8" w:rsidRDefault="00100749" w:rsidP="006D49D8">
      <w:pPr>
        <w:rPr>
          <w:rFonts w:ascii="Arial" w:hAnsi="Arial" w:cs="Arial"/>
          <w:sz w:val="20"/>
          <w:szCs w:val="20"/>
        </w:rPr>
      </w:pPr>
    </w:p>
    <w:p w14:paraId="5F9FD8A2" w14:textId="639A9458" w:rsidR="00EC0500" w:rsidRPr="00EC0500" w:rsidRDefault="00EC0500" w:rsidP="00EC0500">
      <w:pPr>
        <w:pStyle w:val="Titolo2"/>
      </w:pPr>
      <w:bookmarkStart w:id="92" w:name="_Toc94462435"/>
      <w:r>
        <w:t>Libreria grafica</w:t>
      </w:r>
      <w:bookmarkEnd w:id="92"/>
    </w:p>
    <w:p w14:paraId="7DC55295" w14:textId="63F1FA07" w:rsidR="00AC36A1" w:rsidRDefault="00AC36A1" w:rsidP="00AF14B9">
      <w:pPr>
        <w:jc w:val="both"/>
        <w:rPr>
          <w:rFonts w:ascii="Arial" w:hAnsi="Arial" w:cs="Arial"/>
          <w:sz w:val="20"/>
          <w:szCs w:val="20"/>
        </w:rPr>
      </w:pPr>
      <w:r>
        <w:rPr>
          <w:rFonts w:ascii="Arial" w:hAnsi="Arial" w:cs="Arial"/>
          <w:sz w:val="20"/>
          <w:szCs w:val="20"/>
        </w:rPr>
        <w:t xml:space="preserve">Si descrive l’analisi preliminare al progetto che ha portato alla scelta </w:t>
      </w:r>
      <w:r w:rsidR="00045C98">
        <w:rPr>
          <w:rFonts w:ascii="Arial" w:hAnsi="Arial" w:cs="Arial"/>
          <w:sz w:val="20"/>
          <w:szCs w:val="20"/>
        </w:rPr>
        <w:t>di WPF (Windows Presentation Foundation) come libreria grafica del lavoro.</w:t>
      </w:r>
    </w:p>
    <w:p w14:paraId="5511C20C" w14:textId="254E2898" w:rsidR="00045C98" w:rsidRDefault="00045C98" w:rsidP="00AF14B9">
      <w:pPr>
        <w:jc w:val="both"/>
        <w:rPr>
          <w:rFonts w:ascii="Arial" w:hAnsi="Arial" w:cs="Arial"/>
          <w:sz w:val="20"/>
          <w:szCs w:val="20"/>
        </w:rPr>
      </w:pPr>
    </w:p>
    <w:p w14:paraId="427807B7" w14:textId="0B4130BD" w:rsidR="00045C98" w:rsidRDefault="00045C98" w:rsidP="00AF14B9">
      <w:pPr>
        <w:jc w:val="both"/>
        <w:rPr>
          <w:rFonts w:ascii="Arial" w:hAnsi="Arial" w:cs="Arial"/>
          <w:sz w:val="20"/>
          <w:szCs w:val="20"/>
        </w:rPr>
      </w:pPr>
      <w:r>
        <w:rPr>
          <w:rFonts w:ascii="Arial" w:hAnsi="Arial" w:cs="Arial"/>
          <w:sz w:val="20"/>
          <w:szCs w:val="20"/>
        </w:rPr>
        <w:lastRenderedPageBreak/>
        <w:t>La prima decisione fondamentale del progetto ha riguardato la scelta della libreria grafica da impiegare. Le proposte iniziali erano le seguenti</w:t>
      </w:r>
    </w:p>
    <w:p w14:paraId="5EF76E91" w14:textId="55599B73" w:rsidR="00045C98" w:rsidRDefault="00045C98" w:rsidP="00AF14B9">
      <w:pPr>
        <w:jc w:val="both"/>
        <w:rPr>
          <w:rFonts w:ascii="Arial" w:hAnsi="Arial" w:cs="Arial"/>
          <w:sz w:val="20"/>
          <w:szCs w:val="20"/>
        </w:rPr>
      </w:pPr>
    </w:p>
    <w:p w14:paraId="69AD5E65" w14:textId="387C0F5D" w:rsidR="00045C98"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Presentation Foundation, WPF</w:t>
      </w:r>
    </w:p>
    <w:p w14:paraId="0A663B5B" w14:textId="34FE0AD7" w:rsidR="00EC0500" w:rsidRDefault="00EC0500" w:rsidP="00AF14B9">
      <w:pPr>
        <w:pStyle w:val="Paragrafoelenco"/>
        <w:numPr>
          <w:ilvl w:val="0"/>
          <w:numId w:val="41"/>
        </w:numPr>
        <w:jc w:val="both"/>
        <w:rPr>
          <w:rFonts w:ascii="Arial" w:hAnsi="Arial" w:cs="Arial"/>
          <w:sz w:val="20"/>
          <w:szCs w:val="20"/>
        </w:rPr>
      </w:pPr>
      <w:proofErr w:type="spellStart"/>
      <w:r>
        <w:rPr>
          <w:rFonts w:ascii="Arial" w:hAnsi="Arial" w:cs="Arial"/>
          <w:sz w:val="20"/>
          <w:szCs w:val="20"/>
        </w:rPr>
        <w:t>Qt</w:t>
      </w:r>
      <w:proofErr w:type="spellEnd"/>
    </w:p>
    <w:p w14:paraId="10F2A27D" w14:textId="674B20A8"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Form</w:t>
      </w:r>
    </w:p>
    <w:p w14:paraId="4830B495" w14:textId="0B53D946"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Eventuali altre soluzioni…</w:t>
      </w:r>
    </w:p>
    <w:p w14:paraId="2AC31C63" w14:textId="7B844A3C" w:rsidR="00EC0500" w:rsidRDefault="00EC0500" w:rsidP="00AF14B9">
      <w:pPr>
        <w:jc w:val="both"/>
        <w:rPr>
          <w:rFonts w:ascii="Arial" w:hAnsi="Arial" w:cs="Arial"/>
          <w:sz w:val="20"/>
          <w:szCs w:val="20"/>
        </w:rPr>
      </w:pPr>
    </w:p>
    <w:p w14:paraId="1D20E672" w14:textId="000F878C" w:rsidR="00EC0500" w:rsidRDefault="00EC0500" w:rsidP="00AF14B9">
      <w:pPr>
        <w:jc w:val="both"/>
        <w:rPr>
          <w:rFonts w:ascii="Arial" w:hAnsi="Arial" w:cs="Arial"/>
          <w:sz w:val="20"/>
          <w:szCs w:val="20"/>
        </w:rPr>
      </w:pPr>
      <w:r>
        <w:rPr>
          <w:rFonts w:ascii="Arial" w:hAnsi="Arial" w:cs="Arial"/>
          <w:sz w:val="20"/>
          <w:szCs w:val="20"/>
        </w:rPr>
        <w:t>Siccome il linguaggio di programmazione impiegato in questo lavoro di progetto è C#</w:t>
      </w:r>
      <w:r w:rsidR="004E16F6">
        <w:rPr>
          <w:rFonts w:ascii="Arial" w:hAnsi="Arial" w:cs="Arial"/>
          <w:sz w:val="20"/>
          <w:szCs w:val="20"/>
        </w:rPr>
        <w:t xml:space="preserve"> in ambiente .NET</w:t>
      </w:r>
      <w:r>
        <w:rPr>
          <w:rFonts w:ascii="Arial" w:hAnsi="Arial" w:cs="Arial"/>
          <w:sz w:val="20"/>
          <w:szCs w:val="20"/>
        </w:rPr>
        <w:t xml:space="preserve">, </w:t>
      </w:r>
      <w:proofErr w:type="spellStart"/>
      <w:r>
        <w:rPr>
          <w:rFonts w:ascii="Arial" w:hAnsi="Arial" w:cs="Arial"/>
          <w:sz w:val="20"/>
          <w:szCs w:val="20"/>
        </w:rPr>
        <w:t>Qt</w:t>
      </w:r>
      <w:proofErr w:type="spellEnd"/>
      <w:r>
        <w:rPr>
          <w:rFonts w:ascii="Arial" w:hAnsi="Arial" w:cs="Arial"/>
          <w:sz w:val="20"/>
          <w:szCs w:val="20"/>
        </w:rPr>
        <w:t xml:space="preserve"> è stato scartato in quanto basato su C++ e poiché </w:t>
      </w:r>
      <w:r w:rsidR="00D84F35">
        <w:rPr>
          <w:rFonts w:ascii="Arial" w:hAnsi="Arial" w:cs="Arial"/>
          <w:sz w:val="20"/>
          <w:szCs w:val="20"/>
        </w:rPr>
        <w:t>le altre librerie grafiche sono ugualmente adatte allo scopo.</w:t>
      </w:r>
    </w:p>
    <w:p w14:paraId="67AB3665" w14:textId="16713727" w:rsidR="00D84F35" w:rsidRDefault="00D84F35" w:rsidP="00AF14B9">
      <w:pPr>
        <w:jc w:val="both"/>
        <w:rPr>
          <w:rFonts w:ascii="Arial" w:hAnsi="Arial" w:cs="Arial"/>
          <w:sz w:val="20"/>
          <w:szCs w:val="20"/>
        </w:rPr>
      </w:pPr>
      <w:r>
        <w:rPr>
          <w:rFonts w:ascii="Arial" w:hAnsi="Arial" w:cs="Arial"/>
          <w:sz w:val="20"/>
          <w:szCs w:val="20"/>
        </w:rPr>
        <w:t>Basandomi sulle esperienze del mio relatore, sembrava preferibile WPF poiché risultava maggiormente affidabile.</w:t>
      </w:r>
    </w:p>
    <w:p w14:paraId="105D9914" w14:textId="71C659CC" w:rsidR="00D84F35" w:rsidRDefault="00D84F35" w:rsidP="00AF14B9">
      <w:pPr>
        <w:jc w:val="both"/>
        <w:rPr>
          <w:rFonts w:ascii="Arial" w:hAnsi="Arial" w:cs="Arial"/>
          <w:sz w:val="20"/>
          <w:szCs w:val="20"/>
        </w:rPr>
      </w:pPr>
    </w:p>
    <w:p w14:paraId="616FD687" w14:textId="2A62EFA5" w:rsidR="00D84F35" w:rsidRDefault="00D84F35" w:rsidP="00AF14B9">
      <w:pPr>
        <w:jc w:val="both"/>
        <w:rPr>
          <w:rFonts w:ascii="Arial" w:hAnsi="Arial" w:cs="Arial"/>
          <w:sz w:val="20"/>
          <w:szCs w:val="20"/>
        </w:rPr>
      </w:pPr>
      <w:r>
        <w:rPr>
          <w:rFonts w:ascii="Arial" w:hAnsi="Arial" w:cs="Arial"/>
          <w:sz w:val="20"/>
          <w:szCs w:val="20"/>
        </w:rPr>
        <w:t xml:space="preserve">Entrambe le librerie </w:t>
      </w:r>
      <w:r w:rsidR="004E16F6">
        <w:rPr>
          <w:rFonts w:ascii="Arial" w:hAnsi="Arial" w:cs="Arial"/>
          <w:sz w:val="20"/>
          <w:szCs w:val="20"/>
        </w:rPr>
        <w:t>sono più che affidabili, visto che sono presenti nell’ambiente .NET dal 2002, Windows Form, e 2006, WPF, e di entrambe è stata rilasciata di recente l’ultima versione stabile</w:t>
      </w:r>
      <w:r w:rsidR="000A075F">
        <w:rPr>
          <w:rFonts w:ascii="Arial" w:hAnsi="Arial" w:cs="Arial"/>
          <w:sz w:val="20"/>
          <w:szCs w:val="20"/>
        </w:rPr>
        <w:t xml:space="preserve">: 2020 per </w:t>
      </w:r>
      <w:proofErr w:type="spellStart"/>
      <w:r w:rsidR="000A075F">
        <w:rPr>
          <w:rFonts w:ascii="Arial" w:hAnsi="Arial" w:cs="Arial"/>
          <w:sz w:val="20"/>
          <w:szCs w:val="20"/>
        </w:rPr>
        <w:t>WinForms</w:t>
      </w:r>
      <w:proofErr w:type="spellEnd"/>
      <w:r w:rsidR="000A075F">
        <w:rPr>
          <w:rFonts w:ascii="Arial" w:hAnsi="Arial" w:cs="Arial"/>
          <w:sz w:val="20"/>
          <w:szCs w:val="20"/>
        </w:rPr>
        <w:t xml:space="preserve"> e 2021 per WPF.</w:t>
      </w:r>
    </w:p>
    <w:p w14:paraId="30905912" w14:textId="2DA6A5EF" w:rsidR="000A075F" w:rsidRDefault="00C4170C" w:rsidP="00AF14B9">
      <w:pPr>
        <w:jc w:val="both"/>
        <w:rPr>
          <w:rFonts w:ascii="Arial" w:hAnsi="Arial" w:cs="Arial"/>
          <w:sz w:val="20"/>
          <w:szCs w:val="20"/>
        </w:rPr>
      </w:pPr>
      <w:r>
        <w:rPr>
          <w:rFonts w:ascii="Arial" w:hAnsi="Arial" w:cs="Arial"/>
          <w:sz w:val="20"/>
          <w:szCs w:val="20"/>
        </w:rPr>
        <w:t>È stato quindi necessario studiarne il confronto, basandosi anche sui riscontri della co</w:t>
      </w:r>
      <w:r w:rsidR="00C13F4A">
        <w:rPr>
          <w:rFonts w:ascii="Arial" w:hAnsi="Arial" w:cs="Arial"/>
          <w:sz w:val="20"/>
          <w:szCs w:val="20"/>
        </w:rPr>
        <w:t>m</w:t>
      </w:r>
      <w:r>
        <w:rPr>
          <w:rFonts w:ascii="Arial" w:hAnsi="Arial" w:cs="Arial"/>
          <w:sz w:val="20"/>
          <w:szCs w:val="20"/>
        </w:rPr>
        <w:t>munity di sviluppatori.</w:t>
      </w:r>
    </w:p>
    <w:p w14:paraId="572BCF47" w14:textId="23253491" w:rsidR="00FF7C7C" w:rsidRDefault="00FF7C7C">
      <w:pPr>
        <w:spacing w:line="240" w:lineRule="auto"/>
        <w:rPr>
          <w:rFonts w:ascii="Arial" w:hAnsi="Arial" w:cs="Arial"/>
          <w:sz w:val="20"/>
          <w:szCs w:val="20"/>
        </w:rPr>
      </w:pPr>
    </w:p>
    <w:p w14:paraId="4AFC4305" w14:textId="77777777" w:rsidR="00354151" w:rsidRDefault="00354151">
      <w:pPr>
        <w:spacing w:line="240" w:lineRule="auto"/>
        <w:rPr>
          <w:rFonts w:ascii="Arial" w:hAnsi="Arial" w:cs="Arial"/>
          <w:sz w:val="20"/>
          <w:szCs w:val="20"/>
        </w:rPr>
      </w:pPr>
      <w:r>
        <w:rPr>
          <w:rFonts w:ascii="Arial" w:hAnsi="Arial" w:cs="Arial"/>
          <w:sz w:val="20"/>
          <w:szCs w:val="20"/>
        </w:rPr>
        <w:br w:type="page"/>
      </w:r>
    </w:p>
    <w:p w14:paraId="3BF60959" w14:textId="0C5599DC" w:rsidR="00C4170C" w:rsidRDefault="00C4170C" w:rsidP="00AF14B9">
      <w:pPr>
        <w:jc w:val="both"/>
        <w:rPr>
          <w:rFonts w:ascii="Arial" w:hAnsi="Arial" w:cs="Arial"/>
          <w:sz w:val="20"/>
          <w:szCs w:val="20"/>
        </w:rPr>
      </w:pPr>
      <w:r>
        <w:rPr>
          <w:rFonts w:ascii="Arial" w:hAnsi="Arial" w:cs="Arial"/>
          <w:sz w:val="20"/>
          <w:szCs w:val="20"/>
        </w:rPr>
        <w:lastRenderedPageBreak/>
        <w:t xml:space="preserve">Il confronto fra le due librerie, fonte: </w:t>
      </w:r>
      <w:hyperlink r:id="rId17" w:history="1">
        <w:r w:rsidRPr="000529BB">
          <w:rPr>
            <w:rStyle w:val="Collegamentoipertestuale"/>
            <w:rFonts w:ascii="Arial" w:hAnsi="Arial" w:cs="Arial"/>
            <w:sz w:val="20"/>
            <w:szCs w:val="20"/>
          </w:rPr>
          <w:t>https://www.geeksforgeeks.org/difference-between-wpf-and-winforms/</w:t>
        </w:r>
      </w:hyperlink>
    </w:p>
    <w:p w14:paraId="0A04C310" w14:textId="77777777" w:rsidR="00C4170C" w:rsidRDefault="00C4170C" w:rsidP="00C4170C">
      <w:pPr>
        <w:rPr>
          <w:rFonts w:ascii="Arial" w:hAnsi="Arial" w:cs="Arial"/>
          <w:sz w:val="20"/>
          <w:szCs w:val="20"/>
        </w:rPr>
      </w:pPr>
    </w:p>
    <w:tbl>
      <w:tblPr>
        <w:tblStyle w:val="Grigliatabella"/>
        <w:tblW w:w="0" w:type="auto"/>
        <w:tblLook w:val="04A0" w:firstRow="1" w:lastRow="0" w:firstColumn="1" w:lastColumn="0" w:noHBand="0" w:noVBand="1"/>
      </w:tblPr>
      <w:tblGrid>
        <w:gridCol w:w="4527"/>
        <w:gridCol w:w="4528"/>
      </w:tblGrid>
      <w:tr w:rsidR="00C4170C" w14:paraId="0EC1A38F" w14:textId="77777777" w:rsidTr="00C4170C">
        <w:tc>
          <w:tcPr>
            <w:tcW w:w="4527" w:type="dxa"/>
          </w:tcPr>
          <w:p w14:paraId="460784A5" w14:textId="36539612" w:rsidR="00C4170C" w:rsidRPr="00E87593" w:rsidRDefault="00C4170C" w:rsidP="00C4170C">
            <w:pPr>
              <w:rPr>
                <w:rFonts w:ascii="Arial" w:hAnsi="Arial" w:cs="Arial"/>
                <w:b/>
                <w:bCs/>
                <w:sz w:val="20"/>
                <w:szCs w:val="20"/>
              </w:rPr>
            </w:pPr>
            <w:r w:rsidRPr="00E87593">
              <w:rPr>
                <w:rFonts w:ascii="Arial" w:hAnsi="Arial" w:cs="Arial"/>
                <w:b/>
                <w:bCs/>
                <w:sz w:val="20"/>
                <w:szCs w:val="20"/>
              </w:rPr>
              <w:t>WPF</w:t>
            </w:r>
          </w:p>
        </w:tc>
        <w:tc>
          <w:tcPr>
            <w:tcW w:w="4528" w:type="dxa"/>
          </w:tcPr>
          <w:p w14:paraId="29787F8A" w14:textId="4A3FA690" w:rsidR="00C4170C" w:rsidRPr="00E87593" w:rsidRDefault="00C4170C" w:rsidP="00C4170C">
            <w:pPr>
              <w:rPr>
                <w:rFonts w:ascii="Arial" w:hAnsi="Arial" w:cs="Arial"/>
                <w:b/>
                <w:bCs/>
                <w:sz w:val="20"/>
                <w:szCs w:val="20"/>
              </w:rPr>
            </w:pPr>
            <w:proofErr w:type="spellStart"/>
            <w:r w:rsidRPr="00E87593">
              <w:rPr>
                <w:rFonts w:ascii="Arial" w:hAnsi="Arial" w:cs="Arial"/>
                <w:b/>
                <w:bCs/>
                <w:sz w:val="20"/>
                <w:szCs w:val="20"/>
              </w:rPr>
              <w:t>WinForms</w:t>
            </w:r>
            <w:proofErr w:type="spellEnd"/>
          </w:p>
        </w:tc>
      </w:tr>
      <w:tr w:rsidR="00C4170C" w:rsidRPr="00CC4481" w14:paraId="3E401664" w14:textId="77777777" w:rsidTr="00C4170C">
        <w:tc>
          <w:tcPr>
            <w:tcW w:w="4527" w:type="dxa"/>
          </w:tcPr>
          <w:p w14:paraId="35AC50EF" w14:textId="7F0C075F" w:rsidR="00C4170C" w:rsidRPr="00CC4481" w:rsidRDefault="00C4170C" w:rsidP="00C4170C">
            <w:pPr>
              <w:rPr>
                <w:rFonts w:ascii="Arial" w:hAnsi="Arial" w:cs="Arial"/>
                <w:sz w:val="20"/>
                <w:szCs w:val="20"/>
                <w:lang w:val="en-US"/>
              </w:rPr>
            </w:pPr>
            <w:r w:rsidRPr="00CC4481">
              <w:rPr>
                <w:rFonts w:ascii="Arial" w:hAnsi="Arial" w:cs="Arial"/>
                <w:sz w:val="20"/>
                <w:szCs w:val="20"/>
                <w:lang w:val="en-US"/>
              </w:rPr>
              <w:t>It is based on DirectX with XAML support</w:t>
            </w:r>
          </w:p>
        </w:tc>
        <w:tc>
          <w:tcPr>
            <w:tcW w:w="4528" w:type="dxa"/>
          </w:tcPr>
          <w:p w14:paraId="2EA9AC34" w14:textId="79FBA959" w:rsidR="00C4170C" w:rsidRPr="00CC4481" w:rsidRDefault="00C4170C" w:rsidP="00C4170C">
            <w:pPr>
              <w:rPr>
                <w:rFonts w:ascii="Arial" w:hAnsi="Arial" w:cs="Arial"/>
                <w:sz w:val="20"/>
                <w:szCs w:val="20"/>
                <w:lang w:val="en-US"/>
              </w:rPr>
            </w:pPr>
            <w:r w:rsidRPr="00CC4481">
              <w:rPr>
                <w:rFonts w:ascii="Arial" w:hAnsi="Arial" w:cs="Arial"/>
                <w:sz w:val="20"/>
                <w:szCs w:val="20"/>
                <w:lang w:val="en-US"/>
              </w:rPr>
              <w:t>It provides access to the native windows library of common controls</w:t>
            </w:r>
          </w:p>
        </w:tc>
      </w:tr>
      <w:tr w:rsidR="00C4170C" w:rsidRPr="00CC4481" w14:paraId="1DFDBB46" w14:textId="77777777" w:rsidTr="00C4170C">
        <w:tc>
          <w:tcPr>
            <w:tcW w:w="4527" w:type="dxa"/>
          </w:tcPr>
          <w:p w14:paraId="3BA7C974" w14:textId="4A9F7588" w:rsidR="00C4170C" w:rsidRPr="00CC4481" w:rsidRDefault="00C4170C" w:rsidP="00C4170C">
            <w:pPr>
              <w:rPr>
                <w:rFonts w:ascii="Arial" w:hAnsi="Arial" w:cs="Arial"/>
                <w:sz w:val="20"/>
                <w:szCs w:val="20"/>
                <w:lang w:val="en-US"/>
              </w:rPr>
            </w:pPr>
            <w:r w:rsidRPr="00CC4481">
              <w:rPr>
                <w:rFonts w:ascii="Arial" w:hAnsi="Arial" w:cs="Arial"/>
                <w:sz w:val="20"/>
                <w:szCs w:val="20"/>
                <w:lang w:val="en-US"/>
              </w:rPr>
              <w:t>It uses markup language for designing UI allowing the design of complex user interfaces</w:t>
            </w:r>
          </w:p>
        </w:tc>
        <w:tc>
          <w:tcPr>
            <w:tcW w:w="4528" w:type="dxa"/>
          </w:tcPr>
          <w:p w14:paraId="2EE839CA" w14:textId="2193B9EF"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does not use a markup language for design. In fact, it uses event-driven controls for the design</w:t>
            </w:r>
          </w:p>
        </w:tc>
      </w:tr>
      <w:tr w:rsidR="00C4170C" w:rsidRPr="00CC4481" w14:paraId="06A59532" w14:textId="77777777" w:rsidTr="00C4170C">
        <w:tc>
          <w:tcPr>
            <w:tcW w:w="4527" w:type="dxa"/>
          </w:tcPr>
          <w:p w14:paraId="2A062B72" w14:textId="0C4B21C4"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can render fast as compared to WinForms, complexity, and support</w:t>
            </w:r>
          </w:p>
        </w:tc>
        <w:tc>
          <w:tcPr>
            <w:tcW w:w="4528" w:type="dxa"/>
          </w:tcPr>
          <w:p w14:paraId="49BD8509" w14:textId="477EEAF1"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renders slow as compared to WPF</w:t>
            </w:r>
          </w:p>
        </w:tc>
      </w:tr>
      <w:tr w:rsidR="00C4170C" w:rsidRPr="00CC4481" w14:paraId="69AA1E60" w14:textId="77777777" w:rsidTr="00C4170C">
        <w:tc>
          <w:tcPr>
            <w:tcW w:w="4527" w:type="dxa"/>
          </w:tcPr>
          <w:p w14:paraId="19595A5C" w14:textId="596CA98A"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can be used to develop and design both windows applications and web applications</w:t>
            </w:r>
          </w:p>
        </w:tc>
        <w:tc>
          <w:tcPr>
            <w:tcW w:w="4528" w:type="dxa"/>
          </w:tcPr>
          <w:p w14:paraId="13EC41EF" w14:textId="5504A100"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can only be used to develop and design windows applications.</w:t>
            </w:r>
          </w:p>
        </w:tc>
      </w:tr>
      <w:tr w:rsidR="00C4170C" w:rsidRPr="00CC4481" w14:paraId="5E5AD232" w14:textId="77777777" w:rsidTr="00C4170C">
        <w:tc>
          <w:tcPr>
            <w:tcW w:w="4527" w:type="dxa"/>
          </w:tcPr>
          <w:p w14:paraId="3E5C3DB0" w14:textId="4074F2C7"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has unlimited UI customization and controls can be customized easily as it is totally written from scratch</w:t>
            </w:r>
          </w:p>
        </w:tc>
        <w:tc>
          <w:tcPr>
            <w:tcW w:w="4528" w:type="dxa"/>
          </w:tcPr>
          <w:p w14:paraId="73B76998" w14:textId="0063E120"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In this, controls are limited and difficult to customize</w:t>
            </w:r>
          </w:p>
        </w:tc>
      </w:tr>
      <w:tr w:rsidR="00C4170C" w:rsidRPr="00CC4481" w14:paraId="0F9CFCA3" w14:textId="77777777" w:rsidTr="00C4170C">
        <w:tc>
          <w:tcPr>
            <w:tcW w:w="4527" w:type="dxa"/>
          </w:tcPr>
          <w:p w14:paraId="5D3EAA3E" w14:textId="104F75AF"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is easier to separate UI from back-end logic</w:t>
            </w:r>
          </w:p>
        </w:tc>
        <w:tc>
          <w:tcPr>
            <w:tcW w:w="4528" w:type="dxa"/>
          </w:tcPr>
          <w:p w14:paraId="481603CF" w14:textId="3C7C2D81"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is tough to separate UI from back-end logic</w:t>
            </w:r>
          </w:p>
        </w:tc>
      </w:tr>
      <w:tr w:rsidR="00C4170C" w:rsidRPr="00CC4481" w14:paraId="28EF6BA4" w14:textId="77777777" w:rsidTr="00C4170C">
        <w:tc>
          <w:tcPr>
            <w:tcW w:w="4527" w:type="dxa"/>
          </w:tcPr>
          <w:p w14:paraId="1494A3ED" w14:textId="50FEA905"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allows you to handle large data sets because of its in-built feature “user interface virtualization”</w:t>
            </w:r>
          </w:p>
        </w:tc>
        <w:tc>
          <w:tcPr>
            <w:tcW w:w="4528" w:type="dxa"/>
          </w:tcPr>
          <w:p w14:paraId="2561831B" w14:textId="781E2192"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does not have a “user interface virtualization” feature</w:t>
            </w:r>
          </w:p>
        </w:tc>
      </w:tr>
      <w:tr w:rsidR="00841B94" w:rsidRPr="00CC4481" w14:paraId="0B0BE7CD" w14:textId="77777777" w:rsidTr="00C4170C">
        <w:tc>
          <w:tcPr>
            <w:tcW w:w="4527" w:type="dxa"/>
          </w:tcPr>
          <w:p w14:paraId="44007013" w14:textId="066F625B"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takes up more RAM than WinForms</w:t>
            </w:r>
          </w:p>
        </w:tc>
        <w:tc>
          <w:tcPr>
            <w:tcW w:w="4528" w:type="dxa"/>
          </w:tcPr>
          <w:p w14:paraId="5FD860F1" w14:textId="56827D1A"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takes a smaller memory footprint</w:t>
            </w:r>
          </w:p>
        </w:tc>
      </w:tr>
      <w:tr w:rsidR="00841B94" w:rsidRPr="00CC4481" w14:paraId="57632CF5" w14:textId="77777777" w:rsidTr="00C4170C">
        <w:tc>
          <w:tcPr>
            <w:tcW w:w="4527" w:type="dxa"/>
          </w:tcPr>
          <w:p w14:paraId="62C86CAD" w14:textId="6A1F524F"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is considered good when the application requires many media types, create a skinned UI, bind to XML, develop a desktop application having a web-like navigation style</w:t>
            </w:r>
          </w:p>
        </w:tc>
        <w:tc>
          <w:tcPr>
            <w:tcW w:w="4528" w:type="dxa"/>
          </w:tcPr>
          <w:p w14:paraId="3DFE1472" w14:textId="050D4116"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is considered good if you want to develop an application without much added modern functionality, more online resources</w:t>
            </w:r>
          </w:p>
        </w:tc>
      </w:tr>
      <w:tr w:rsidR="00841B94" w:rsidRPr="00CC4481" w14:paraId="40B0B2D6" w14:textId="77777777" w:rsidTr="00C4170C">
        <w:tc>
          <w:tcPr>
            <w:tcW w:w="4527" w:type="dxa"/>
          </w:tcPr>
          <w:p w14:paraId="12C0A127" w14:textId="7CA09EEF"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offers effective and fully supported data binding as compared to WinForms</w:t>
            </w:r>
          </w:p>
        </w:tc>
        <w:tc>
          <w:tcPr>
            <w:tcW w:w="4528" w:type="dxa"/>
          </w:tcPr>
          <w:p w14:paraId="02F30919" w14:textId="6F95200C"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offers data binding but in a limited way. Therefore, it’s less effective as compared to WPF</w:t>
            </w:r>
          </w:p>
        </w:tc>
      </w:tr>
      <w:tr w:rsidR="00841B94" w:rsidRPr="00CC4481" w14:paraId="5B9044EA" w14:textId="77777777" w:rsidTr="00C4170C">
        <w:tc>
          <w:tcPr>
            <w:tcW w:w="4527" w:type="dxa"/>
          </w:tcPr>
          <w:p w14:paraId="55C9A2C5" w14:textId="7A5F87D3"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also offers rich, interactive, animated, hardware accelerated, vector 2D and 3D capabilities for developing applications</w:t>
            </w:r>
          </w:p>
        </w:tc>
        <w:tc>
          <w:tcPr>
            <w:tcW w:w="4528" w:type="dxa"/>
          </w:tcPr>
          <w:p w14:paraId="3376470B" w14:textId="6BB33F2D"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does not offer any rich, Interactive, animated, hardware accelerated, vector 2D and 3D capabilities as compared to WPF</w:t>
            </w:r>
          </w:p>
        </w:tc>
      </w:tr>
      <w:tr w:rsidR="00841B94" w:rsidRPr="00CC4481" w14:paraId="0B6DD358" w14:textId="77777777" w:rsidTr="00C4170C">
        <w:tc>
          <w:tcPr>
            <w:tcW w:w="4527" w:type="dxa"/>
          </w:tcPr>
          <w:p w14:paraId="0B35DC70" w14:textId="3D49A665"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is a little bit tough, time-consuming, and complex to use WPF as compared to WinForms</w:t>
            </w:r>
          </w:p>
        </w:tc>
        <w:tc>
          <w:tcPr>
            <w:tcW w:w="4528" w:type="dxa"/>
          </w:tcPr>
          <w:p w14:paraId="2C56725B" w14:textId="0EA315C4"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is simple to use WinForms as controls can be used easily, it’s less time-consuming and less tricky as compared to WPF</w:t>
            </w:r>
          </w:p>
        </w:tc>
      </w:tr>
      <w:tr w:rsidR="00841B94" w:rsidRPr="00CC4481" w14:paraId="267AA92C" w14:textId="77777777" w:rsidTr="00C4170C">
        <w:tc>
          <w:tcPr>
            <w:tcW w:w="4527" w:type="dxa"/>
          </w:tcPr>
          <w:p w14:paraId="0F5198FC" w14:textId="27BD9302"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has an inbuilt story boarding feature and animation model, it has the ability to use business objects in UI declaratively</w:t>
            </w:r>
          </w:p>
        </w:tc>
        <w:tc>
          <w:tcPr>
            <w:tcW w:w="4528" w:type="dxa"/>
          </w:tcPr>
          <w:p w14:paraId="4866AFFF" w14:textId="2018123F" w:rsidR="00841B94" w:rsidRPr="00CC4481" w:rsidRDefault="00F97A89" w:rsidP="009F716D">
            <w:pPr>
              <w:keepNext/>
              <w:rPr>
                <w:rFonts w:ascii="Arial" w:hAnsi="Arial" w:cs="Arial"/>
                <w:sz w:val="20"/>
                <w:szCs w:val="20"/>
                <w:lang w:val="en-US"/>
              </w:rPr>
            </w:pPr>
            <w:r w:rsidRPr="00CC4481">
              <w:rPr>
                <w:rFonts w:ascii="Arial" w:hAnsi="Arial" w:cs="Arial"/>
                <w:sz w:val="20"/>
                <w:szCs w:val="20"/>
                <w:lang w:val="en-US"/>
              </w:rPr>
              <w:t>It does not provide such features</w:t>
            </w:r>
          </w:p>
        </w:tc>
      </w:tr>
    </w:tbl>
    <w:p w14:paraId="6CFFD1AB" w14:textId="61677858" w:rsidR="00C4170C" w:rsidRDefault="009F716D" w:rsidP="009F716D">
      <w:pPr>
        <w:pStyle w:val="Didascalia"/>
      </w:pPr>
      <w:bookmarkStart w:id="93" w:name="_Toc94462487"/>
      <w:r>
        <w:t xml:space="preserve">Tabella </w:t>
      </w:r>
      <w:r w:rsidR="008700B4">
        <w:fldChar w:fldCharType="begin"/>
      </w:r>
      <w:r w:rsidR="008700B4">
        <w:instrText xml:space="preserve"> SEQ Tabella \* ARABIC </w:instrText>
      </w:r>
      <w:r w:rsidR="008700B4">
        <w:fldChar w:fldCharType="separate"/>
      </w:r>
      <w:r>
        <w:rPr>
          <w:noProof/>
        </w:rPr>
        <w:t>1</w:t>
      </w:r>
      <w:r w:rsidR="008700B4">
        <w:rPr>
          <w:noProof/>
        </w:rPr>
        <w:fldChar w:fldCharType="end"/>
      </w:r>
      <w:r>
        <w:t xml:space="preserve">: comparazione WPF e </w:t>
      </w:r>
      <w:proofErr w:type="spellStart"/>
      <w:r>
        <w:t>WinForms</w:t>
      </w:r>
      <w:bookmarkEnd w:id="93"/>
      <w:proofErr w:type="spellEnd"/>
    </w:p>
    <w:p w14:paraId="5980BA15" w14:textId="08D7CDA7" w:rsidR="00FF7C7C" w:rsidRDefault="00FF7C7C" w:rsidP="00FF7C7C">
      <w:pPr>
        <w:rPr>
          <w:rFonts w:ascii="Arial" w:hAnsi="Arial" w:cs="Arial"/>
          <w:sz w:val="20"/>
          <w:szCs w:val="20"/>
        </w:rPr>
      </w:pPr>
    </w:p>
    <w:p w14:paraId="59F92B80" w14:textId="45E232A8" w:rsidR="00BC6F09" w:rsidRDefault="00BC6F09" w:rsidP="00AF14B9">
      <w:pPr>
        <w:jc w:val="both"/>
        <w:rPr>
          <w:rFonts w:ascii="Arial" w:hAnsi="Arial" w:cs="Arial"/>
          <w:sz w:val="20"/>
          <w:szCs w:val="20"/>
        </w:rPr>
      </w:pPr>
      <w:r>
        <w:rPr>
          <w:rFonts w:ascii="Arial" w:hAnsi="Arial" w:cs="Arial"/>
          <w:sz w:val="20"/>
          <w:szCs w:val="20"/>
        </w:rPr>
        <w:t>La scelta non deve essere basata unicamente su quale fra le due librerie sia la migliore paragonata all’altra, ma, e soprattutto, ponderata nell’ottica del progetto e di eventuali sviluppi futuri dello stesso.</w:t>
      </w:r>
    </w:p>
    <w:p w14:paraId="11BE366B" w14:textId="493A631D" w:rsidR="00BC6F09" w:rsidRDefault="00BC6F09" w:rsidP="00FF7C7C">
      <w:pPr>
        <w:rPr>
          <w:rFonts w:ascii="Arial" w:hAnsi="Arial" w:cs="Arial"/>
          <w:sz w:val="20"/>
          <w:szCs w:val="20"/>
        </w:rPr>
      </w:pPr>
    </w:p>
    <w:p w14:paraId="5FF92ADF" w14:textId="13E3B006" w:rsidR="00BC6F09" w:rsidRDefault="00BC6F09" w:rsidP="00AF14B9">
      <w:pPr>
        <w:jc w:val="both"/>
        <w:rPr>
          <w:rFonts w:ascii="Arial" w:hAnsi="Arial" w:cs="Arial"/>
          <w:sz w:val="20"/>
          <w:szCs w:val="20"/>
        </w:rPr>
      </w:pPr>
      <w:r>
        <w:rPr>
          <w:rFonts w:ascii="Arial" w:hAnsi="Arial" w:cs="Arial"/>
          <w:sz w:val="20"/>
          <w:szCs w:val="20"/>
        </w:rPr>
        <w:t>Un esempio di questo è valutare il punto sull’impiego della RAM, sofferm</w:t>
      </w:r>
      <w:r w:rsidR="009B4C1A">
        <w:rPr>
          <w:rFonts w:ascii="Arial" w:hAnsi="Arial" w:cs="Arial"/>
          <w:sz w:val="20"/>
          <w:szCs w:val="20"/>
        </w:rPr>
        <w:t xml:space="preserve">andosi su questa voce istintivamente si propenderebbe per </w:t>
      </w:r>
      <w:proofErr w:type="spellStart"/>
      <w:r w:rsidR="009B4C1A">
        <w:rPr>
          <w:rFonts w:ascii="Arial" w:hAnsi="Arial" w:cs="Arial"/>
          <w:sz w:val="20"/>
          <w:szCs w:val="20"/>
        </w:rPr>
        <w:t>WinForms</w:t>
      </w:r>
      <w:proofErr w:type="spellEnd"/>
      <w:r w:rsidR="009B4C1A">
        <w:rPr>
          <w:rFonts w:ascii="Arial" w:hAnsi="Arial" w:cs="Arial"/>
          <w:sz w:val="20"/>
          <w:szCs w:val="20"/>
        </w:rPr>
        <w:t xml:space="preserve">, tuttavia dato l’ampio numero di dati raccolti negli esperimenti è molto probabile, e così è, che un applicativo debba a prescindere richiedere un grosso supporto di memoria alla RAM. Conseguentemente se WPF utilizza più memoria RAM rispetto a </w:t>
      </w:r>
      <w:proofErr w:type="spellStart"/>
      <w:r w:rsidR="009B4C1A">
        <w:rPr>
          <w:rFonts w:ascii="Arial" w:hAnsi="Arial" w:cs="Arial"/>
          <w:sz w:val="20"/>
          <w:szCs w:val="20"/>
        </w:rPr>
        <w:t>WinForms</w:t>
      </w:r>
      <w:proofErr w:type="spellEnd"/>
      <w:r w:rsidR="009B4C1A">
        <w:rPr>
          <w:rFonts w:ascii="Arial" w:hAnsi="Arial" w:cs="Arial"/>
          <w:sz w:val="20"/>
          <w:szCs w:val="20"/>
        </w:rPr>
        <w:t>, non è rilevante in questo progetto specifico.</w:t>
      </w:r>
    </w:p>
    <w:p w14:paraId="20E49413" w14:textId="7C1151B9" w:rsidR="009B4C1A" w:rsidRDefault="009B4C1A" w:rsidP="00FF7C7C">
      <w:pPr>
        <w:rPr>
          <w:rFonts w:ascii="Arial" w:hAnsi="Arial" w:cs="Arial"/>
          <w:sz w:val="20"/>
          <w:szCs w:val="20"/>
        </w:rPr>
      </w:pPr>
    </w:p>
    <w:p w14:paraId="24E8B14F" w14:textId="77777777" w:rsidR="00176FB8" w:rsidRDefault="00176FB8">
      <w:pPr>
        <w:spacing w:line="240" w:lineRule="auto"/>
        <w:rPr>
          <w:rFonts w:ascii="Arial" w:hAnsi="Arial" w:cs="Arial"/>
          <w:sz w:val="20"/>
          <w:szCs w:val="20"/>
        </w:rPr>
      </w:pPr>
      <w:r>
        <w:rPr>
          <w:rFonts w:ascii="Arial" w:hAnsi="Arial" w:cs="Arial"/>
          <w:sz w:val="20"/>
          <w:szCs w:val="20"/>
        </w:rPr>
        <w:br w:type="page"/>
      </w:r>
    </w:p>
    <w:p w14:paraId="6236A50A" w14:textId="22DD7546" w:rsidR="009B4C1A" w:rsidRDefault="009B4C1A" w:rsidP="00AF14B9">
      <w:pPr>
        <w:jc w:val="both"/>
        <w:rPr>
          <w:rFonts w:ascii="Arial" w:hAnsi="Arial" w:cs="Arial"/>
          <w:sz w:val="20"/>
          <w:szCs w:val="20"/>
        </w:rPr>
      </w:pPr>
      <w:r>
        <w:rPr>
          <w:rFonts w:ascii="Arial" w:hAnsi="Arial" w:cs="Arial"/>
          <w:sz w:val="20"/>
          <w:szCs w:val="20"/>
        </w:rPr>
        <w:lastRenderedPageBreak/>
        <w:t>La decisione è ricaduta su WPF e i motivi sono i seguenti.</w:t>
      </w:r>
    </w:p>
    <w:p w14:paraId="25F496F7" w14:textId="77777777" w:rsidR="007C039E" w:rsidRDefault="007C039E" w:rsidP="00FF7C7C">
      <w:pPr>
        <w:rPr>
          <w:rFonts w:ascii="Arial" w:hAnsi="Arial" w:cs="Arial"/>
          <w:sz w:val="20"/>
          <w:szCs w:val="20"/>
        </w:rPr>
      </w:pPr>
    </w:p>
    <w:p w14:paraId="3FE0083F" w14:textId="1164F447" w:rsidR="00C118C0" w:rsidRDefault="00C118C0" w:rsidP="00E12B7F">
      <w:pPr>
        <w:pStyle w:val="Paragrafoelenco"/>
        <w:numPr>
          <w:ilvl w:val="0"/>
          <w:numId w:val="41"/>
        </w:numPr>
        <w:rPr>
          <w:rFonts w:ascii="Arial" w:hAnsi="Arial" w:cs="Arial"/>
          <w:sz w:val="20"/>
          <w:szCs w:val="20"/>
        </w:rPr>
      </w:pPr>
      <w:r>
        <w:rPr>
          <w:rFonts w:ascii="Arial" w:hAnsi="Arial" w:cs="Arial"/>
          <w:sz w:val="20"/>
          <w:szCs w:val="20"/>
        </w:rPr>
        <w:t>Basato su XAML, un file XML</w:t>
      </w:r>
      <w:r>
        <w:rPr>
          <w:rFonts w:ascii="Arial" w:hAnsi="Arial" w:cs="Arial"/>
          <w:sz w:val="20"/>
          <w:szCs w:val="20"/>
        </w:rPr>
        <w:br/>
        <w:t xml:space="preserve">WPF si basa su due file: un file xml e un file </w:t>
      </w:r>
      <w:proofErr w:type="spellStart"/>
      <w:r>
        <w:rPr>
          <w:rFonts w:ascii="Arial" w:hAnsi="Arial" w:cs="Arial"/>
          <w:sz w:val="20"/>
          <w:szCs w:val="20"/>
        </w:rPr>
        <w:t>cs</w:t>
      </w:r>
      <w:proofErr w:type="spellEnd"/>
      <w:r>
        <w:rPr>
          <w:rFonts w:ascii="Arial" w:hAnsi="Arial" w:cs="Arial"/>
          <w:sz w:val="20"/>
          <w:szCs w:val="20"/>
        </w:rPr>
        <w:t xml:space="preserve">. Il file xml è un file di markup al cui interno sono appunto scritti dei tag, logicamente analoghi ai tag in HTML, che permettono allo sviluppatore di inserire un elemento grafico. A livello grafico, inoltre, il cambiamento è immediato. Inserendo un tag di un Button all’interno dello </w:t>
      </w:r>
      <w:proofErr w:type="spellStart"/>
      <w:r>
        <w:rPr>
          <w:rFonts w:ascii="Arial" w:hAnsi="Arial" w:cs="Arial"/>
          <w:sz w:val="20"/>
          <w:szCs w:val="20"/>
        </w:rPr>
        <w:t>xaml</w:t>
      </w:r>
      <w:proofErr w:type="spellEnd"/>
      <w:r>
        <w:rPr>
          <w:rFonts w:ascii="Arial" w:hAnsi="Arial" w:cs="Arial"/>
          <w:sz w:val="20"/>
          <w:szCs w:val="20"/>
        </w:rPr>
        <w:t xml:space="preserve"> si ottiene il corrispettivo nell’interfaccia grafica. Conseguentemente è relativamente semplice </w:t>
      </w:r>
      <w:r w:rsidR="007C039E">
        <w:rPr>
          <w:rFonts w:ascii="Arial" w:hAnsi="Arial" w:cs="Arial"/>
          <w:sz w:val="20"/>
          <w:szCs w:val="20"/>
        </w:rPr>
        <w:t xml:space="preserve">sviluppare la presentazione di un applicativo con WPF. Il file </w:t>
      </w:r>
      <w:proofErr w:type="spellStart"/>
      <w:r w:rsidR="007C039E">
        <w:rPr>
          <w:rFonts w:ascii="Arial" w:hAnsi="Arial" w:cs="Arial"/>
          <w:sz w:val="20"/>
          <w:szCs w:val="20"/>
        </w:rPr>
        <w:t>cs</w:t>
      </w:r>
      <w:proofErr w:type="spellEnd"/>
      <w:r w:rsidR="007C039E">
        <w:rPr>
          <w:rFonts w:ascii="Arial" w:hAnsi="Arial" w:cs="Arial"/>
          <w:sz w:val="20"/>
          <w:szCs w:val="20"/>
        </w:rPr>
        <w:t xml:space="preserve"> invece contiene tutte le informazioni relative all’interfaccia. Quindi nominando il tag Button con una variabile, per esempio “</w:t>
      </w:r>
      <w:proofErr w:type="spellStart"/>
      <w:r w:rsidR="007C039E">
        <w:rPr>
          <w:rFonts w:ascii="Arial" w:hAnsi="Arial" w:cs="Arial"/>
          <w:sz w:val="20"/>
          <w:szCs w:val="20"/>
        </w:rPr>
        <w:t>MyButton</w:t>
      </w:r>
      <w:proofErr w:type="spellEnd"/>
      <w:r w:rsidR="007C039E">
        <w:rPr>
          <w:rFonts w:ascii="Arial" w:hAnsi="Arial" w:cs="Arial"/>
          <w:sz w:val="20"/>
          <w:szCs w:val="20"/>
        </w:rPr>
        <w:t>”, è possibile chiamare su quell’oggetto i metodi specifici di un Button, incluse le proprietà quali le dimensioni, il colore e via discorrendo.</w:t>
      </w:r>
      <w:r w:rsidR="007C039E">
        <w:rPr>
          <w:rFonts w:ascii="Arial" w:hAnsi="Arial" w:cs="Arial"/>
          <w:sz w:val="20"/>
          <w:szCs w:val="20"/>
        </w:rPr>
        <w:br/>
      </w:r>
    </w:p>
    <w:p w14:paraId="7C9BFB2B" w14:textId="3B16CC84" w:rsidR="007C039E" w:rsidRDefault="007C039E" w:rsidP="00C118C0">
      <w:pPr>
        <w:pStyle w:val="Paragrafoelenco"/>
        <w:numPr>
          <w:ilvl w:val="0"/>
          <w:numId w:val="41"/>
        </w:numPr>
        <w:rPr>
          <w:rFonts w:ascii="Arial" w:hAnsi="Arial" w:cs="Arial"/>
          <w:sz w:val="20"/>
          <w:szCs w:val="20"/>
        </w:rPr>
      </w:pPr>
      <w:r>
        <w:rPr>
          <w:rFonts w:ascii="Arial" w:hAnsi="Arial" w:cs="Arial"/>
          <w:sz w:val="20"/>
          <w:szCs w:val="20"/>
        </w:rPr>
        <w:t>È semplice separare la UI dalla logica back-end</w:t>
      </w:r>
      <w:r>
        <w:rPr>
          <w:rFonts w:ascii="Arial" w:hAnsi="Arial" w:cs="Arial"/>
          <w:sz w:val="20"/>
          <w:szCs w:val="20"/>
        </w:rPr>
        <w:br/>
        <w:t xml:space="preserve">Se l’architettura scelta per lo sviluppo è una Model </w:t>
      </w:r>
      <w:proofErr w:type="spellStart"/>
      <w:r>
        <w:rPr>
          <w:rFonts w:ascii="Arial" w:hAnsi="Arial" w:cs="Arial"/>
          <w:sz w:val="20"/>
          <w:szCs w:val="20"/>
        </w:rPr>
        <w:t>View</w:t>
      </w:r>
      <w:proofErr w:type="spellEnd"/>
      <w:r>
        <w:rPr>
          <w:rFonts w:ascii="Arial" w:hAnsi="Arial" w:cs="Arial"/>
          <w:sz w:val="20"/>
          <w:szCs w:val="20"/>
        </w:rPr>
        <w:t xml:space="preserve"> Controller questo punto è essenziale.</w:t>
      </w:r>
      <w:r w:rsidR="001064C5">
        <w:rPr>
          <w:rFonts w:ascii="Arial" w:hAnsi="Arial" w:cs="Arial"/>
          <w:sz w:val="20"/>
          <w:szCs w:val="20"/>
        </w:rPr>
        <w:t xml:space="preserve"> Si desidera avere una libreria che favorisca il più possibile il lavoro anziché complicarlo, WPF mette in evidenza questa sua peculiarità rispetto a </w:t>
      </w:r>
      <w:proofErr w:type="spellStart"/>
      <w:r w:rsidR="001064C5">
        <w:rPr>
          <w:rFonts w:ascii="Arial" w:hAnsi="Arial" w:cs="Arial"/>
          <w:sz w:val="20"/>
          <w:szCs w:val="20"/>
        </w:rPr>
        <w:t>WinForms</w:t>
      </w:r>
      <w:proofErr w:type="spellEnd"/>
      <w:r w:rsidR="00B51504">
        <w:rPr>
          <w:rFonts w:ascii="Arial" w:hAnsi="Arial" w:cs="Arial"/>
          <w:sz w:val="20"/>
          <w:szCs w:val="20"/>
        </w:rPr>
        <w:t>.</w:t>
      </w:r>
      <w:r w:rsidR="00B51504">
        <w:rPr>
          <w:rFonts w:ascii="Arial" w:hAnsi="Arial" w:cs="Arial"/>
          <w:sz w:val="20"/>
          <w:szCs w:val="20"/>
        </w:rPr>
        <w:br/>
      </w:r>
      <w:r w:rsidR="002E45F4">
        <w:rPr>
          <w:rFonts w:ascii="Arial" w:hAnsi="Arial" w:cs="Arial"/>
          <w:sz w:val="20"/>
          <w:szCs w:val="20"/>
        </w:rPr>
        <w:t>“</w:t>
      </w:r>
      <w:r w:rsidR="00B874C9">
        <w:rPr>
          <w:rFonts w:ascii="Arial" w:hAnsi="Arial" w:cs="Arial"/>
          <w:sz w:val="20"/>
          <w:szCs w:val="20"/>
        </w:rPr>
        <w:t>Nel file .</w:t>
      </w:r>
      <w:proofErr w:type="spellStart"/>
      <w:r w:rsidR="00B874C9">
        <w:rPr>
          <w:rFonts w:ascii="Arial" w:hAnsi="Arial" w:cs="Arial"/>
          <w:sz w:val="20"/>
          <w:szCs w:val="20"/>
        </w:rPr>
        <w:t>xaml</w:t>
      </w:r>
      <w:proofErr w:type="spellEnd"/>
      <w:r w:rsidR="00B874C9">
        <w:rPr>
          <w:rFonts w:ascii="Arial" w:hAnsi="Arial" w:cs="Arial"/>
          <w:sz w:val="20"/>
          <w:szCs w:val="20"/>
        </w:rPr>
        <w:t xml:space="preserve"> sarà possibile disegnare l’interfaccia grafica, mentre il codice gestore della logica e degli eventi sarà implementato nel </w:t>
      </w:r>
      <w:proofErr w:type="spellStart"/>
      <w:r w:rsidR="00B874C9">
        <w:rPr>
          <w:rFonts w:ascii="Arial" w:hAnsi="Arial" w:cs="Arial"/>
          <w:sz w:val="20"/>
          <w:szCs w:val="20"/>
        </w:rPr>
        <w:t>file.cs</w:t>
      </w:r>
      <w:proofErr w:type="spellEnd"/>
      <w:r w:rsidR="00B874C9">
        <w:rPr>
          <w:rFonts w:ascii="Arial" w:hAnsi="Arial" w:cs="Arial"/>
          <w:sz w:val="20"/>
          <w:szCs w:val="20"/>
        </w:rPr>
        <w:t>.</w:t>
      </w:r>
      <w:r w:rsidR="002E45F4">
        <w:rPr>
          <w:rFonts w:ascii="Arial" w:hAnsi="Arial" w:cs="Arial"/>
          <w:sz w:val="20"/>
          <w:szCs w:val="20"/>
        </w:rPr>
        <w:t>”</w:t>
      </w:r>
      <w:r w:rsidR="00B874C9">
        <w:rPr>
          <w:rStyle w:val="Rimandonotaapidipagina"/>
          <w:rFonts w:ascii="Arial" w:hAnsi="Arial" w:cs="Arial"/>
          <w:sz w:val="20"/>
          <w:szCs w:val="20"/>
        </w:rPr>
        <w:footnoteReference w:id="2"/>
      </w:r>
      <w:r w:rsidR="002E45F4">
        <w:rPr>
          <w:rFonts w:ascii="Arial" w:hAnsi="Arial" w:cs="Arial"/>
          <w:sz w:val="20"/>
          <w:szCs w:val="20"/>
        </w:rPr>
        <w:t xml:space="preserve"> questa citazione conferma quanto scritto per i primi due punti presi in esame.</w:t>
      </w:r>
      <w:r w:rsidR="002E45F4">
        <w:rPr>
          <w:rFonts w:ascii="Arial" w:hAnsi="Arial" w:cs="Arial"/>
          <w:sz w:val="20"/>
          <w:szCs w:val="20"/>
        </w:rPr>
        <w:br/>
      </w:r>
    </w:p>
    <w:p w14:paraId="4AE076B9" w14:textId="4178FB1C" w:rsidR="00B51504" w:rsidRDefault="00B51504" w:rsidP="00C118C0">
      <w:pPr>
        <w:pStyle w:val="Paragrafoelenco"/>
        <w:numPr>
          <w:ilvl w:val="0"/>
          <w:numId w:val="41"/>
        </w:numPr>
        <w:rPr>
          <w:rFonts w:ascii="Arial" w:hAnsi="Arial" w:cs="Arial"/>
          <w:sz w:val="20"/>
          <w:szCs w:val="20"/>
        </w:rPr>
      </w:pPr>
      <w:r>
        <w:rPr>
          <w:rFonts w:ascii="Arial" w:hAnsi="Arial" w:cs="Arial"/>
          <w:sz w:val="20"/>
          <w:szCs w:val="20"/>
        </w:rPr>
        <w:t>Permette di gestire dataset di grandi dimensioni</w:t>
      </w:r>
      <w:r>
        <w:rPr>
          <w:rFonts w:ascii="Arial" w:hAnsi="Arial" w:cs="Arial"/>
          <w:sz w:val="20"/>
          <w:szCs w:val="20"/>
        </w:rPr>
        <w:br/>
        <w:t>Su questo punto, da parte del sottoscritto, è stata tralasciata un’analisi dell’importanza della virtualizzazione dell’interfaccia utente, ma la rilevanza in questa voce è la gestione di grandi quantità di dati. Si conosce già dal principio che il quantitativo di dati da gestire è alto e importante</w:t>
      </w:r>
      <w:r w:rsidR="00C74363">
        <w:rPr>
          <w:rFonts w:ascii="Arial" w:hAnsi="Arial" w:cs="Arial"/>
          <w:sz w:val="20"/>
          <w:szCs w:val="20"/>
        </w:rPr>
        <w:t>. Dunque è un punto di fondamentale importanza poiché atto all’obiettivo.</w:t>
      </w:r>
      <w:r w:rsidR="00C74363">
        <w:rPr>
          <w:rFonts w:ascii="Arial" w:hAnsi="Arial" w:cs="Arial"/>
          <w:sz w:val="20"/>
          <w:szCs w:val="20"/>
        </w:rPr>
        <w:br/>
      </w:r>
    </w:p>
    <w:p w14:paraId="59463324" w14:textId="730768C5" w:rsidR="00C74363" w:rsidRDefault="008D5440" w:rsidP="00C118C0">
      <w:pPr>
        <w:pStyle w:val="Paragrafoelenco"/>
        <w:numPr>
          <w:ilvl w:val="0"/>
          <w:numId w:val="41"/>
        </w:numPr>
        <w:rPr>
          <w:rFonts w:ascii="Arial" w:hAnsi="Arial" w:cs="Arial"/>
          <w:sz w:val="20"/>
          <w:szCs w:val="20"/>
        </w:rPr>
      </w:pPr>
      <w:r>
        <w:rPr>
          <w:rFonts w:ascii="Arial" w:hAnsi="Arial" w:cs="Arial"/>
          <w:sz w:val="20"/>
          <w:szCs w:val="20"/>
        </w:rPr>
        <w:t>Personalizzazione illimitata dell’interfaccia utente, controlli personalizzabili</w:t>
      </w:r>
      <w:r>
        <w:rPr>
          <w:rFonts w:ascii="Arial" w:hAnsi="Arial" w:cs="Arial"/>
          <w:sz w:val="20"/>
          <w:szCs w:val="20"/>
        </w:rPr>
        <w:br/>
        <w:t xml:space="preserve">Questa voce, sebbene non porti dei benefici nell’immediato presente al progetto, lascia aperti numerosi sentieri di personalizzazione futura. Questo applicativo potrebbe non essere limitato e dedicato unicamente a questo specifico lavoro o periodo di lavoro. È possibile che debba essere esteso, personalizzato, aggiornato, </w:t>
      </w:r>
      <w:proofErr w:type="spellStart"/>
      <w:r>
        <w:rPr>
          <w:rFonts w:ascii="Arial" w:hAnsi="Arial" w:cs="Arial"/>
          <w:sz w:val="20"/>
          <w:szCs w:val="20"/>
        </w:rPr>
        <w:t>ecc</w:t>
      </w:r>
      <w:proofErr w:type="spellEnd"/>
      <w:r>
        <w:rPr>
          <w:rFonts w:ascii="Arial" w:hAnsi="Arial" w:cs="Arial"/>
          <w:sz w:val="20"/>
          <w:szCs w:val="20"/>
        </w:rPr>
        <w:t xml:space="preserve">…, ed è corretto pensare in quest’ottica. Rispettando anche quelli che sono i principi legati alla programmazione </w:t>
      </w:r>
      <w:r w:rsidR="00032710">
        <w:rPr>
          <w:rFonts w:ascii="Arial" w:hAnsi="Arial" w:cs="Arial"/>
          <w:sz w:val="20"/>
          <w:szCs w:val="20"/>
        </w:rPr>
        <w:t>S.O.L.I.D.</w:t>
      </w:r>
      <w:r w:rsidR="008175EA">
        <w:rPr>
          <w:rStyle w:val="Rimandonotaapidipagina"/>
          <w:rFonts w:ascii="Arial" w:hAnsi="Arial" w:cs="Arial"/>
          <w:sz w:val="20"/>
          <w:szCs w:val="20"/>
        </w:rPr>
        <w:footnoteReference w:id="3"/>
      </w:r>
      <w:r w:rsidR="00032710">
        <w:rPr>
          <w:rFonts w:ascii="Arial" w:hAnsi="Arial" w:cs="Arial"/>
          <w:sz w:val="20"/>
          <w:szCs w:val="20"/>
        </w:rPr>
        <w:t>, per un software aperto alle estensioni.</w:t>
      </w:r>
      <w:r w:rsidR="00032710">
        <w:rPr>
          <w:rFonts w:ascii="Arial" w:hAnsi="Arial" w:cs="Arial"/>
          <w:sz w:val="20"/>
          <w:szCs w:val="20"/>
        </w:rPr>
        <w:br/>
      </w:r>
    </w:p>
    <w:p w14:paraId="7A4A97A2" w14:textId="51E4683C" w:rsidR="00032710" w:rsidRDefault="00032710" w:rsidP="00AF14B9">
      <w:pPr>
        <w:jc w:val="both"/>
        <w:rPr>
          <w:rFonts w:ascii="Arial" w:hAnsi="Arial" w:cs="Arial"/>
          <w:sz w:val="20"/>
          <w:szCs w:val="20"/>
        </w:rPr>
      </w:pPr>
      <w:r>
        <w:rPr>
          <w:rFonts w:ascii="Arial" w:hAnsi="Arial" w:cs="Arial"/>
          <w:sz w:val="20"/>
          <w:szCs w:val="20"/>
        </w:rPr>
        <w:t xml:space="preserve">Sebbene WPF, così come sarebbe stato il discorso anche per </w:t>
      </w:r>
      <w:proofErr w:type="spellStart"/>
      <w:r>
        <w:rPr>
          <w:rFonts w:ascii="Arial" w:hAnsi="Arial" w:cs="Arial"/>
          <w:sz w:val="20"/>
          <w:szCs w:val="20"/>
        </w:rPr>
        <w:t>WinForms</w:t>
      </w:r>
      <w:proofErr w:type="spellEnd"/>
      <w:r>
        <w:rPr>
          <w:rFonts w:ascii="Arial" w:hAnsi="Arial" w:cs="Arial"/>
          <w:sz w:val="20"/>
          <w:szCs w:val="20"/>
        </w:rPr>
        <w:t xml:space="preserve"> se gli fosse stato preferito, possa sembrare datato e gli si sarebbero potute preferire</w:t>
      </w:r>
      <w:r w:rsidR="00FA4605">
        <w:rPr>
          <w:rFonts w:ascii="Arial" w:hAnsi="Arial" w:cs="Arial"/>
          <w:sz w:val="20"/>
          <w:szCs w:val="20"/>
        </w:rPr>
        <w:t xml:space="preserve"> altre librerie grafiche il suo supporto e la sua presenza sono stati garantiti anche in .NET 6</w:t>
      </w:r>
      <w:r w:rsidR="00FA4605">
        <w:rPr>
          <w:rStyle w:val="Rimandonotaapidipagina"/>
          <w:rFonts w:ascii="Arial" w:hAnsi="Arial" w:cs="Arial"/>
          <w:sz w:val="20"/>
          <w:szCs w:val="20"/>
        </w:rPr>
        <w:footnoteReference w:id="4"/>
      </w:r>
      <w:r w:rsidR="00FA4605">
        <w:rPr>
          <w:rFonts w:ascii="Arial" w:hAnsi="Arial" w:cs="Arial"/>
          <w:sz w:val="20"/>
          <w:szCs w:val="20"/>
        </w:rPr>
        <w:t>.</w:t>
      </w:r>
    </w:p>
    <w:p w14:paraId="08871BCE" w14:textId="77777777" w:rsidR="00FA4605" w:rsidRDefault="00FA4605" w:rsidP="00032710">
      <w:pPr>
        <w:rPr>
          <w:rFonts w:ascii="Arial" w:hAnsi="Arial" w:cs="Arial"/>
          <w:sz w:val="20"/>
          <w:szCs w:val="20"/>
        </w:rPr>
      </w:pPr>
    </w:p>
    <w:p w14:paraId="5D3E4104" w14:textId="77777777" w:rsidR="008520BB" w:rsidRDefault="00FA4605" w:rsidP="008520BB">
      <w:pPr>
        <w:keepNext/>
        <w:jc w:val="center"/>
      </w:pPr>
      <w:r>
        <w:rPr>
          <w:noProof/>
          <w:lang w:eastAsia="it-CH"/>
        </w:rPr>
        <w:lastRenderedPageBreak/>
        <w:drawing>
          <wp:inline distT="0" distB="0" distL="0" distR="0" wp14:anchorId="55EE2204" wp14:editId="2ED733E5">
            <wp:extent cx="4502989" cy="2528878"/>
            <wp:effectExtent l="0" t="0" r="0" b="5080"/>
            <wp:docPr id="5" name="Immagin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803" cy="2583249"/>
                    </a:xfrm>
                    <a:prstGeom prst="rect">
                      <a:avLst/>
                    </a:prstGeom>
                    <a:noFill/>
                    <a:ln>
                      <a:noFill/>
                    </a:ln>
                  </pic:spPr>
                </pic:pic>
              </a:graphicData>
            </a:graphic>
          </wp:inline>
        </w:drawing>
      </w:r>
    </w:p>
    <w:p w14:paraId="47194829" w14:textId="7F786DA7" w:rsidR="00FA4605" w:rsidRDefault="008520BB" w:rsidP="008520BB">
      <w:pPr>
        <w:pStyle w:val="Didascalia"/>
        <w:jc w:val="center"/>
        <w:rPr>
          <w:rFonts w:ascii="Arial" w:hAnsi="Arial" w:cs="Arial"/>
        </w:rPr>
      </w:pPr>
      <w:bookmarkStart w:id="94" w:name="_Toc94462479"/>
      <w:r>
        <w:t xml:space="preserve">Figura </w:t>
      </w:r>
      <w:r w:rsidR="008700B4">
        <w:fldChar w:fldCharType="begin"/>
      </w:r>
      <w:r w:rsidR="008700B4">
        <w:instrText xml:space="preserve"> SEQ Figura \* ARABIC </w:instrText>
      </w:r>
      <w:r w:rsidR="008700B4">
        <w:fldChar w:fldCharType="separate"/>
      </w:r>
      <w:r w:rsidR="006F1EC3">
        <w:rPr>
          <w:noProof/>
        </w:rPr>
        <w:t>10</w:t>
      </w:r>
      <w:r w:rsidR="008700B4">
        <w:rPr>
          <w:noProof/>
        </w:rPr>
        <w:fldChar w:fldCharType="end"/>
      </w:r>
      <w:r>
        <w:t>: diagramma .NET 6</w:t>
      </w:r>
      <w:bookmarkEnd w:id="94"/>
    </w:p>
    <w:p w14:paraId="0AC64367" w14:textId="361A40A5" w:rsidR="00FA4605" w:rsidRDefault="00FA4605" w:rsidP="00FA4605">
      <w:pPr>
        <w:rPr>
          <w:rFonts w:ascii="Arial" w:hAnsi="Arial" w:cs="Arial"/>
          <w:sz w:val="20"/>
          <w:szCs w:val="20"/>
        </w:rPr>
      </w:pPr>
    </w:p>
    <w:p w14:paraId="282EBDC1" w14:textId="6AA4BD4C" w:rsidR="00470C67" w:rsidRDefault="00470C67" w:rsidP="00470C67">
      <w:pPr>
        <w:pStyle w:val="Titolo2"/>
      </w:pPr>
      <w:bookmarkStart w:id="95" w:name="_Toc94462436"/>
      <w:r>
        <w:t>Analisi di C# e WPF</w:t>
      </w:r>
      <w:bookmarkEnd w:id="95"/>
    </w:p>
    <w:p w14:paraId="4CFEF5F5" w14:textId="37A99D3C" w:rsidR="00C80C52" w:rsidRDefault="00C80C52" w:rsidP="00AF14B9">
      <w:pPr>
        <w:jc w:val="both"/>
        <w:rPr>
          <w:rFonts w:ascii="Arial" w:hAnsi="Arial" w:cs="Arial"/>
          <w:sz w:val="20"/>
          <w:szCs w:val="20"/>
        </w:rPr>
      </w:pPr>
      <w:r>
        <w:rPr>
          <w:rFonts w:ascii="Arial" w:hAnsi="Arial" w:cs="Arial"/>
          <w:sz w:val="20"/>
          <w:szCs w:val="20"/>
        </w:rPr>
        <w:t xml:space="preserve">Precedentemente al primo e al secondo incontro mi sono documentato sul linguaggio di C# tramite il libro di testo presente nella bibliografia di questo progetto: </w:t>
      </w:r>
      <w:r>
        <w:rPr>
          <w:rFonts w:ascii="Arial" w:hAnsi="Arial" w:cs="Arial"/>
          <w:i/>
          <w:iCs/>
          <w:sz w:val="20"/>
          <w:szCs w:val="20"/>
        </w:rPr>
        <w:t>Programmare con C#8 | Guida Completa.</w:t>
      </w:r>
      <w:r>
        <w:rPr>
          <w:rFonts w:ascii="Arial" w:hAnsi="Arial" w:cs="Arial"/>
          <w:sz w:val="20"/>
          <w:szCs w:val="20"/>
        </w:rPr>
        <w:t xml:space="preserve"> Non era essenziale che io studiassi l’ultima versione del linguaggio, peraltro uscita nel corso del progetto</w:t>
      </w:r>
      <w:r>
        <w:rPr>
          <w:rStyle w:val="Rimandonotaapidipagina"/>
          <w:rFonts w:ascii="Arial" w:hAnsi="Arial" w:cs="Arial"/>
          <w:sz w:val="20"/>
          <w:szCs w:val="20"/>
        </w:rPr>
        <w:footnoteReference w:id="5"/>
      </w:r>
      <w:r w:rsidR="00122F37">
        <w:rPr>
          <w:rFonts w:ascii="Arial" w:hAnsi="Arial" w:cs="Arial"/>
          <w:sz w:val="20"/>
          <w:szCs w:val="20"/>
        </w:rPr>
        <w:t>, poiché l’obiettivo era farmi un’idea globale del linguaggio.</w:t>
      </w:r>
    </w:p>
    <w:p w14:paraId="0323508B" w14:textId="7E5FF9C8" w:rsidR="00122F37" w:rsidRDefault="00122F37" w:rsidP="00AF14B9">
      <w:pPr>
        <w:jc w:val="both"/>
        <w:rPr>
          <w:rFonts w:ascii="Arial" w:hAnsi="Arial" w:cs="Arial"/>
          <w:sz w:val="20"/>
          <w:szCs w:val="20"/>
        </w:rPr>
      </w:pPr>
      <w:r>
        <w:rPr>
          <w:rFonts w:ascii="Arial" w:hAnsi="Arial" w:cs="Arial"/>
          <w:sz w:val="20"/>
          <w:szCs w:val="20"/>
        </w:rPr>
        <w:t>Essendo un linguaggio orientato a oggetti, molto simile a Java, studiato durante i precedenti semestri alla SUPSI, l’approccio non è stato complicato.</w:t>
      </w:r>
    </w:p>
    <w:p w14:paraId="0AE1C995" w14:textId="77777777" w:rsidR="001E10CD" w:rsidRDefault="00122F37" w:rsidP="00AF14B9">
      <w:pPr>
        <w:jc w:val="both"/>
        <w:rPr>
          <w:rFonts w:ascii="Arial" w:hAnsi="Arial" w:cs="Arial"/>
          <w:sz w:val="20"/>
          <w:szCs w:val="20"/>
        </w:rPr>
      </w:pPr>
      <w:r>
        <w:rPr>
          <w:rFonts w:ascii="Arial" w:hAnsi="Arial" w:cs="Arial"/>
          <w:sz w:val="20"/>
          <w:szCs w:val="20"/>
        </w:rPr>
        <w:t>Tuttavia alcune peculiarità del linguaggio le ho trovate molto utili e funzionali. Fra le quali cito brevemente:</w:t>
      </w:r>
    </w:p>
    <w:p w14:paraId="42FE6ADD" w14:textId="4AEAF844" w:rsidR="00122F37" w:rsidRDefault="001E10CD" w:rsidP="001E10CD">
      <w:pPr>
        <w:pStyle w:val="Paragrafoelenco"/>
        <w:numPr>
          <w:ilvl w:val="0"/>
          <w:numId w:val="41"/>
        </w:numPr>
        <w:rPr>
          <w:rFonts w:ascii="Arial" w:hAnsi="Arial" w:cs="Arial"/>
          <w:sz w:val="20"/>
          <w:szCs w:val="20"/>
        </w:rPr>
      </w:pPr>
      <w:r w:rsidRPr="001E10CD">
        <w:rPr>
          <w:rFonts w:ascii="Arial" w:hAnsi="Arial" w:cs="Arial"/>
          <w:sz w:val="20"/>
          <w:szCs w:val="20"/>
        </w:rPr>
        <w:t>proprietà</w:t>
      </w:r>
      <w:r w:rsidR="0086761E" w:rsidRPr="001E10CD">
        <w:rPr>
          <w:rFonts w:ascii="Arial" w:hAnsi="Arial" w:cs="Arial"/>
          <w:sz w:val="20"/>
          <w:szCs w:val="20"/>
        </w:rPr>
        <w:t xml:space="preserve"> </w:t>
      </w:r>
      <w:proofErr w:type="spellStart"/>
      <w:r w:rsidR="0086761E" w:rsidRPr="001E10CD">
        <w:rPr>
          <w:rFonts w:ascii="Arial" w:hAnsi="Arial" w:cs="Arial"/>
          <w:sz w:val="20"/>
          <w:szCs w:val="20"/>
        </w:rPr>
        <w:t>get</w:t>
      </w:r>
      <w:proofErr w:type="spellEnd"/>
      <w:r w:rsidR="0086761E" w:rsidRPr="001E10CD">
        <w:rPr>
          <w:rFonts w:ascii="Arial" w:hAnsi="Arial" w:cs="Arial"/>
          <w:sz w:val="20"/>
          <w:szCs w:val="20"/>
        </w:rPr>
        <w:t>/se</w:t>
      </w:r>
      <w:r w:rsidRPr="001E10CD">
        <w:rPr>
          <w:rFonts w:ascii="Arial" w:hAnsi="Arial" w:cs="Arial"/>
          <w:sz w:val="20"/>
          <w:szCs w:val="20"/>
        </w:rPr>
        <w:t>t</w:t>
      </w:r>
      <w:r w:rsidR="0086761E" w:rsidRPr="001E10CD">
        <w:rPr>
          <w:rFonts w:ascii="Arial" w:hAnsi="Arial" w:cs="Arial"/>
          <w:sz w:val="20"/>
          <w:szCs w:val="20"/>
        </w:rPr>
        <w:t>, a seconda della posizione al momento della chiamata sarà interpretato come un getter o come un setter (</w:t>
      </w:r>
      <w:proofErr w:type="spellStart"/>
      <w:r w:rsidR="0086761E" w:rsidRPr="001E10CD">
        <w:rPr>
          <w:rFonts w:ascii="Arial" w:hAnsi="Arial" w:cs="Arial"/>
          <w:sz w:val="20"/>
          <w:szCs w:val="20"/>
        </w:rPr>
        <w:t>int</w:t>
      </w:r>
      <w:proofErr w:type="spellEnd"/>
      <w:r w:rsidR="0086761E" w:rsidRPr="001E10CD">
        <w:rPr>
          <w:rFonts w:ascii="Arial" w:hAnsi="Arial" w:cs="Arial"/>
          <w:sz w:val="20"/>
          <w:szCs w:val="20"/>
        </w:rPr>
        <w:t xml:space="preserve"> cm = </w:t>
      </w:r>
      <w:proofErr w:type="spellStart"/>
      <w:r w:rsidR="0086761E" w:rsidRPr="001E10CD">
        <w:rPr>
          <w:rFonts w:ascii="Arial" w:hAnsi="Arial" w:cs="Arial"/>
          <w:sz w:val="20"/>
          <w:szCs w:val="20"/>
        </w:rPr>
        <w:t>persona.Altezza</w:t>
      </w:r>
      <w:proofErr w:type="spellEnd"/>
      <w:r w:rsidR="0086761E" w:rsidRPr="001E10CD">
        <w:rPr>
          <w:rFonts w:ascii="Arial" w:hAnsi="Arial" w:cs="Arial"/>
          <w:sz w:val="20"/>
          <w:szCs w:val="20"/>
        </w:rPr>
        <w:t xml:space="preserve">; </w:t>
      </w:r>
      <w:r w:rsidR="0086761E" w:rsidRPr="0086761E">
        <w:sym w:font="Wingdings" w:char="F0E0"/>
      </w:r>
      <w:r w:rsidR="0086761E" w:rsidRPr="001E10CD">
        <w:rPr>
          <w:rFonts w:ascii="Arial" w:hAnsi="Arial" w:cs="Arial"/>
          <w:sz w:val="20"/>
          <w:szCs w:val="20"/>
        </w:rPr>
        <w:t xml:space="preserve"> getter; </w:t>
      </w:r>
      <w:proofErr w:type="spellStart"/>
      <w:r w:rsidR="0086761E" w:rsidRPr="001E10CD">
        <w:rPr>
          <w:rFonts w:ascii="Arial" w:hAnsi="Arial" w:cs="Arial"/>
          <w:sz w:val="20"/>
          <w:szCs w:val="20"/>
        </w:rPr>
        <w:t>persona.Altezza</w:t>
      </w:r>
      <w:proofErr w:type="spellEnd"/>
      <w:r w:rsidR="0086761E" w:rsidRPr="001E10CD">
        <w:rPr>
          <w:rFonts w:ascii="Arial" w:hAnsi="Arial" w:cs="Arial"/>
          <w:sz w:val="20"/>
          <w:szCs w:val="20"/>
        </w:rPr>
        <w:t xml:space="preserve"> = 184; </w:t>
      </w:r>
      <w:r w:rsidR="0086761E" w:rsidRPr="0086761E">
        <w:sym w:font="Wingdings" w:char="F0E0"/>
      </w:r>
      <w:r w:rsidR="0086761E" w:rsidRPr="001E10CD">
        <w:rPr>
          <w:rFonts w:ascii="Arial" w:hAnsi="Arial" w:cs="Arial"/>
          <w:sz w:val="20"/>
          <w:szCs w:val="20"/>
        </w:rPr>
        <w:t xml:space="preserve"> setter)</w:t>
      </w:r>
      <w:r>
        <w:rPr>
          <w:rFonts w:ascii="Arial" w:hAnsi="Arial" w:cs="Arial"/>
          <w:sz w:val="20"/>
          <w:szCs w:val="20"/>
        </w:rPr>
        <w:br/>
      </w:r>
      <w:r w:rsidR="003E753D">
        <w:rPr>
          <w:rFonts w:ascii="Arial" w:hAnsi="Arial" w:cs="Arial"/>
          <w:sz w:val="20"/>
          <w:szCs w:val="20"/>
        </w:rPr>
        <w:t xml:space="preserve">private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 xml:space="preserve">public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w:t>
      </w:r>
      <w:r w:rsidR="003E753D">
        <w:rPr>
          <w:rFonts w:ascii="Arial" w:hAnsi="Arial" w:cs="Arial"/>
          <w:sz w:val="20"/>
          <w:szCs w:val="20"/>
        </w:rPr>
        <w:br/>
        <w:t xml:space="preserve">     </w:t>
      </w:r>
      <w:proofErr w:type="spellStart"/>
      <w:r w:rsidR="003E753D">
        <w:rPr>
          <w:rFonts w:ascii="Arial" w:hAnsi="Arial" w:cs="Arial"/>
          <w:sz w:val="20"/>
          <w:szCs w:val="20"/>
        </w:rPr>
        <w:t>get</w:t>
      </w:r>
      <w:proofErr w:type="spellEnd"/>
      <w:r w:rsidR="003E753D">
        <w:rPr>
          <w:rFonts w:ascii="Arial" w:hAnsi="Arial" w:cs="Arial"/>
          <w:sz w:val="20"/>
          <w:szCs w:val="20"/>
        </w:rPr>
        <w:br/>
        <w:t xml:space="preserve">     {</w:t>
      </w:r>
      <w:r w:rsidR="003E753D">
        <w:rPr>
          <w:rFonts w:ascii="Arial" w:hAnsi="Arial" w:cs="Arial"/>
          <w:sz w:val="20"/>
          <w:szCs w:val="20"/>
        </w:rPr>
        <w:br/>
        <w:t xml:space="preserve">           </w:t>
      </w:r>
      <w:proofErr w:type="spellStart"/>
      <w:r w:rsidR="003E753D">
        <w:rPr>
          <w:rFonts w:ascii="Arial" w:hAnsi="Arial" w:cs="Arial"/>
          <w:sz w:val="20"/>
          <w:szCs w:val="20"/>
        </w:rPr>
        <w:t>return</w:t>
      </w:r>
      <w:proofErr w:type="spellEnd"/>
      <w:r w:rsidR="003E753D">
        <w:rPr>
          <w:rFonts w:ascii="Arial" w:hAnsi="Arial" w:cs="Arial"/>
          <w:sz w:val="20"/>
          <w:szCs w:val="20"/>
        </w:rPr>
        <w:t xml:space="preserve"> altezza;</w:t>
      </w:r>
      <w:r w:rsidR="003E753D">
        <w:rPr>
          <w:rFonts w:ascii="Arial" w:hAnsi="Arial" w:cs="Arial"/>
          <w:sz w:val="20"/>
          <w:szCs w:val="20"/>
        </w:rPr>
        <w:br/>
        <w:t xml:space="preserve">     }</w:t>
      </w:r>
      <w:r w:rsidR="003E753D">
        <w:rPr>
          <w:rFonts w:ascii="Arial" w:hAnsi="Arial" w:cs="Arial"/>
          <w:sz w:val="20"/>
          <w:szCs w:val="20"/>
        </w:rPr>
        <w:br/>
        <w:t xml:space="preserve">     set</w:t>
      </w:r>
      <w:r w:rsidR="003E753D">
        <w:rPr>
          <w:rFonts w:ascii="Arial" w:hAnsi="Arial" w:cs="Arial"/>
          <w:sz w:val="20"/>
          <w:szCs w:val="20"/>
        </w:rPr>
        <w:br/>
        <w:t xml:space="preserve">     {</w:t>
      </w:r>
      <w:r w:rsidR="003E753D">
        <w:rPr>
          <w:rFonts w:ascii="Arial" w:hAnsi="Arial" w:cs="Arial"/>
          <w:sz w:val="20"/>
          <w:szCs w:val="20"/>
        </w:rPr>
        <w:br/>
        <w:t xml:space="preserve">           altezza=</w:t>
      </w:r>
      <w:proofErr w:type="spellStart"/>
      <w:r w:rsidR="003E753D">
        <w:rPr>
          <w:rFonts w:ascii="Arial" w:hAnsi="Arial" w:cs="Arial"/>
          <w:sz w:val="20"/>
          <w:szCs w:val="20"/>
        </w:rPr>
        <w:t>value</w:t>
      </w:r>
      <w:proofErr w:type="spellEnd"/>
      <w:r w:rsidR="003E753D">
        <w:rPr>
          <w:rFonts w:ascii="Arial" w:hAnsi="Arial" w:cs="Arial"/>
          <w:sz w:val="20"/>
          <w:szCs w:val="20"/>
        </w:rPr>
        <w:t>;</w:t>
      </w:r>
      <w:r w:rsidR="003E753D">
        <w:rPr>
          <w:rFonts w:ascii="Arial" w:hAnsi="Arial" w:cs="Arial"/>
          <w:sz w:val="20"/>
          <w:szCs w:val="20"/>
        </w:rPr>
        <w:br/>
        <w:t xml:space="preserve">     }</w:t>
      </w:r>
      <w:r w:rsidR="003E753D">
        <w:rPr>
          <w:rFonts w:ascii="Arial" w:hAnsi="Arial" w:cs="Arial"/>
          <w:sz w:val="20"/>
          <w:szCs w:val="20"/>
        </w:rPr>
        <w:br/>
        <w:t>}</w:t>
      </w:r>
      <w:r w:rsidR="003E753D">
        <w:rPr>
          <w:rFonts w:ascii="Arial" w:hAnsi="Arial" w:cs="Arial"/>
          <w:sz w:val="20"/>
          <w:szCs w:val="20"/>
        </w:rPr>
        <w:br/>
      </w:r>
    </w:p>
    <w:p w14:paraId="6D358096" w14:textId="77777777" w:rsidR="005B16CE" w:rsidRDefault="003E753D" w:rsidP="00C05ED7">
      <w:pPr>
        <w:pStyle w:val="Paragrafoelenco"/>
        <w:numPr>
          <w:ilvl w:val="0"/>
          <w:numId w:val="41"/>
        </w:numPr>
        <w:rPr>
          <w:rFonts w:ascii="Arial" w:hAnsi="Arial" w:cs="Arial"/>
          <w:sz w:val="20"/>
          <w:szCs w:val="20"/>
        </w:rPr>
      </w:pPr>
      <w:r>
        <w:rPr>
          <w:rFonts w:ascii="Arial" w:hAnsi="Arial" w:cs="Arial"/>
          <w:sz w:val="20"/>
          <w:szCs w:val="20"/>
        </w:rPr>
        <w:t>la dichiarazione di una variabile locale “</w:t>
      </w:r>
      <w:proofErr w:type="spellStart"/>
      <w:r>
        <w:rPr>
          <w:rFonts w:ascii="Arial" w:hAnsi="Arial" w:cs="Arial"/>
          <w:sz w:val="20"/>
          <w:szCs w:val="20"/>
        </w:rPr>
        <w:t>var</w:t>
      </w:r>
      <w:proofErr w:type="spellEnd"/>
      <w:r>
        <w:rPr>
          <w:rFonts w:ascii="Arial" w:hAnsi="Arial" w:cs="Arial"/>
          <w:sz w:val="20"/>
          <w:szCs w:val="20"/>
        </w:rPr>
        <w:t xml:space="preserve">” implicita, la quale deve essere subito assegnata durante la dichiarazione, </w:t>
      </w:r>
      <w:r w:rsidR="007B1EE7">
        <w:rPr>
          <w:rFonts w:ascii="Arial" w:hAnsi="Arial" w:cs="Arial"/>
          <w:sz w:val="20"/>
          <w:szCs w:val="20"/>
        </w:rPr>
        <w:t>il cui tipo di dato è deciso dal compilatore</w:t>
      </w:r>
      <w:r w:rsidR="002239F4">
        <w:rPr>
          <w:rFonts w:ascii="Arial" w:hAnsi="Arial" w:cs="Arial"/>
          <w:sz w:val="20"/>
          <w:szCs w:val="20"/>
        </w:rPr>
        <w:t>.</w:t>
      </w:r>
    </w:p>
    <w:p w14:paraId="770D6E69" w14:textId="77777777" w:rsidR="005B16CE" w:rsidRDefault="005B16CE">
      <w:pPr>
        <w:spacing w:line="240" w:lineRule="auto"/>
        <w:rPr>
          <w:rFonts w:ascii="Arial" w:hAnsi="Arial" w:cs="Arial"/>
          <w:sz w:val="20"/>
          <w:szCs w:val="20"/>
        </w:rPr>
      </w:pPr>
      <w:r>
        <w:rPr>
          <w:rFonts w:ascii="Arial" w:hAnsi="Arial" w:cs="Arial"/>
          <w:sz w:val="20"/>
          <w:szCs w:val="20"/>
        </w:rPr>
        <w:br w:type="page"/>
      </w:r>
    </w:p>
    <w:p w14:paraId="3343149B" w14:textId="2EBAEC14" w:rsidR="003E753D" w:rsidRPr="00C05ED7" w:rsidRDefault="007D75A5" w:rsidP="00C05ED7">
      <w:pPr>
        <w:pStyle w:val="Paragrafoelenco"/>
        <w:numPr>
          <w:ilvl w:val="0"/>
          <w:numId w:val="41"/>
        </w:numPr>
        <w:rPr>
          <w:rFonts w:ascii="Arial" w:hAnsi="Arial" w:cs="Arial"/>
          <w:sz w:val="20"/>
          <w:szCs w:val="20"/>
        </w:rPr>
      </w:pPr>
      <w:r>
        <w:rPr>
          <w:rFonts w:ascii="Arial" w:hAnsi="Arial" w:cs="Arial"/>
          <w:sz w:val="20"/>
          <w:szCs w:val="20"/>
        </w:rPr>
        <w:lastRenderedPageBreak/>
        <w:t xml:space="preserve">LINQ, strumento </w:t>
      </w:r>
      <w:r w:rsidR="005B16CE">
        <w:rPr>
          <w:rFonts w:ascii="Arial" w:hAnsi="Arial" w:cs="Arial"/>
          <w:sz w:val="20"/>
          <w:szCs w:val="20"/>
        </w:rPr>
        <w:t>in grado di interrogare un insieme di dati</w:t>
      </w:r>
      <w:r w:rsidR="005B16CE">
        <w:rPr>
          <w:rFonts w:ascii="Arial" w:hAnsi="Arial" w:cs="Arial"/>
          <w:sz w:val="20"/>
          <w:szCs w:val="20"/>
        </w:rPr>
        <w:br/>
        <w:t>“LINQ è un potente insieme di strumenti e funzionalità per scrivere con un’apposita nuova sintassi delle query di interrogazione di varie sorgenti di dati: collezioni di oggetti locali, dati XML letti da file oppure ottenuti da servizi web, database relazionali locali o remoti.”</w:t>
      </w:r>
      <w:r w:rsidR="005B16CE">
        <w:rPr>
          <w:rStyle w:val="Rimandonotaapidipagina"/>
          <w:rFonts w:ascii="Arial" w:hAnsi="Arial" w:cs="Arial"/>
          <w:sz w:val="20"/>
          <w:szCs w:val="20"/>
        </w:rPr>
        <w:footnoteReference w:id="6"/>
      </w:r>
      <w:r w:rsidR="004E5F20" w:rsidRPr="00C05ED7">
        <w:rPr>
          <w:rFonts w:ascii="Arial" w:hAnsi="Arial" w:cs="Arial"/>
          <w:sz w:val="20"/>
          <w:szCs w:val="20"/>
        </w:rPr>
        <w:br/>
      </w:r>
    </w:p>
    <w:p w14:paraId="5D19B4E8" w14:textId="0C551BF3" w:rsidR="004E5F20" w:rsidDel="00836D18" w:rsidRDefault="004E5F20" w:rsidP="004E5F20">
      <w:pPr>
        <w:rPr>
          <w:del w:id="96" w:author="install" w:date="2022-02-02T14:34:00Z"/>
          <w:rFonts w:ascii="Arial" w:hAnsi="Arial" w:cs="Arial"/>
          <w:sz w:val="20"/>
          <w:szCs w:val="20"/>
        </w:rPr>
      </w:pPr>
    </w:p>
    <w:p w14:paraId="3D5EAA91" w14:textId="6C89928D" w:rsidR="004E5F20" w:rsidDel="00836D18" w:rsidRDefault="004E5F20" w:rsidP="004E5F20">
      <w:pPr>
        <w:rPr>
          <w:del w:id="97" w:author="install" w:date="2022-02-02T14:34:00Z"/>
          <w:rFonts w:ascii="Arial" w:hAnsi="Arial" w:cs="Arial"/>
          <w:sz w:val="20"/>
          <w:szCs w:val="20"/>
        </w:rPr>
      </w:pPr>
    </w:p>
    <w:p w14:paraId="01F3B254" w14:textId="5DFF4885" w:rsidR="004E5F20" w:rsidDel="00836D18" w:rsidRDefault="004E5F20" w:rsidP="004E5F20">
      <w:pPr>
        <w:rPr>
          <w:del w:id="98" w:author="install" w:date="2022-02-02T14:34:00Z"/>
          <w:rFonts w:ascii="Arial" w:hAnsi="Arial" w:cs="Arial"/>
          <w:sz w:val="20"/>
          <w:szCs w:val="20"/>
        </w:rPr>
      </w:pPr>
    </w:p>
    <w:p w14:paraId="30A95CD2" w14:textId="1F0B7361" w:rsidR="004E5F20" w:rsidRDefault="00DB6D7E" w:rsidP="00AF14B9">
      <w:pPr>
        <w:jc w:val="both"/>
        <w:rPr>
          <w:rFonts w:ascii="Arial" w:hAnsi="Arial" w:cs="Arial"/>
          <w:sz w:val="20"/>
          <w:szCs w:val="20"/>
        </w:rPr>
      </w:pPr>
      <w:r>
        <w:rPr>
          <w:rFonts w:ascii="Arial" w:hAnsi="Arial" w:cs="Arial"/>
          <w:sz w:val="20"/>
          <w:szCs w:val="20"/>
        </w:rPr>
        <w:t xml:space="preserve">Le prime due-tre settimane di progetto sono state investite sulla scelta della libreria grafica, ricaduta infine su WPF, e sulla presa di familiarità con il linguaggio C# e la libreria stessa. È stato quindi realizzato un primo programma, il classico “Hello World”, nel quale è stata inserita una parte di interfaccia grafica e un’ulteriore classe di C# oltre al controller dello </w:t>
      </w:r>
      <w:proofErr w:type="spellStart"/>
      <w:r>
        <w:rPr>
          <w:rFonts w:ascii="Arial" w:hAnsi="Arial" w:cs="Arial"/>
          <w:sz w:val="20"/>
          <w:szCs w:val="20"/>
        </w:rPr>
        <w:t>xaml</w:t>
      </w:r>
      <w:proofErr w:type="spellEnd"/>
      <w:r>
        <w:rPr>
          <w:rFonts w:ascii="Arial" w:hAnsi="Arial" w:cs="Arial"/>
          <w:sz w:val="20"/>
          <w:szCs w:val="20"/>
        </w:rPr>
        <w:t>.</w:t>
      </w:r>
    </w:p>
    <w:p w14:paraId="155608D0" w14:textId="373CA980" w:rsidR="00DB6D7E" w:rsidRDefault="00DB6D7E" w:rsidP="00AF14B9">
      <w:pPr>
        <w:jc w:val="both"/>
        <w:rPr>
          <w:rFonts w:ascii="Arial" w:hAnsi="Arial" w:cs="Arial"/>
          <w:sz w:val="20"/>
          <w:szCs w:val="20"/>
        </w:rPr>
      </w:pPr>
      <w:r>
        <w:rPr>
          <w:rFonts w:ascii="Arial" w:hAnsi="Arial" w:cs="Arial"/>
          <w:sz w:val="20"/>
          <w:szCs w:val="20"/>
        </w:rPr>
        <w:t xml:space="preserve">In quel programma di prova lo scopo era </w:t>
      </w:r>
      <w:r w:rsidR="0090711F">
        <w:rPr>
          <w:rFonts w:ascii="Arial" w:hAnsi="Arial" w:cs="Arial"/>
          <w:sz w:val="20"/>
          <w:szCs w:val="20"/>
        </w:rPr>
        <w:t xml:space="preserve">gestire degli eventi dell’interfaccia grafica e far partire un </w:t>
      </w:r>
      <w:proofErr w:type="spellStart"/>
      <w:r w:rsidR="0090711F">
        <w:rPr>
          <w:rFonts w:ascii="Arial" w:hAnsi="Arial" w:cs="Arial"/>
          <w:sz w:val="20"/>
          <w:szCs w:val="20"/>
        </w:rPr>
        <w:t>Thread</w:t>
      </w:r>
      <w:proofErr w:type="spellEnd"/>
      <w:r w:rsidR="0090711F">
        <w:rPr>
          <w:rFonts w:ascii="Arial" w:hAnsi="Arial" w:cs="Arial"/>
          <w:sz w:val="20"/>
          <w:szCs w:val="20"/>
        </w:rPr>
        <w:t xml:space="preserve"> che in modo casuale interrompeva un proprio counter interno mostrando a schermo un messaggio. Uno degli scopi era simulare dei possibili messaggi di errore.</w:t>
      </w:r>
    </w:p>
    <w:p w14:paraId="2D3F6CD1" w14:textId="73535B12" w:rsidR="0090711F" w:rsidRDefault="0090711F" w:rsidP="004E5F20">
      <w:pPr>
        <w:rPr>
          <w:rFonts w:ascii="Arial" w:hAnsi="Arial" w:cs="Arial"/>
          <w:sz w:val="20"/>
          <w:szCs w:val="20"/>
        </w:rPr>
      </w:pPr>
    </w:p>
    <w:p w14:paraId="5FD9A3EB" w14:textId="28915485" w:rsidR="00F45BC3" w:rsidRDefault="0090711F" w:rsidP="00AF14B9">
      <w:pPr>
        <w:jc w:val="both"/>
        <w:rPr>
          <w:rFonts w:ascii="Arial" w:hAnsi="Arial" w:cs="Arial"/>
          <w:sz w:val="20"/>
          <w:szCs w:val="20"/>
        </w:rPr>
      </w:pPr>
      <w:r>
        <w:rPr>
          <w:rFonts w:ascii="Arial" w:hAnsi="Arial" w:cs="Arial"/>
          <w:sz w:val="20"/>
          <w:szCs w:val="20"/>
        </w:rPr>
        <w:t xml:space="preserve">Al termine di questa familiarizzazione si è lavorato </w:t>
      </w:r>
      <w:proofErr w:type="gramStart"/>
      <w:r>
        <w:rPr>
          <w:rFonts w:ascii="Arial" w:hAnsi="Arial" w:cs="Arial"/>
          <w:sz w:val="20"/>
          <w:szCs w:val="20"/>
        </w:rPr>
        <w:t>sugli use</w:t>
      </w:r>
      <w:proofErr w:type="gramEnd"/>
      <w:r>
        <w:rPr>
          <w:rFonts w:ascii="Arial" w:hAnsi="Arial" w:cs="Arial"/>
          <w:sz w:val="20"/>
          <w:szCs w:val="20"/>
        </w:rPr>
        <w:t xml:space="preserve"> </w:t>
      </w:r>
      <w:proofErr w:type="spellStart"/>
      <w:r>
        <w:rPr>
          <w:rFonts w:ascii="Arial" w:hAnsi="Arial" w:cs="Arial"/>
          <w:sz w:val="20"/>
          <w:szCs w:val="20"/>
        </w:rPr>
        <w:t>cases</w:t>
      </w:r>
      <w:proofErr w:type="spellEnd"/>
      <w:r>
        <w:rPr>
          <w:rFonts w:ascii="Arial" w:hAnsi="Arial" w:cs="Arial"/>
          <w:sz w:val="20"/>
          <w:szCs w:val="20"/>
        </w:rPr>
        <w:t xml:space="preserve">, riassumendoli in un </w:t>
      </w:r>
      <w:proofErr w:type="spellStart"/>
      <w:r>
        <w:rPr>
          <w:rFonts w:ascii="Arial" w:hAnsi="Arial" w:cs="Arial"/>
          <w:sz w:val="20"/>
          <w:szCs w:val="20"/>
        </w:rPr>
        <w:t>mockup</w:t>
      </w:r>
      <w:proofErr w:type="spellEnd"/>
      <w:r>
        <w:rPr>
          <w:rFonts w:ascii="Arial" w:hAnsi="Arial" w:cs="Arial"/>
          <w:sz w:val="20"/>
          <w:szCs w:val="20"/>
        </w:rPr>
        <w:t xml:space="preserve"> che fornisse un’idea dell’interfaccia grafica e sull’implementazione software.</w:t>
      </w:r>
    </w:p>
    <w:p w14:paraId="26857AB9" w14:textId="77777777" w:rsidR="00354151" w:rsidRDefault="00354151">
      <w:pPr>
        <w:spacing w:line="240" w:lineRule="auto"/>
        <w:rPr>
          <w:rFonts w:ascii="Arial" w:hAnsi="Arial" w:cs="Arial"/>
          <w:sz w:val="20"/>
          <w:szCs w:val="20"/>
        </w:rPr>
      </w:pPr>
    </w:p>
    <w:p w14:paraId="6A644017" w14:textId="67B807DB" w:rsidR="00F45BC3" w:rsidRDefault="00354151" w:rsidP="00354151">
      <w:pPr>
        <w:pStyle w:val="Titolo2"/>
      </w:pPr>
      <w:commentRangeStart w:id="99"/>
      <w:r>
        <w:t>Dati</w:t>
      </w:r>
      <w:commentRangeEnd w:id="99"/>
      <w:r w:rsidR="00836D18">
        <w:rPr>
          <w:rStyle w:val="Rimandocommento"/>
          <w:rFonts w:ascii="Cambria" w:hAnsi="Cambria" w:cs="Times New Roman"/>
          <w:b w:val="0"/>
          <w:bCs w:val="0"/>
          <w:i w:val="0"/>
          <w:iCs w:val="0"/>
        </w:rPr>
        <w:commentReference w:id="99"/>
      </w:r>
      <w:r w:rsidR="00F45BC3">
        <w:br w:type="page"/>
      </w:r>
    </w:p>
    <w:p w14:paraId="586B731C" w14:textId="1C7E21DE" w:rsidR="00C94F2D" w:rsidRDefault="00C94F2D" w:rsidP="00C94F2D">
      <w:pPr>
        <w:pStyle w:val="Titolo1"/>
      </w:pPr>
      <w:bookmarkStart w:id="100" w:name="_Toc94462437"/>
      <w:r>
        <w:lastRenderedPageBreak/>
        <w:t>Tecnologie Utilizzate</w:t>
      </w:r>
      <w:bookmarkEnd w:id="100"/>
    </w:p>
    <w:p w14:paraId="2DE607EF" w14:textId="42195435" w:rsidR="00C05ED7" w:rsidRPr="00C05ED7" w:rsidRDefault="00C05ED7" w:rsidP="00C05ED7">
      <w:pPr>
        <w:rPr>
          <w:rFonts w:ascii="Arial" w:hAnsi="Arial" w:cs="Arial"/>
          <w:sz w:val="20"/>
          <w:szCs w:val="20"/>
        </w:rPr>
      </w:pPr>
      <w:r>
        <w:rPr>
          <w:rFonts w:ascii="Arial" w:hAnsi="Arial" w:cs="Arial"/>
          <w:sz w:val="20"/>
          <w:szCs w:val="20"/>
        </w:rPr>
        <w:t xml:space="preserve">Un breve riassunto sugli strumenti impiegati nello sviluppo e la loro versione. </w:t>
      </w:r>
    </w:p>
    <w:p w14:paraId="780A5FCF" w14:textId="75370164" w:rsidR="00474BB5" w:rsidRDefault="0090711F" w:rsidP="00470C67">
      <w:pPr>
        <w:pStyle w:val="Titolo2"/>
      </w:pPr>
      <w:bookmarkStart w:id="101" w:name="_Toc94462438"/>
      <w:r>
        <w:t xml:space="preserve">Visio e </w:t>
      </w:r>
      <w:proofErr w:type="spellStart"/>
      <w:r>
        <w:t>Pencil</w:t>
      </w:r>
      <w:bookmarkEnd w:id="101"/>
      <w:proofErr w:type="spellEnd"/>
    </w:p>
    <w:p w14:paraId="5A3D40F4" w14:textId="49AEAE7C" w:rsidR="0090711F" w:rsidRDefault="0090711F" w:rsidP="00AF14B9">
      <w:pPr>
        <w:jc w:val="both"/>
        <w:rPr>
          <w:rFonts w:ascii="Arial" w:hAnsi="Arial" w:cs="Arial"/>
          <w:sz w:val="20"/>
          <w:szCs w:val="20"/>
        </w:rPr>
      </w:pPr>
      <w:r>
        <w:rPr>
          <w:rFonts w:ascii="Arial" w:hAnsi="Arial" w:cs="Arial"/>
          <w:sz w:val="20"/>
          <w:szCs w:val="20"/>
        </w:rPr>
        <w:t xml:space="preserve">Visio è uno strumento Microsoft </w:t>
      </w:r>
      <w:r w:rsidR="008309E3">
        <w:rPr>
          <w:rFonts w:ascii="Arial" w:hAnsi="Arial" w:cs="Arial"/>
          <w:sz w:val="20"/>
          <w:szCs w:val="20"/>
        </w:rPr>
        <w:t>impiegato per la creazione di diagrammi di ogni genere. In questo progetto è stato usato per la creazione dei casi d’uso.</w:t>
      </w:r>
    </w:p>
    <w:p w14:paraId="4D68B60B" w14:textId="7AEB8F63" w:rsidR="008309E3" w:rsidRDefault="00A31E2B" w:rsidP="0090711F">
      <w:pPr>
        <w:rPr>
          <w:rStyle w:val="cf01"/>
          <w:rFonts w:ascii="Arial" w:hAnsi="Arial" w:cs="Arial"/>
          <w:b w:val="0"/>
          <w:bCs w:val="0"/>
          <w:sz w:val="20"/>
          <w:szCs w:val="20"/>
        </w:rPr>
      </w:pPr>
      <w:proofErr w:type="spellStart"/>
      <w:r>
        <w:rPr>
          <w:rStyle w:val="cf01"/>
          <w:rFonts w:ascii="Arial" w:hAnsi="Arial" w:cs="Arial"/>
          <w:b w:val="0"/>
          <w:bCs w:val="0"/>
          <w:sz w:val="20"/>
          <w:szCs w:val="20"/>
        </w:rPr>
        <w:t>Verisone</w:t>
      </w:r>
      <w:proofErr w:type="spellEnd"/>
      <w:r>
        <w:rPr>
          <w:rStyle w:val="cf01"/>
          <w:rFonts w:ascii="Arial" w:hAnsi="Arial" w:cs="Arial"/>
          <w:b w:val="0"/>
          <w:bCs w:val="0"/>
          <w:sz w:val="20"/>
          <w:szCs w:val="20"/>
        </w:rPr>
        <w:t xml:space="preserve"> usata: </w:t>
      </w:r>
      <w:r w:rsidR="00656D54" w:rsidRPr="00656D54">
        <w:rPr>
          <w:rStyle w:val="cf01"/>
          <w:rFonts w:ascii="Arial" w:hAnsi="Arial" w:cs="Arial"/>
          <w:b w:val="0"/>
          <w:bCs w:val="0"/>
          <w:sz w:val="20"/>
          <w:szCs w:val="20"/>
        </w:rPr>
        <w:t>Microsoft® Visio® 2019 MSO (Versione 2112 Build 16.0.14729.20254) a 64 bit</w:t>
      </w:r>
      <w:r>
        <w:rPr>
          <w:rStyle w:val="Rimandonotaapidipagina"/>
          <w:rFonts w:ascii="Arial" w:hAnsi="Arial" w:cs="Arial"/>
          <w:color w:val="262626"/>
          <w:sz w:val="20"/>
          <w:szCs w:val="20"/>
        </w:rPr>
        <w:footnoteReference w:id="7"/>
      </w:r>
      <w:r>
        <w:rPr>
          <w:rStyle w:val="cf01"/>
          <w:rFonts w:ascii="Arial" w:hAnsi="Arial" w:cs="Arial"/>
          <w:b w:val="0"/>
          <w:bCs w:val="0"/>
          <w:sz w:val="20"/>
          <w:szCs w:val="20"/>
        </w:rPr>
        <w:t>.</w:t>
      </w:r>
    </w:p>
    <w:p w14:paraId="6771030F" w14:textId="77777777" w:rsidR="00A31E2B" w:rsidRPr="00656D54" w:rsidRDefault="00A31E2B" w:rsidP="0090711F">
      <w:pPr>
        <w:rPr>
          <w:rFonts w:ascii="Arial" w:hAnsi="Arial" w:cs="Arial"/>
          <w:b/>
          <w:bCs/>
          <w:sz w:val="20"/>
          <w:szCs w:val="20"/>
        </w:rPr>
      </w:pPr>
    </w:p>
    <w:p w14:paraId="391CB189" w14:textId="073122E9" w:rsidR="006445F1" w:rsidRDefault="006445F1" w:rsidP="00AF14B9">
      <w:pPr>
        <w:jc w:val="both"/>
        <w:rPr>
          <w:rFonts w:ascii="Arial" w:hAnsi="Arial" w:cs="Arial"/>
          <w:sz w:val="20"/>
          <w:szCs w:val="20"/>
        </w:rPr>
      </w:pPr>
      <w:proofErr w:type="spellStart"/>
      <w:r>
        <w:rPr>
          <w:rFonts w:ascii="Arial" w:hAnsi="Arial" w:cs="Arial"/>
          <w:sz w:val="20"/>
          <w:szCs w:val="20"/>
        </w:rPr>
        <w:t>Pencil</w:t>
      </w:r>
      <w:proofErr w:type="spellEnd"/>
      <w:r>
        <w:rPr>
          <w:rFonts w:ascii="Arial" w:hAnsi="Arial" w:cs="Arial"/>
          <w:sz w:val="20"/>
          <w:szCs w:val="20"/>
        </w:rPr>
        <w:t xml:space="preserve"> è un software gratuito e open-source </w:t>
      </w:r>
      <w:r w:rsidR="00145E94">
        <w:rPr>
          <w:rFonts w:ascii="Arial" w:hAnsi="Arial" w:cs="Arial"/>
          <w:sz w:val="20"/>
          <w:szCs w:val="20"/>
        </w:rPr>
        <w:t>dedicato alla realizzazione di prototipi di interfacce grafiche. È stato conseguentemente impiegato per realizzare una demo grafica di quella che sarà l’interfaccia finale dell’applicativo.</w:t>
      </w:r>
    </w:p>
    <w:p w14:paraId="03150589" w14:textId="39E8BE14" w:rsidR="00145E94" w:rsidRDefault="00145E94" w:rsidP="0090711F">
      <w:pPr>
        <w:rPr>
          <w:rFonts w:ascii="Arial" w:hAnsi="Arial" w:cs="Arial"/>
          <w:sz w:val="20"/>
          <w:szCs w:val="20"/>
        </w:rPr>
      </w:pPr>
      <w:r>
        <w:rPr>
          <w:rFonts w:ascii="Arial" w:hAnsi="Arial" w:cs="Arial"/>
          <w:sz w:val="20"/>
          <w:szCs w:val="20"/>
        </w:rPr>
        <w:t>Il risultato è presente nel capitolo “</w:t>
      </w:r>
      <w:proofErr w:type="spellStart"/>
      <w:r>
        <w:rPr>
          <w:rFonts w:ascii="Arial" w:hAnsi="Arial" w:cs="Arial"/>
          <w:sz w:val="20"/>
          <w:szCs w:val="20"/>
        </w:rPr>
        <w:t>Mockup</w:t>
      </w:r>
      <w:proofErr w:type="spellEnd"/>
      <w:r>
        <w:rPr>
          <w:rFonts w:ascii="Arial" w:hAnsi="Arial" w:cs="Arial"/>
          <w:sz w:val="20"/>
          <w:szCs w:val="20"/>
        </w:rPr>
        <w:t>” di questo documento.</w:t>
      </w:r>
    </w:p>
    <w:p w14:paraId="30D0DB82" w14:textId="43BD8515" w:rsidR="00A31E2B" w:rsidRPr="0090711F" w:rsidRDefault="00A31E2B" w:rsidP="0090711F">
      <w:pPr>
        <w:rPr>
          <w:rFonts w:ascii="Arial" w:hAnsi="Arial" w:cs="Arial"/>
          <w:sz w:val="20"/>
          <w:szCs w:val="20"/>
        </w:rPr>
      </w:pPr>
      <w:r>
        <w:rPr>
          <w:rFonts w:ascii="Arial" w:hAnsi="Arial" w:cs="Arial"/>
          <w:sz w:val="20"/>
          <w:szCs w:val="20"/>
        </w:rPr>
        <w:t>Versione usata: 3.1.0</w:t>
      </w:r>
      <w:r w:rsidR="00E24BC6">
        <w:rPr>
          <w:rStyle w:val="Rimandonotaapidipagina"/>
          <w:rFonts w:ascii="Arial" w:hAnsi="Arial" w:cs="Arial"/>
          <w:sz w:val="20"/>
          <w:szCs w:val="20"/>
        </w:rPr>
        <w:footnoteReference w:id="8"/>
      </w:r>
      <w:r>
        <w:rPr>
          <w:rFonts w:ascii="Arial" w:hAnsi="Arial" w:cs="Arial"/>
          <w:sz w:val="20"/>
          <w:szCs w:val="20"/>
        </w:rPr>
        <w:t>.</w:t>
      </w:r>
    </w:p>
    <w:p w14:paraId="2949BA6D" w14:textId="0DE6E3FE" w:rsidR="00474BB5" w:rsidRDefault="00474BB5" w:rsidP="00470C67">
      <w:pPr>
        <w:pStyle w:val="Titolo2"/>
      </w:pPr>
      <w:bookmarkStart w:id="102" w:name="_Toc94462439"/>
      <w:r>
        <w:t>Visual Studio</w:t>
      </w:r>
      <w:bookmarkEnd w:id="102"/>
    </w:p>
    <w:p w14:paraId="166076D3" w14:textId="772710F8" w:rsidR="00656D54" w:rsidRPr="00656D54" w:rsidRDefault="003753F2" w:rsidP="00656D54">
      <w:pPr>
        <w:rPr>
          <w:rFonts w:ascii="Arial" w:hAnsi="Arial" w:cs="Arial"/>
          <w:sz w:val="20"/>
          <w:szCs w:val="20"/>
        </w:rPr>
      </w:pPr>
      <w:r>
        <w:rPr>
          <w:rFonts w:ascii="Arial" w:hAnsi="Arial" w:cs="Arial"/>
          <w:sz w:val="20"/>
          <w:szCs w:val="20"/>
        </w:rPr>
        <w:t>Versione usata: Microsoft Visual Studio Enterprise 2019, Versione 16.11.8 con Microsoft .NET Framewor</w:t>
      </w:r>
      <w:r w:rsidR="00056B88">
        <w:rPr>
          <w:rFonts w:ascii="Arial" w:hAnsi="Arial" w:cs="Arial"/>
          <w:sz w:val="20"/>
          <w:szCs w:val="20"/>
        </w:rPr>
        <w:t>k, Versione 4.8.04084</w:t>
      </w:r>
      <w:r w:rsidR="00E24BC6">
        <w:rPr>
          <w:rStyle w:val="Rimandonotaapidipagina"/>
          <w:rFonts w:ascii="Arial" w:hAnsi="Arial" w:cs="Arial"/>
          <w:sz w:val="20"/>
          <w:szCs w:val="20"/>
        </w:rPr>
        <w:footnoteReference w:id="9"/>
      </w:r>
      <w:r w:rsidR="00056B88">
        <w:rPr>
          <w:rFonts w:ascii="Arial" w:hAnsi="Arial" w:cs="Arial"/>
          <w:sz w:val="20"/>
          <w:szCs w:val="20"/>
        </w:rPr>
        <w:t>.</w:t>
      </w:r>
    </w:p>
    <w:p w14:paraId="724B02F7" w14:textId="52D11398" w:rsidR="00474BB5" w:rsidRDefault="00474BB5" w:rsidP="00470C67">
      <w:pPr>
        <w:pStyle w:val="Titolo2"/>
      </w:pPr>
      <w:bookmarkStart w:id="103" w:name="_Toc94462440"/>
      <w:r>
        <w:t>C#</w:t>
      </w:r>
      <w:bookmarkEnd w:id="103"/>
    </w:p>
    <w:p w14:paraId="39E99492" w14:textId="72E50966" w:rsidR="0020037F" w:rsidRPr="0020037F" w:rsidRDefault="0020037F" w:rsidP="0020037F">
      <w:pPr>
        <w:rPr>
          <w:rFonts w:ascii="Arial" w:hAnsi="Arial" w:cs="Arial"/>
          <w:sz w:val="20"/>
          <w:szCs w:val="20"/>
        </w:rPr>
      </w:pPr>
      <w:r>
        <w:rPr>
          <w:rFonts w:ascii="Arial" w:hAnsi="Arial" w:cs="Arial"/>
          <w:sz w:val="20"/>
          <w:szCs w:val="20"/>
        </w:rPr>
        <w:t>Versione usata: C# 8.0</w:t>
      </w:r>
      <w:r>
        <w:rPr>
          <w:rStyle w:val="Rimandonotaapidipagina"/>
          <w:rFonts w:ascii="Arial" w:hAnsi="Arial" w:cs="Arial"/>
          <w:sz w:val="20"/>
          <w:szCs w:val="20"/>
        </w:rPr>
        <w:footnoteReference w:id="10"/>
      </w:r>
      <w:r>
        <w:rPr>
          <w:rFonts w:ascii="Arial" w:hAnsi="Arial" w:cs="Arial"/>
          <w:sz w:val="20"/>
          <w:szCs w:val="20"/>
        </w:rPr>
        <w:t>.</w:t>
      </w:r>
    </w:p>
    <w:p w14:paraId="3BD99085" w14:textId="0535A4D0" w:rsidR="00084CB6" w:rsidRDefault="00474BB5" w:rsidP="00470C67">
      <w:pPr>
        <w:pStyle w:val="Titolo2"/>
      </w:pPr>
      <w:bookmarkStart w:id="104" w:name="_Toc94462441"/>
      <w:proofErr w:type="spellStart"/>
      <w:r>
        <w:t>Github</w:t>
      </w:r>
      <w:proofErr w:type="spellEnd"/>
      <w:r>
        <w:t xml:space="preserve"> e </w:t>
      </w:r>
      <w:proofErr w:type="spellStart"/>
      <w:r>
        <w:t>Github</w:t>
      </w:r>
      <w:proofErr w:type="spellEnd"/>
      <w:r>
        <w:t xml:space="preserve"> Desktop</w:t>
      </w:r>
      <w:bookmarkEnd w:id="104"/>
    </w:p>
    <w:p w14:paraId="76006121" w14:textId="148F81AF" w:rsidR="00AF14B9" w:rsidRDefault="00E556A1" w:rsidP="00F45BC3">
      <w:pPr>
        <w:jc w:val="both"/>
        <w:rPr>
          <w:rFonts w:ascii="Arial" w:hAnsi="Arial" w:cs="Arial"/>
          <w:sz w:val="20"/>
          <w:szCs w:val="20"/>
        </w:rPr>
      </w:pPr>
      <w:r>
        <w:rPr>
          <w:rFonts w:ascii="Arial" w:hAnsi="Arial" w:cs="Arial"/>
          <w:sz w:val="20"/>
          <w:szCs w:val="20"/>
        </w:rPr>
        <w:t xml:space="preserve">Impiegato per la gestione del progetto: repository remoto, creazione/gestione di </w:t>
      </w:r>
      <w:proofErr w:type="spellStart"/>
      <w:r>
        <w:rPr>
          <w:rFonts w:ascii="Arial" w:hAnsi="Arial" w:cs="Arial"/>
          <w:sz w:val="20"/>
          <w:szCs w:val="20"/>
        </w:rPr>
        <w:t>issues</w:t>
      </w:r>
      <w:proofErr w:type="spellEnd"/>
      <w:r>
        <w:rPr>
          <w:rFonts w:ascii="Arial" w:hAnsi="Arial" w:cs="Arial"/>
          <w:sz w:val="20"/>
          <w:szCs w:val="20"/>
        </w:rPr>
        <w:t xml:space="preserve"> e creazione/gestione di Milestones. A un milestone è possibile assegnare una data di termine e un qualsiasi numero di </w:t>
      </w:r>
      <w:proofErr w:type="spellStart"/>
      <w:r>
        <w:rPr>
          <w:rFonts w:ascii="Arial" w:hAnsi="Arial" w:cs="Arial"/>
          <w:sz w:val="20"/>
          <w:szCs w:val="20"/>
        </w:rPr>
        <w:t>issues</w:t>
      </w:r>
      <w:proofErr w:type="spellEnd"/>
      <w:r>
        <w:rPr>
          <w:rFonts w:ascii="Arial" w:hAnsi="Arial" w:cs="Arial"/>
          <w:sz w:val="20"/>
          <w:szCs w:val="20"/>
        </w:rPr>
        <w:t xml:space="preserve">. Hanno quindi rappresentato le scadenze da rispettare </w:t>
      </w:r>
      <w:r w:rsidR="008F2616">
        <w:rPr>
          <w:rFonts w:ascii="Arial" w:hAnsi="Arial" w:cs="Arial"/>
          <w:sz w:val="20"/>
          <w:szCs w:val="20"/>
        </w:rPr>
        <w:t xml:space="preserve">insieme alle rispettive </w:t>
      </w:r>
      <w:proofErr w:type="spellStart"/>
      <w:r w:rsidR="008F2616">
        <w:rPr>
          <w:rFonts w:ascii="Arial" w:hAnsi="Arial" w:cs="Arial"/>
          <w:sz w:val="20"/>
          <w:szCs w:val="20"/>
        </w:rPr>
        <w:t>issues</w:t>
      </w:r>
      <w:proofErr w:type="spellEnd"/>
      <w:r w:rsidR="008F2616">
        <w:rPr>
          <w:rFonts w:ascii="Arial" w:hAnsi="Arial" w:cs="Arial"/>
          <w:sz w:val="20"/>
          <w:szCs w:val="20"/>
        </w:rPr>
        <w:t>.</w:t>
      </w:r>
    </w:p>
    <w:p w14:paraId="606ECE05" w14:textId="15E27F8B" w:rsidR="008F2616" w:rsidRDefault="008F2616" w:rsidP="00F45BC3">
      <w:pPr>
        <w:jc w:val="both"/>
        <w:rPr>
          <w:rFonts w:ascii="Arial" w:hAnsi="Arial" w:cs="Arial"/>
          <w:sz w:val="20"/>
          <w:szCs w:val="20"/>
        </w:rPr>
      </w:pPr>
    </w:p>
    <w:p w14:paraId="2D43B64A" w14:textId="6953BFF2" w:rsidR="008F2616" w:rsidRDefault="008F2616" w:rsidP="00F45BC3">
      <w:pPr>
        <w:jc w:val="both"/>
        <w:rPr>
          <w:rFonts w:ascii="Arial" w:hAnsi="Arial" w:cs="Arial"/>
          <w:sz w:val="20"/>
          <w:szCs w:val="20"/>
        </w:rPr>
      </w:pPr>
      <w:r>
        <w:rPr>
          <w:rFonts w:ascii="Arial" w:hAnsi="Arial" w:cs="Arial"/>
          <w:sz w:val="20"/>
          <w:szCs w:val="20"/>
        </w:rPr>
        <w:t xml:space="preserve">L’applicativo per desktop è stato usato per impartire i comandi </w:t>
      </w:r>
      <w:proofErr w:type="spellStart"/>
      <w:r>
        <w:rPr>
          <w:rFonts w:ascii="Arial" w:hAnsi="Arial" w:cs="Arial"/>
          <w:sz w:val="20"/>
          <w:szCs w:val="20"/>
        </w:rPr>
        <w:t>git</w:t>
      </w:r>
      <w:proofErr w:type="spellEnd"/>
      <w:r>
        <w:rPr>
          <w:rFonts w:ascii="Arial" w:hAnsi="Arial" w:cs="Arial"/>
          <w:sz w:val="20"/>
          <w:szCs w:val="20"/>
        </w:rPr>
        <w:t xml:space="preserve"> necessari così come i </w:t>
      </w:r>
      <w:proofErr w:type="spellStart"/>
      <w:r>
        <w:rPr>
          <w:rFonts w:ascii="Arial" w:hAnsi="Arial" w:cs="Arial"/>
          <w:sz w:val="20"/>
          <w:szCs w:val="20"/>
        </w:rPr>
        <w:t>commit</w:t>
      </w:r>
      <w:proofErr w:type="spellEnd"/>
      <w:r>
        <w:rPr>
          <w:rFonts w:ascii="Arial" w:hAnsi="Arial" w:cs="Arial"/>
          <w:sz w:val="20"/>
          <w:szCs w:val="20"/>
        </w:rPr>
        <w:t xml:space="preserve">. Ha favorito la gestione del progetto nella parte di </w:t>
      </w:r>
      <w:proofErr w:type="spellStart"/>
      <w:r>
        <w:rPr>
          <w:rFonts w:ascii="Arial" w:hAnsi="Arial" w:cs="Arial"/>
          <w:sz w:val="20"/>
          <w:szCs w:val="20"/>
        </w:rPr>
        <w:t>git</w:t>
      </w:r>
      <w:proofErr w:type="spellEnd"/>
      <w:r>
        <w:rPr>
          <w:rFonts w:ascii="Arial" w:hAnsi="Arial" w:cs="Arial"/>
          <w:sz w:val="20"/>
          <w:szCs w:val="20"/>
        </w:rPr>
        <w:t xml:space="preserve">: </w:t>
      </w:r>
      <w:proofErr w:type="spellStart"/>
      <w:r>
        <w:rPr>
          <w:rFonts w:ascii="Arial" w:hAnsi="Arial" w:cs="Arial"/>
          <w:sz w:val="20"/>
          <w:szCs w:val="20"/>
        </w:rPr>
        <w:t>commit</w:t>
      </w:r>
      <w:proofErr w:type="spellEnd"/>
      <w:r>
        <w:rPr>
          <w:rFonts w:ascii="Arial" w:hAnsi="Arial" w:cs="Arial"/>
          <w:sz w:val="20"/>
          <w:szCs w:val="20"/>
        </w:rPr>
        <w:t xml:space="preserve">, </w:t>
      </w:r>
      <w:proofErr w:type="spellStart"/>
      <w:r>
        <w:rPr>
          <w:rFonts w:ascii="Arial" w:hAnsi="Arial" w:cs="Arial"/>
          <w:sz w:val="20"/>
          <w:szCs w:val="20"/>
        </w:rPr>
        <w:t>push</w:t>
      </w:r>
      <w:proofErr w:type="spellEnd"/>
      <w:r>
        <w:rPr>
          <w:rFonts w:ascii="Arial" w:hAnsi="Arial" w:cs="Arial"/>
          <w:sz w:val="20"/>
          <w:szCs w:val="20"/>
        </w:rPr>
        <w:t xml:space="preserve"> e pull.</w:t>
      </w:r>
    </w:p>
    <w:p w14:paraId="4CF7A3AB" w14:textId="2C713FE4" w:rsidR="0085186E" w:rsidRPr="00AF14B9" w:rsidRDefault="0085186E" w:rsidP="00F45BC3">
      <w:pPr>
        <w:jc w:val="both"/>
        <w:rPr>
          <w:rFonts w:ascii="Arial" w:hAnsi="Arial" w:cs="Arial"/>
          <w:sz w:val="20"/>
          <w:szCs w:val="20"/>
        </w:rPr>
      </w:pPr>
      <w:r>
        <w:rPr>
          <w:rFonts w:ascii="Arial" w:hAnsi="Arial" w:cs="Arial"/>
          <w:sz w:val="20"/>
          <w:szCs w:val="20"/>
        </w:rPr>
        <w:t>Versione usata:</w:t>
      </w:r>
      <w:r w:rsidR="00F44E19">
        <w:rPr>
          <w:rFonts w:ascii="Arial" w:hAnsi="Arial" w:cs="Arial"/>
          <w:sz w:val="20"/>
          <w:szCs w:val="20"/>
        </w:rPr>
        <w:t xml:space="preserve"> Version 2.9.6°(x64)</w:t>
      </w:r>
      <w:r w:rsidR="00E24BC6">
        <w:rPr>
          <w:rStyle w:val="Rimandonotaapidipagina"/>
          <w:rFonts w:ascii="Arial" w:hAnsi="Arial" w:cs="Arial"/>
          <w:sz w:val="20"/>
          <w:szCs w:val="20"/>
        </w:rPr>
        <w:footnoteReference w:id="11"/>
      </w:r>
      <w:r w:rsidR="00F44E19">
        <w:rPr>
          <w:rFonts w:ascii="Arial" w:hAnsi="Arial" w:cs="Arial"/>
          <w:sz w:val="20"/>
          <w:szCs w:val="20"/>
        </w:rPr>
        <w:t>.</w:t>
      </w:r>
      <w:r>
        <w:rPr>
          <w:rFonts w:ascii="Arial" w:hAnsi="Arial" w:cs="Arial"/>
          <w:sz w:val="20"/>
          <w:szCs w:val="20"/>
        </w:rPr>
        <w:t xml:space="preserve"> </w:t>
      </w:r>
    </w:p>
    <w:p w14:paraId="0BA55094" w14:textId="77777777" w:rsidR="00084CB6" w:rsidRDefault="00084CB6">
      <w:pPr>
        <w:spacing w:line="240" w:lineRule="auto"/>
        <w:rPr>
          <w:rFonts w:ascii="Arial" w:hAnsi="Arial" w:cs="Arial"/>
          <w:b/>
          <w:bCs/>
          <w:i/>
          <w:iCs/>
          <w:sz w:val="28"/>
          <w:szCs w:val="28"/>
        </w:rPr>
      </w:pPr>
      <w:r>
        <w:br w:type="page"/>
      </w:r>
    </w:p>
    <w:p w14:paraId="1A6863C7" w14:textId="6B1170C9" w:rsidR="00C94F2D" w:rsidRDefault="00C94F2D" w:rsidP="00C94F2D">
      <w:pPr>
        <w:pStyle w:val="Titolo1"/>
      </w:pPr>
      <w:bookmarkStart w:id="105" w:name="_Toc94462442"/>
      <w:r>
        <w:lastRenderedPageBreak/>
        <w:t>Sviluppo</w:t>
      </w:r>
      <w:bookmarkEnd w:id="105"/>
    </w:p>
    <w:p w14:paraId="1720BCDE" w14:textId="2091D762" w:rsidR="00F45BC3" w:rsidRPr="00F45BC3" w:rsidRDefault="00F45BC3" w:rsidP="00F45BC3">
      <w:pPr>
        <w:rPr>
          <w:rFonts w:ascii="Arial" w:hAnsi="Arial" w:cs="Arial"/>
          <w:sz w:val="20"/>
          <w:szCs w:val="20"/>
        </w:rPr>
      </w:pPr>
      <w:r>
        <w:rPr>
          <w:rFonts w:ascii="Arial" w:hAnsi="Arial" w:cs="Arial"/>
          <w:sz w:val="20"/>
          <w:szCs w:val="20"/>
        </w:rPr>
        <w:t>Nel capitolo sono trattati le parti rilevanti dello sviluppo dell’applicativo: prototipo grafico, gli user-control, le classi e i metodi degni di nota.</w:t>
      </w:r>
    </w:p>
    <w:p w14:paraId="2280EE2E" w14:textId="0C1B3045" w:rsidR="00470C67" w:rsidRDefault="00470C67" w:rsidP="00470C67">
      <w:pPr>
        <w:pStyle w:val="Titolo2"/>
      </w:pPr>
      <w:bookmarkStart w:id="106" w:name="_Toc94462443"/>
      <w:proofErr w:type="spellStart"/>
      <w:r>
        <w:t>Mockup</w:t>
      </w:r>
      <w:bookmarkEnd w:id="106"/>
      <w:proofErr w:type="spellEnd"/>
    </w:p>
    <w:p w14:paraId="497D9BC8" w14:textId="237E6104" w:rsidR="00084CB6" w:rsidRPr="00F45BC3" w:rsidRDefault="00F45BC3" w:rsidP="001B2A57">
      <w:pPr>
        <w:rPr>
          <w:rFonts w:ascii="Arial" w:hAnsi="Arial" w:cs="Arial"/>
          <w:noProof/>
          <w:sz w:val="20"/>
          <w:szCs w:val="20"/>
        </w:rPr>
      </w:pPr>
      <w:r>
        <w:rPr>
          <w:rFonts w:ascii="Arial" w:hAnsi="Arial" w:cs="Arial"/>
          <w:noProof/>
          <w:sz w:val="20"/>
          <w:szCs w:val="20"/>
        </w:rPr>
        <w:t xml:space="preserve">Il mockup </w:t>
      </w:r>
      <w:r w:rsidR="00051DE6">
        <w:rPr>
          <w:rFonts w:ascii="Arial" w:hAnsi="Arial" w:cs="Arial"/>
          <w:noProof/>
          <w:sz w:val="20"/>
          <w:szCs w:val="20"/>
        </w:rPr>
        <w:t xml:space="preserve">fornisce un’immagine indicativa, poiché gli strumenti grafici fra Pencil e WPF differiscono nello stile, </w:t>
      </w:r>
    </w:p>
    <w:p w14:paraId="2B3EF45A" w14:textId="77777777" w:rsidR="00A36449" w:rsidRDefault="00084CB6" w:rsidP="00A36449">
      <w:pPr>
        <w:keepNext/>
        <w:jc w:val="center"/>
      </w:pPr>
      <w:r>
        <w:rPr>
          <w:noProof/>
          <w:lang w:eastAsia="it-CH"/>
        </w:rPr>
        <w:drawing>
          <wp:inline distT="0" distB="0" distL="0" distR="0" wp14:anchorId="44782ACD" wp14:editId="1A55A6B2">
            <wp:extent cx="5003321" cy="467508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785" t="31213" r="29830" b="15448"/>
                    <a:stretch/>
                  </pic:blipFill>
                  <pic:spPr bwMode="auto">
                    <a:xfrm>
                      <a:off x="0" y="0"/>
                      <a:ext cx="5015192" cy="4686181"/>
                    </a:xfrm>
                    <a:prstGeom prst="rect">
                      <a:avLst/>
                    </a:prstGeom>
                    <a:ln>
                      <a:noFill/>
                    </a:ln>
                    <a:extLst>
                      <a:ext uri="{53640926-AAD7-44D8-BBD7-CCE9431645EC}">
                        <a14:shadowObscured xmlns:a14="http://schemas.microsoft.com/office/drawing/2010/main"/>
                      </a:ext>
                    </a:extLst>
                  </pic:spPr>
                </pic:pic>
              </a:graphicData>
            </a:graphic>
          </wp:inline>
        </w:drawing>
      </w:r>
    </w:p>
    <w:p w14:paraId="0A178BA1" w14:textId="66C8F98F" w:rsidR="001B2A57" w:rsidRDefault="00A36449" w:rsidP="00A36449">
      <w:pPr>
        <w:pStyle w:val="Didascalia"/>
        <w:jc w:val="center"/>
      </w:pPr>
      <w:bookmarkStart w:id="107" w:name="_Toc94462480"/>
      <w:r>
        <w:t xml:space="preserve">Figura </w:t>
      </w:r>
      <w:r w:rsidR="008700B4">
        <w:fldChar w:fldCharType="begin"/>
      </w:r>
      <w:r w:rsidR="008700B4">
        <w:instrText xml:space="preserve"> SEQ Figura \* ARABIC </w:instrText>
      </w:r>
      <w:r w:rsidR="008700B4">
        <w:fldChar w:fldCharType="separate"/>
      </w:r>
      <w:r w:rsidR="006F1EC3">
        <w:rPr>
          <w:noProof/>
        </w:rPr>
        <w:t>11</w:t>
      </w:r>
      <w:r w:rsidR="008700B4">
        <w:rPr>
          <w:noProof/>
        </w:rPr>
        <w:fldChar w:fldCharType="end"/>
      </w:r>
      <w:r>
        <w:t xml:space="preserve">: </w:t>
      </w:r>
      <w:proofErr w:type="spellStart"/>
      <w:r>
        <w:t>Mockup</w:t>
      </w:r>
      <w:proofErr w:type="spellEnd"/>
      <w:r>
        <w:t>, presentazione finale del software</w:t>
      </w:r>
      <w:bookmarkEnd w:id="107"/>
    </w:p>
    <w:p w14:paraId="0B79B543" w14:textId="77777777" w:rsidR="00ED1BFC" w:rsidRDefault="00ED1BFC" w:rsidP="001B2A57">
      <w:pPr>
        <w:rPr>
          <w:rFonts w:ascii="Arial" w:hAnsi="Arial" w:cs="Arial"/>
          <w:sz w:val="20"/>
          <w:szCs w:val="20"/>
        </w:rPr>
      </w:pPr>
    </w:p>
    <w:p w14:paraId="723AFBB5" w14:textId="7B325561" w:rsidR="00ED1BFC" w:rsidRDefault="00ED1BFC" w:rsidP="001B2A57">
      <w:pPr>
        <w:rPr>
          <w:rFonts w:ascii="Arial" w:hAnsi="Arial" w:cs="Arial"/>
          <w:sz w:val="20"/>
          <w:szCs w:val="20"/>
        </w:rPr>
      </w:pPr>
      <w:r>
        <w:rPr>
          <w:rFonts w:ascii="Arial" w:hAnsi="Arial" w:cs="Arial"/>
          <w:sz w:val="20"/>
          <w:szCs w:val="20"/>
        </w:rPr>
        <w:t>Per concepire il prototipo grafico mi sono basato sulla presentazione dei vari software applicativi che conosco e sulla richiesta di avere l’applicazione divisa in sezioni ben distinte: controlli, setup, elenchi, e via dicendo. Più i software usati come spunto sono rinomati, per esempio Visual Studio stesso, più è attendibile il fatto che gli sviluppatori abb</w:t>
      </w:r>
      <w:r w:rsidR="008D5023">
        <w:rPr>
          <w:rFonts w:ascii="Arial" w:hAnsi="Arial" w:cs="Arial"/>
          <w:sz w:val="20"/>
          <w:szCs w:val="20"/>
        </w:rPr>
        <w:t>i</w:t>
      </w:r>
      <w:r>
        <w:rPr>
          <w:rFonts w:ascii="Arial" w:hAnsi="Arial" w:cs="Arial"/>
          <w:sz w:val="20"/>
          <w:szCs w:val="20"/>
        </w:rPr>
        <w:t>ano seguito delle linee guida.</w:t>
      </w:r>
    </w:p>
    <w:p w14:paraId="07CA9EF4" w14:textId="204ACAB0" w:rsidR="00ED1BFC" w:rsidRDefault="00ED1BFC" w:rsidP="001B2A57">
      <w:pPr>
        <w:rPr>
          <w:rFonts w:ascii="Arial" w:hAnsi="Arial" w:cs="Arial"/>
          <w:sz w:val="20"/>
          <w:szCs w:val="20"/>
        </w:rPr>
      </w:pPr>
    </w:p>
    <w:p w14:paraId="704E8DC3" w14:textId="25FA6A82" w:rsidR="008D5023" w:rsidRDefault="008D5023" w:rsidP="001B2A57">
      <w:pPr>
        <w:rPr>
          <w:rFonts w:ascii="Arial" w:hAnsi="Arial" w:cs="Arial"/>
          <w:sz w:val="20"/>
          <w:szCs w:val="20"/>
        </w:rPr>
      </w:pPr>
      <w:r>
        <w:rPr>
          <w:rFonts w:ascii="Arial" w:hAnsi="Arial" w:cs="Arial"/>
          <w:sz w:val="20"/>
          <w:szCs w:val="20"/>
        </w:rPr>
        <w:t>Quasi tutti gli applicativi di riferimento posseggono una sezione sulla sinistra con un elenco.</w:t>
      </w:r>
    </w:p>
    <w:p w14:paraId="12D4B50D" w14:textId="00743FAD" w:rsidR="008D5023" w:rsidRDefault="008D5023" w:rsidP="001B2A57">
      <w:pPr>
        <w:rPr>
          <w:rFonts w:ascii="Arial" w:hAnsi="Arial" w:cs="Arial"/>
          <w:sz w:val="20"/>
          <w:szCs w:val="20"/>
        </w:rPr>
      </w:pPr>
      <w:r>
        <w:rPr>
          <w:rFonts w:ascii="Arial" w:hAnsi="Arial" w:cs="Arial"/>
          <w:sz w:val="20"/>
          <w:szCs w:val="20"/>
        </w:rPr>
        <w:t>Visual studio possiede gli strumenti legati al file, per esempio l’elenco degli strumenti per WPF</w:t>
      </w:r>
    </w:p>
    <w:p w14:paraId="356095B1" w14:textId="77777777" w:rsidR="00AD16FC" w:rsidRDefault="008D5023" w:rsidP="00AD16FC">
      <w:pPr>
        <w:keepNext/>
      </w:pPr>
      <w:r>
        <w:rPr>
          <w:noProof/>
          <w:lang w:eastAsia="it-CH"/>
        </w:rPr>
        <w:lastRenderedPageBreak/>
        <w:drawing>
          <wp:inline distT="0" distB="0" distL="0" distR="0" wp14:anchorId="40F34F21" wp14:editId="54136FD3">
            <wp:extent cx="5756275" cy="3152775"/>
            <wp:effectExtent l="0" t="0" r="0" b="9525"/>
            <wp:docPr id="1" name="Immagine 1" descr="Immagine che contiene testo, monitor,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onitor, computer, interni&#10;&#10;Descrizione generata automaticamente"/>
                    <pic:cNvPicPr/>
                  </pic:nvPicPr>
                  <pic:blipFill>
                    <a:blip r:embed="rId20"/>
                    <a:stretch>
                      <a:fillRect/>
                    </a:stretch>
                  </pic:blipFill>
                  <pic:spPr>
                    <a:xfrm>
                      <a:off x="0" y="0"/>
                      <a:ext cx="5756275" cy="3152775"/>
                    </a:xfrm>
                    <a:prstGeom prst="rect">
                      <a:avLst/>
                    </a:prstGeom>
                  </pic:spPr>
                </pic:pic>
              </a:graphicData>
            </a:graphic>
          </wp:inline>
        </w:drawing>
      </w:r>
    </w:p>
    <w:p w14:paraId="06BB7FF5" w14:textId="4945CC99" w:rsidR="008D5023" w:rsidRDefault="00AD16FC" w:rsidP="00AD16FC">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12</w:t>
      </w:r>
      <w:r w:rsidR="008700B4">
        <w:rPr>
          <w:noProof/>
        </w:rPr>
        <w:fldChar w:fldCharType="end"/>
      </w:r>
      <w:r>
        <w:t xml:space="preserve">: Ispirazione </w:t>
      </w:r>
      <w:proofErr w:type="spellStart"/>
      <w:r>
        <w:t>mockup</w:t>
      </w:r>
      <w:proofErr w:type="spellEnd"/>
      <w:r>
        <w:t>, Visual Studio</w:t>
      </w:r>
    </w:p>
    <w:p w14:paraId="412CD3DE" w14:textId="205BE08E" w:rsidR="008D5023" w:rsidRDefault="008D5023" w:rsidP="001B2A57">
      <w:pPr>
        <w:rPr>
          <w:rFonts w:ascii="Arial" w:hAnsi="Arial" w:cs="Arial"/>
          <w:sz w:val="20"/>
          <w:szCs w:val="20"/>
        </w:rPr>
      </w:pPr>
    </w:p>
    <w:p w14:paraId="7FC26FBD" w14:textId="480F6E38" w:rsidR="008D5023" w:rsidRDefault="00AD16FC" w:rsidP="001B2A57">
      <w:pPr>
        <w:rPr>
          <w:rFonts w:ascii="Arial" w:hAnsi="Arial" w:cs="Arial"/>
          <w:sz w:val="20"/>
          <w:szCs w:val="20"/>
        </w:rPr>
      </w:pPr>
      <w:r>
        <w:rPr>
          <w:rFonts w:ascii="Arial" w:hAnsi="Arial" w:cs="Arial"/>
          <w:sz w:val="20"/>
          <w:szCs w:val="20"/>
        </w:rPr>
        <w:t xml:space="preserve">oppure l’albero gerarchico del progetto; nella figura si trova a destra, ma è mobile. Altri ambienti di sviluppo impiegati nel percorso accademico, come </w:t>
      </w:r>
      <w:proofErr w:type="spellStart"/>
      <w:r>
        <w:rPr>
          <w:rFonts w:ascii="Arial" w:hAnsi="Arial" w:cs="Arial"/>
          <w:sz w:val="20"/>
          <w:szCs w:val="20"/>
        </w:rPr>
        <w:t>IntelliJ</w:t>
      </w:r>
      <w:proofErr w:type="spellEnd"/>
      <w:r>
        <w:rPr>
          <w:rFonts w:ascii="Arial" w:hAnsi="Arial" w:cs="Arial"/>
          <w:sz w:val="20"/>
          <w:szCs w:val="20"/>
        </w:rPr>
        <w:t xml:space="preserve"> per Java, possiede questo albero sulla sinistra. L’esplora risorse di Windows </w:t>
      </w:r>
      <w:r w:rsidR="0007676C">
        <w:rPr>
          <w:rFonts w:ascii="Arial" w:hAnsi="Arial" w:cs="Arial"/>
          <w:sz w:val="20"/>
          <w:szCs w:val="20"/>
        </w:rPr>
        <w:t>sulla sinistra ha l’albero del file system.</w:t>
      </w:r>
    </w:p>
    <w:p w14:paraId="13043383" w14:textId="2338E1E9" w:rsidR="0007676C" w:rsidRDefault="0007676C" w:rsidP="001B2A57">
      <w:pPr>
        <w:rPr>
          <w:rFonts w:ascii="Arial" w:hAnsi="Arial" w:cs="Arial"/>
          <w:sz w:val="20"/>
          <w:szCs w:val="20"/>
        </w:rPr>
      </w:pPr>
    </w:p>
    <w:p w14:paraId="583F7FC2" w14:textId="4933E887" w:rsidR="0007676C" w:rsidRDefault="0007676C" w:rsidP="001B2A57">
      <w:pPr>
        <w:rPr>
          <w:rFonts w:ascii="Arial" w:hAnsi="Arial" w:cs="Arial"/>
          <w:sz w:val="20"/>
          <w:szCs w:val="20"/>
        </w:rPr>
      </w:pPr>
      <w:r>
        <w:rPr>
          <w:rFonts w:ascii="Arial" w:hAnsi="Arial" w:cs="Arial"/>
          <w:sz w:val="20"/>
          <w:szCs w:val="20"/>
        </w:rPr>
        <w:t>Nel progetto è stato inserito sulla sinistra l’elenco degli esperimenti svolti e salvati sul file system. L’utente si aspetta di trovare sulla sinistra l’elemento gerarchicamente più in alto, quindi l’esperimento.</w:t>
      </w:r>
    </w:p>
    <w:p w14:paraId="04778923" w14:textId="78D4C187" w:rsidR="0007676C" w:rsidRDefault="0007676C" w:rsidP="001B2A57">
      <w:pPr>
        <w:rPr>
          <w:rFonts w:ascii="Arial" w:hAnsi="Arial" w:cs="Arial"/>
          <w:sz w:val="20"/>
          <w:szCs w:val="20"/>
        </w:rPr>
      </w:pPr>
    </w:p>
    <w:p w14:paraId="151152A1" w14:textId="445DD95C" w:rsidR="0007676C" w:rsidRDefault="0007676C" w:rsidP="0007676C">
      <w:pPr>
        <w:jc w:val="center"/>
        <w:rPr>
          <w:rFonts w:ascii="Arial" w:hAnsi="Arial" w:cs="Arial"/>
          <w:sz w:val="20"/>
          <w:szCs w:val="20"/>
        </w:rPr>
      </w:pPr>
      <w:r>
        <w:rPr>
          <w:rFonts w:ascii="Arial" w:hAnsi="Arial" w:cs="Arial"/>
          <w:sz w:val="20"/>
          <w:szCs w:val="20"/>
        </w:rPr>
        <w:t>Esperimento &gt; deposizione &gt; dati</w:t>
      </w:r>
    </w:p>
    <w:p w14:paraId="5AF25AEC" w14:textId="5F6873D7" w:rsidR="00AD16FC" w:rsidRDefault="00AD16FC" w:rsidP="001B2A57">
      <w:pPr>
        <w:rPr>
          <w:rFonts w:ascii="Arial" w:hAnsi="Arial" w:cs="Arial"/>
          <w:sz w:val="20"/>
          <w:szCs w:val="20"/>
        </w:rPr>
      </w:pPr>
    </w:p>
    <w:p w14:paraId="4530DBA4" w14:textId="7A1312A7" w:rsidR="0007676C" w:rsidRDefault="0007676C" w:rsidP="001B2A57">
      <w:pPr>
        <w:rPr>
          <w:rFonts w:ascii="Arial" w:hAnsi="Arial" w:cs="Arial"/>
          <w:sz w:val="20"/>
          <w:szCs w:val="20"/>
        </w:rPr>
      </w:pPr>
      <w:r>
        <w:rPr>
          <w:rFonts w:ascii="Arial" w:hAnsi="Arial" w:cs="Arial"/>
          <w:sz w:val="20"/>
          <w:szCs w:val="20"/>
        </w:rPr>
        <w:t>Inoltre, una volta aperti gli esperimenti da analizzare, non è necessario che l’elenco rimanga visibile. Il bottone sulla sinistra è stato progettato per chiudere il riquadro degli esperimenti. Per coerenza</w:t>
      </w:r>
      <w:r w:rsidR="00FD52D3">
        <w:rPr>
          <w:rFonts w:ascii="Arial" w:hAnsi="Arial" w:cs="Arial"/>
          <w:sz w:val="20"/>
          <w:szCs w:val="20"/>
        </w:rPr>
        <w:t>, le varie operazioni che si possono eseguire sulla lista sono nella stessa sezione: la barra di ricerca che filtra l’elenco secondo quanto digitato dall’utente posta in alto e le varie opzioni inserite nel menu in basso.</w:t>
      </w:r>
    </w:p>
    <w:p w14:paraId="427C05AD" w14:textId="73674FBC" w:rsidR="00FD52D3" w:rsidRDefault="00FD52D3" w:rsidP="001B2A57">
      <w:pPr>
        <w:rPr>
          <w:rFonts w:ascii="Arial" w:hAnsi="Arial" w:cs="Arial"/>
          <w:sz w:val="20"/>
          <w:szCs w:val="20"/>
        </w:rPr>
      </w:pPr>
      <w:r>
        <w:rPr>
          <w:rFonts w:ascii="Arial" w:hAnsi="Arial" w:cs="Arial"/>
          <w:sz w:val="20"/>
          <w:szCs w:val="20"/>
        </w:rPr>
        <w:t>Un esperimento aperto occupa tutto il resto dell’applicativo e ogni esperimento aperto è inserito in una pagina la cui tab riporta il nome dell’esperimento aperto.</w:t>
      </w:r>
    </w:p>
    <w:p w14:paraId="3A8E2A4E" w14:textId="77777777" w:rsidR="00FD52D3" w:rsidRDefault="00FD52D3" w:rsidP="001B2A57">
      <w:pPr>
        <w:rPr>
          <w:rFonts w:ascii="Arial" w:hAnsi="Arial" w:cs="Arial"/>
          <w:sz w:val="20"/>
          <w:szCs w:val="20"/>
        </w:rPr>
      </w:pPr>
    </w:p>
    <w:p w14:paraId="18EFBAA9" w14:textId="2530D724" w:rsidR="00FD52D3" w:rsidRDefault="00FD52D3" w:rsidP="001B2A57">
      <w:pPr>
        <w:rPr>
          <w:rFonts w:ascii="Arial" w:hAnsi="Arial" w:cs="Arial"/>
          <w:sz w:val="20"/>
          <w:szCs w:val="20"/>
        </w:rPr>
      </w:pPr>
      <w:r>
        <w:rPr>
          <w:rFonts w:ascii="Arial" w:hAnsi="Arial" w:cs="Arial"/>
          <w:sz w:val="20"/>
          <w:szCs w:val="20"/>
        </w:rPr>
        <w:t xml:space="preserve">Per una logica di continuità e, ancora una volta, di coerenza, anche l’elenco delle deposizioni </w:t>
      </w:r>
      <w:r w:rsidR="00572065">
        <w:rPr>
          <w:rFonts w:ascii="Arial" w:hAnsi="Arial" w:cs="Arial"/>
          <w:sz w:val="20"/>
          <w:szCs w:val="20"/>
        </w:rPr>
        <w:t xml:space="preserve">contenute nell’esperimento </w:t>
      </w:r>
      <w:r>
        <w:rPr>
          <w:rFonts w:ascii="Arial" w:hAnsi="Arial" w:cs="Arial"/>
          <w:sz w:val="20"/>
          <w:szCs w:val="20"/>
        </w:rPr>
        <w:t xml:space="preserve">è costruito sul medesimo modello. </w:t>
      </w:r>
      <w:r w:rsidR="00572065">
        <w:rPr>
          <w:rFonts w:ascii="Arial" w:hAnsi="Arial" w:cs="Arial"/>
          <w:sz w:val="20"/>
          <w:szCs w:val="20"/>
        </w:rPr>
        <w:t>Sopra l’elenco è posta la barra di ricerca e sotto di esso sono presenti le opzioni che si possono eseguire sulle voci.</w:t>
      </w:r>
    </w:p>
    <w:p w14:paraId="200476FD" w14:textId="7B2DC6E3" w:rsidR="0007676C" w:rsidRDefault="00572065" w:rsidP="001B2A57">
      <w:pPr>
        <w:rPr>
          <w:rFonts w:ascii="Arial" w:hAnsi="Arial" w:cs="Arial"/>
          <w:sz w:val="20"/>
          <w:szCs w:val="20"/>
        </w:rPr>
      </w:pPr>
      <w:r>
        <w:rPr>
          <w:rFonts w:ascii="Arial" w:hAnsi="Arial" w:cs="Arial"/>
          <w:sz w:val="20"/>
          <w:szCs w:val="20"/>
        </w:rPr>
        <w:t xml:space="preserve">La parte destra accanto all’elenco è dedicata alla lettura </w:t>
      </w:r>
      <w:r w:rsidR="000A6B8A">
        <w:rPr>
          <w:rFonts w:ascii="Arial" w:hAnsi="Arial" w:cs="Arial"/>
          <w:sz w:val="20"/>
          <w:szCs w:val="20"/>
        </w:rPr>
        <w:t>in tempo reale dello stato dei dispositivi, una sezione della parte online del progetto.</w:t>
      </w:r>
    </w:p>
    <w:p w14:paraId="2633F511" w14:textId="324D57BB" w:rsidR="000A6B8A" w:rsidRDefault="000A6B8A" w:rsidP="001B2A57">
      <w:pPr>
        <w:rPr>
          <w:rFonts w:ascii="Arial" w:hAnsi="Arial" w:cs="Arial"/>
          <w:sz w:val="20"/>
          <w:szCs w:val="20"/>
        </w:rPr>
      </w:pPr>
    </w:p>
    <w:p w14:paraId="5C2B7082" w14:textId="77CCF876" w:rsidR="000A6B8A" w:rsidRDefault="000A6B8A" w:rsidP="001B2A57">
      <w:pPr>
        <w:rPr>
          <w:rFonts w:ascii="Arial" w:hAnsi="Arial" w:cs="Arial"/>
          <w:sz w:val="20"/>
          <w:szCs w:val="20"/>
        </w:rPr>
      </w:pPr>
      <w:r>
        <w:rPr>
          <w:rFonts w:ascii="Arial" w:hAnsi="Arial" w:cs="Arial"/>
          <w:sz w:val="20"/>
          <w:szCs w:val="20"/>
        </w:rPr>
        <w:t xml:space="preserve">Le deposizioni si aprono nello spazio sottostante l’elenco mostrando nell’ordine le immagini con i relativi controlli, i corrispettivi dati misurati e il file </w:t>
      </w:r>
      <w:proofErr w:type="spellStart"/>
      <w:r>
        <w:rPr>
          <w:rFonts w:ascii="Arial" w:hAnsi="Arial" w:cs="Arial"/>
          <w:sz w:val="20"/>
          <w:szCs w:val="20"/>
        </w:rPr>
        <w:t>explorer</w:t>
      </w:r>
      <w:proofErr w:type="spellEnd"/>
      <w:r>
        <w:rPr>
          <w:rFonts w:ascii="Arial" w:hAnsi="Arial" w:cs="Arial"/>
          <w:sz w:val="20"/>
          <w:szCs w:val="20"/>
        </w:rPr>
        <w:t>.</w:t>
      </w:r>
    </w:p>
    <w:p w14:paraId="0D64CA5F" w14:textId="6EB44998" w:rsidR="000A6B8A" w:rsidRDefault="000A6B8A" w:rsidP="001B2A57">
      <w:pPr>
        <w:rPr>
          <w:rFonts w:ascii="Arial" w:hAnsi="Arial" w:cs="Arial"/>
          <w:sz w:val="20"/>
          <w:szCs w:val="20"/>
        </w:rPr>
      </w:pPr>
    </w:p>
    <w:p w14:paraId="15783712" w14:textId="7A1A1817" w:rsidR="000A6B8A" w:rsidRDefault="000A6B8A" w:rsidP="001B2A57">
      <w:pPr>
        <w:rPr>
          <w:rFonts w:ascii="Arial" w:hAnsi="Arial" w:cs="Arial"/>
          <w:sz w:val="20"/>
          <w:szCs w:val="20"/>
        </w:rPr>
      </w:pPr>
      <w:r>
        <w:rPr>
          <w:rFonts w:ascii="Arial" w:hAnsi="Arial" w:cs="Arial"/>
          <w:sz w:val="20"/>
          <w:szCs w:val="20"/>
        </w:rPr>
        <w:t>Il concetto dell’applicativo è basato sull’ordine di lettura cui noi siamo abituati: dall’alto al basso, da sinistra a destra.</w:t>
      </w:r>
    </w:p>
    <w:p w14:paraId="561B2A1B" w14:textId="6B2B4278" w:rsidR="000A6B8A" w:rsidRDefault="000A6B8A" w:rsidP="001B2A57">
      <w:pPr>
        <w:rPr>
          <w:rFonts w:ascii="Arial" w:hAnsi="Arial" w:cs="Arial"/>
          <w:sz w:val="20"/>
          <w:szCs w:val="20"/>
        </w:rPr>
      </w:pPr>
    </w:p>
    <w:p w14:paraId="75A1EEAD" w14:textId="6922A6FD" w:rsidR="000A6B8A" w:rsidRPr="00ED1BFC" w:rsidRDefault="000A6B8A" w:rsidP="001B2A57">
      <w:pPr>
        <w:rPr>
          <w:rFonts w:ascii="Arial" w:hAnsi="Arial" w:cs="Arial"/>
          <w:sz w:val="20"/>
          <w:szCs w:val="20"/>
        </w:rPr>
      </w:pPr>
      <w:r>
        <w:rPr>
          <w:rFonts w:ascii="Arial" w:hAnsi="Arial" w:cs="Arial"/>
          <w:sz w:val="20"/>
          <w:szCs w:val="20"/>
        </w:rPr>
        <w:t>Nel capito dedicato ai risultati è presente il manuale d’uso che spiega meglio quanto in questo capito è stato unicamente accennato.</w:t>
      </w:r>
    </w:p>
    <w:p w14:paraId="2D087ACC" w14:textId="17D03BD6" w:rsidR="00AA54B5" w:rsidRDefault="00AA54B5" w:rsidP="00A36449">
      <w:pPr>
        <w:keepNext/>
        <w:jc w:val="center"/>
        <w:rPr>
          <w:noProof/>
        </w:rPr>
      </w:pPr>
    </w:p>
    <w:p w14:paraId="5C775E27" w14:textId="73A8C7DE" w:rsidR="00A36449" w:rsidRDefault="00AA54B5" w:rsidP="00A36449">
      <w:pPr>
        <w:keepNext/>
        <w:jc w:val="center"/>
      </w:pPr>
      <w:r>
        <w:rPr>
          <w:noProof/>
          <w:lang w:eastAsia="it-CH"/>
        </w:rPr>
        <w:drawing>
          <wp:inline distT="0" distB="0" distL="0" distR="0" wp14:anchorId="1E825EA2" wp14:editId="4C19E0C1">
            <wp:extent cx="3478530" cy="1781175"/>
            <wp:effectExtent l="0" t="0" r="7620" b="9525"/>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rotWithShape="1">
                    <a:blip r:embed="rId21"/>
                    <a:srcRect l="36073" t="26273" r="36459" b="47759"/>
                    <a:stretch/>
                  </pic:blipFill>
                  <pic:spPr bwMode="auto">
                    <a:xfrm>
                      <a:off x="0" y="0"/>
                      <a:ext cx="3489903" cy="1786999"/>
                    </a:xfrm>
                    <a:prstGeom prst="rect">
                      <a:avLst/>
                    </a:prstGeom>
                    <a:ln>
                      <a:noFill/>
                    </a:ln>
                    <a:extLst>
                      <a:ext uri="{53640926-AAD7-44D8-BBD7-CCE9431645EC}">
                        <a14:shadowObscured xmlns:a14="http://schemas.microsoft.com/office/drawing/2010/main"/>
                      </a:ext>
                    </a:extLst>
                  </pic:spPr>
                </pic:pic>
              </a:graphicData>
            </a:graphic>
          </wp:inline>
        </w:drawing>
      </w:r>
    </w:p>
    <w:p w14:paraId="7B68C1BD" w14:textId="795F1A70" w:rsidR="00084CB6" w:rsidRDefault="00A36449" w:rsidP="00A36449">
      <w:pPr>
        <w:pStyle w:val="Didascalia"/>
        <w:jc w:val="center"/>
      </w:pPr>
      <w:bookmarkStart w:id="108" w:name="_Toc94462481"/>
      <w:r>
        <w:t xml:space="preserve">Figura </w:t>
      </w:r>
      <w:r w:rsidR="008700B4">
        <w:fldChar w:fldCharType="begin"/>
      </w:r>
      <w:r w:rsidR="008700B4">
        <w:instrText xml:space="preserve"> SEQ Figura \* ARABIC </w:instrText>
      </w:r>
      <w:r w:rsidR="008700B4">
        <w:fldChar w:fldCharType="separate"/>
      </w:r>
      <w:r w:rsidR="006F1EC3">
        <w:rPr>
          <w:noProof/>
        </w:rPr>
        <w:t>13</w:t>
      </w:r>
      <w:r w:rsidR="008700B4">
        <w:rPr>
          <w:noProof/>
        </w:rPr>
        <w:fldChar w:fldCharType="end"/>
      </w:r>
      <w:r>
        <w:t xml:space="preserve">: </w:t>
      </w:r>
      <w:proofErr w:type="spellStart"/>
      <w:r>
        <w:t>Mockup</w:t>
      </w:r>
      <w:proofErr w:type="spellEnd"/>
      <w:r>
        <w:t>, user-control relativo alla parte online</w:t>
      </w:r>
      <w:bookmarkEnd w:id="108"/>
    </w:p>
    <w:p w14:paraId="0B2A3376" w14:textId="64CC2729" w:rsidR="00084CB6" w:rsidRDefault="00084CB6" w:rsidP="001B2A57">
      <w:pPr>
        <w:rPr>
          <w:rFonts w:ascii="Arial" w:hAnsi="Arial" w:cs="Arial"/>
          <w:sz w:val="20"/>
          <w:szCs w:val="20"/>
        </w:rPr>
      </w:pPr>
    </w:p>
    <w:p w14:paraId="0707471C" w14:textId="5F2DCD3F" w:rsidR="00D10C50" w:rsidRDefault="00D10C50" w:rsidP="001B2A57">
      <w:pPr>
        <w:rPr>
          <w:rFonts w:ascii="Arial" w:hAnsi="Arial" w:cs="Arial"/>
          <w:sz w:val="20"/>
          <w:szCs w:val="20"/>
        </w:rPr>
      </w:pPr>
      <w:r>
        <w:rPr>
          <w:rFonts w:ascii="Arial" w:hAnsi="Arial" w:cs="Arial"/>
          <w:sz w:val="20"/>
          <w:szCs w:val="20"/>
        </w:rPr>
        <w:t>Sebbene non sia stata ancora implementata la parte online, le figure 13 e 14 ne mostrano i prototipi.</w:t>
      </w:r>
    </w:p>
    <w:p w14:paraId="7B27DFF8" w14:textId="36240643" w:rsidR="00D10C50" w:rsidRPr="00D10C50" w:rsidRDefault="003E0E1A" w:rsidP="001B2A57">
      <w:pPr>
        <w:rPr>
          <w:rFonts w:ascii="Arial" w:hAnsi="Arial" w:cs="Arial"/>
          <w:sz w:val="20"/>
          <w:szCs w:val="20"/>
        </w:rPr>
      </w:pPr>
      <w:r>
        <w:rPr>
          <w:rFonts w:ascii="Arial" w:hAnsi="Arial" w:cs="Arial"/>
          <w:sz w:val="20"/>
          <w:szCs w:val="20"/>
        </w:rPr>
        <w:t>La figura 13 mostra la lettura</w:t>
      </w:r>
      <w:r w:rsidR="00AA54B5">
        <w:rPr>
          <w:rFonts w:ascii="Arial" w:hAnsi="Arial" w:cs="Arial"/>
          <w:sz w:val="20"/>
          <w:szCs w:val="20"/>
        </w:rPr>
        <w:t xml:space="preserve"> in tempo reale dello status dei dispositivi. Il led di stato può segnalare errore, corretto funzionamento, e qualsiasi stato rilevante debba essere mostrato all’utente. </w:t>
      </w:r>
      <w:r w:rsidR="004C6E06">
        <w:rPr>
          <w:rFonts w:ascii="Arial" w:hAnsi="Arial" w:cs="Arial"/>
          <w:sz w:val="20"/>
          <w:szCs w:val="20"/>
        </w:rPr>
        <w:t>È presente un riferimento all’attuale configurazione del dispositivo, oppure un altro riferimento relativo al dispositivo a seconda della necessità del team di lavoro, e un bottone che permette di modificare la configurazione aprendola con l’applicativo dedicato al dispositivo.</w:t>
      </w:r>
    </w:p>
    <w:p w14:paraId="393F169A" w14:textId="77777777" w:rsidR="00084CB6" w:rsidRDefault="00084CB6" w:rsidP="001B2A57">
      <w:pPr>
        <w:rPr>
          <w:noProof/>
        </w:rPr>
      </w:pPr>
    </w:p>
    <w:p w14:paraId="628F7CB8" w14:textId="77777777" w:rsidR="00A36449" w:rsidRDefault="00084CB6" w:rsidP="00A36449">
      <w:pPr>
        <w:keepNext/>
        <w:jc w:val="center"/>
      </w:pPr>
      <w:r>
        <w:rPr>
          <w:noProof/>
          <w:lang w:eastAsia="it-CH"/>
        </w:rPr>
        <w:drawing>
          <wp:inline distT="0" distB="0" distL="0" distR="0" wp14:anchorId="774EB618" wp14:editId="6C2C747C">
            <wp:extent cx="2363115" cy="2910253"/>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495" t="30189" r="42715" b="41290"/>
                    <a:stretch/>
                  </pic:blipFill>
                  <pic:spPr bwMode="auto">
                    <a:xfrm>
                      <a:off x="0" y="0"/>
                      <a:ext cx="2368364" cy="2916717"/>
                    </a:xfrm>
                    <a:prstGeom prst="rect">
                      <a:avLst/>
                    </a:prstGeom>
                    <a:ln>
                      <a:noFill/>
                    </a:ln>
                    <a:extLst>
                      <a:ext uri="{53640926-AAD7-44D8-BBD7-CCE9431645EC}">
                        <a14:shadowObscured xmlns:a14="http://schemas.microsoft.com/office/drawing/2010/main"/>
                      </a:ext>
                    </a:extLst>
                  </pic:spPr>
                </pic:pic>
              </a:graphicData>
            </a:graphic>
          </wp:inline>
        </w:drawing>
      </w:r>
    </w:p>
    <w:p w14:paraId="1359BEA7" w14:textId="54A2D50B" w:rsidR="00084CB6" w:rsidRDefault="00A36449" w:rsidP="00A36449">
      <w:pPr>
        <w:pStyle w:val="Didascalia"/>
        <w:jc w:val="center"/>
      </w:pPr>
      <w:bookmarkStart w:id="109" w:name="_Toc94462482"/>
      <w:r>
        <w:t xml:space="preserve">Figura </w:t>
      </w:r>
      <w:r w:rsidR="008700B4">
        <w:fldChar w:fldCharType="begin"/>
      </w:r>
      <w:r w:rsidR="008700B4">
        <w:instrText xml:space="preserve"> SEQ Figura \* ARABIC </w:instrText>
      </w:r>
      <w:r w:rsidR="008700B4">
        <w:fldChar w:fldCharType="separate"/>
      </w:r>
      <w:r w:rsidR="006F1EC3">
        <w:rPr>
          <w:noProof/>
        </w:rPr>
        <w:t>14</w:t>
      </w:r>
      <w:r w:rsidR="008700B4">
        <w:rPr>
          <w:noProof/>
        </w:rPr>
        <w:fldChar w:fldCharType="end"/>
      </w:r>
      <w:r>
        <w:t xml:space="preserve">: </w:t>
      </w:r>
      <w:proofErr w:type="spellStart"/>
      <w:r>
        <w:t>Mockup</w:t>
      </w:r>
      <w:proofErr w:type="spellEnd"/>
      <w:r>
        <w:t>, parte online, creazione di un esperimento</w:t>
      </w:r>
      <w:bookmarkEnd w:id="109"/>
    </w:p>
    <w:p w14:paraId="302FFD3D" w14:textId="49B6BAFE" w:rsidR="00084CB6" w:rsidRDefault="00084CB6" w:rsidP="001B2A57">
      <w:pPr>
        <w:rPr>
          <w:rFonts w:ascii="Arial" w:hAnsi="Arial" w:cs="Arial"/>
          <w:sz w:val="20"/>
          <w:szCs w:val="20"/>
        </w:rPr>
      </w:pPr>
    </w:p>
    <w:p w14:paraId="02308ABA" w14:textId="40584AED" w:rsidR="004C6E06" w:rsidRPr="004C6E06" w:rsidRDefault="004C6E06" w:rsidP="001B2A57">
      <w:pPr>
        <w:rPr>
          <w:rFonts w:ascii="Arial" w:hAnsi="Arial" w:cs="Arial"/>
          <w:sz w:val="20"/>
          <w:szCs w:val="20"/>
        </w:rPr>
      </w:pPr>
      <w:r>
        <w:rPr>
          <w:rFonts w:ascii="Arial" w:hAnsi="Arial" w:cs="Arial"/>
          <w:sz w:val="20"/>
          <w:szCs w:val="20"/>
        </w:rPr>
        <w:t>La figura 14 mostra il concept per la finestra di creazione di un nuovo esperimento.</w:t>
      </w:r>
    </w:p>
    <w:p w14:paraId="7356BBF2" w14:textId="1494CA55" w:rsidR="0090711F" w:rsidRDefault="0090711F" w:rsidP="0090711F">
      <w:pPr>
        <w:pStyle w:val="Titolo2"/>
      </w:pPr>
      <w:bookmarkStart w:id="110" w:name="_Toc94462444"/>
      <w:r>
        <w:t>User-control</w:t>
      </w:r>
      <w:bookmarkEnd w:id="110"/>
      <w:r w:rsidR="0024657E">
        <w:rPr>
          <w:rStyle w:val="Rimandonotaapidipagina"/>
        </w:rPr>
        <w:footnoteReference w:id="12"/>
      </w:r>
    </w:p>
    <w:p w14:paraId="11CA7A16" w14:textId="6E0D2BD1" w:rsidR="00411C12" w:rsidRDefault="008851DA" w:rsidP="00411C12">
      <w:pPr>
        <w:rPr>
          <w:rFonts w:ascii="Arial" w:hAnsi="Arial" w:cs="Arial"/>
          <w:sz w:val="20"/>
          <w:szCs w:val="20"/>
        </w:rPr>
      </w:pPr>
      <w:r>
        <w:rPr>
          <w:rFonts w:ascii="Arial" w:hAnsi="Arial" w:cs="Arial"/>
          <w:sz w:val="20"/>
          <w:szCs w:val="20"/>
        </w:rPr>
        <w:t>Per un’interfaccia dinamica è necessario che i vari controlli e strumenti grafici siano istanziati al momento opportuno. L’utente non vorrebbe vedere uno slider per scorrere le immagini della deposizione prima che una deposizione sia aperta.</w:t>
      </w:r>
    </w:p>
    <w:p w14:paraId="0A56D15D" w14:textId="1370D280" w:rsidR="008851DA" w:rsidRDefault="008851DA" w:rsidP="00411C12">
      <w:pPr>
        <w:rPr>
          <w:rFonts w:ascii="Arial" w:hAnsi="Arial" w:cs="Arial"/>
          <w:sz w:val="20"/>
          <w:szCs w:val="20"/>
        </w:rPr>
      </w:pPr>
      <w:r>
        <w:rPr>
          <w:rFonts w:ascii="Arial" w:hAnsi="Arial" w:cs="Arial"/>
          <w:sz w:val="20"/>
          <w:szCs w:val="20"/>
        </w:rPr>
        <w:t>Conseguentemente bisogna ricorrere agli user-control</w:t>
      </w:r>
      <w:r w:rsidR="0024657E">
        <w:rPr>
          <w:rFonts w:ascii="Arial" w:hAnsi="Arial" w:cs="Arial"/>
          <w:sz w:val="20"/>
          <w:szCs w:val="20"/>
        </w:rPr>
        <w:t>.</w:t>
      </w:r>
    </w:p>
    <w:p w14:paraId="6DA2D667" w14:textId="1B08309F" w:rsidR="008851DA" w:rsidRDefault="008851DA" w:rsidP="00411C12">
      <w:pPr>
        <w:rPr>
          <w:rFonts w:ascii="Arial" w:hAnsi="Arial" w:cs="Arial"/>
          <w:sz w:val="20"/>
          <w:szCs w:val="20"/>
        </w:rPr>
      </w:pPr>
    </w:p>
    <w:p w14:paraId="243DF956" w14:textId="31591950" w:rsidR="008851DA" w:rsidRDefault="003D4BE2" w:rsidP="00411C12">
      <w:pPr>
        <w:rPr>
          <w:rFonts w:ascii="Arial" w:hAnsi="Arial" w:cs="Arial"/>
          <w:sz w:val="20"/>
          <w:szCs w:val="20"/>
        </w:rPr>
      </w:pPr>
      <w:r>
        <w:rPr>
          <w:rFonts w:ascii="Arial" w:hAnsi="Arial" w:cs="Arial"/>
          <w:sz w:val="20"/>
          <w:szCs w:val="20"/>
        </w:rPr>
        <w:lastRenderedPageBreak/>
        <w:t>La struttura di uno</w:t>
      </w:r>
      <w:r w:rsidR="008851DA">
        <w:rPr>
          <w:rFonts w:ascii="Arial" w:hAnsi="Arial" w:cs="Arial"/>
          <w:sz w:val="20"/>
          <w:szCs w:val="20"/>
        </w:rPr>
        <w:t xml:space="preserve"> user-control ricorda la</w:t>
      </w:r>
      <w:r>
        <w:rPr>
          <w:rFonts w:ascii="Arial" w:hAnsi="Arial" w:cs="Arial"/>
          <w:sz w:val="20"/>
          <w:szCs w:val="20"/>
        </w:rPr>
        <w:t xml:space="preserve"> struttura della</w:t>
      </w:r>
      <w:r w:rsidR="008851DA">
        <w:rPr>
          <w:rFonts w:ascii="Arial" w:hAnsi="Arial" w:cs="Arial"/>
          <w:sz w:val="20"/>
          <w:szCs w:val="20"/>
        </w:rPr>
        <w:t xml:space="preserve"> finestra principale</w:t>
      </w:r>
      <w:r>
        <w:rPr>
          <w:rFonts w:ascii="Arial" w:hAnsi="Arial" w:cs="Arial"/>
          <w:sz w:val="20"/>
          <w:szCs w:val="20"/>
        </w:rPr>
        <w:t xml:space="preserve">: un file </w:t>
      </w:r>
      <w:proofErr w:type="spellStart"/>
      <w:r>
        <w:rPr>
          <w:rFonts w:ascii="Arial" w:hAnsi="Arial" w:cs="Arial"/>
          <w:sz w:val="20"/>
          <w:szCs w:val="20"/>
        </w:rPr>
        <w:t>xaml</w:t>
      </w:r>
      <w:proofErr w:type="spellEnd"/>
      <w:r>
        <w:rPr>
          <w:rFonts w:ascii="Arial" w:hAnsi="Arial" w:cs="Arial"/>
          <w:sz w:val="20"/>
          <w:szCs w:val="20"/>
        </w:rPr>
        <w:t xml:space="preserve"> e il suo relativo file </w:t>
      </w:r>
      <w:proofErr w:type="spellStart"/>
      <w:r>
        <w:rPr>
          <w:rFonts w:ascii="Arial" w:hAnsi="Arial" w:cs="Arial"/>
          <w:sz w:val="20"/>
          <w:szCs w:val="20"/>
        </w:rPr>
        <w:t>cs</w:t>
      </w:r>
      <w:proofErr w:type="spellEnd"/>
      <w:r>
        <w:rPr>
          <w:rFonts w:ascii="Arial" w:hAnsi="Arial" w:cs="Arial"/>
          <w:sz w:val="20"/>
          <w:szCs w:val="20"/>
        </w:rPr>
        <w:t xml:space="preserve"> per la logica.</w:t>
      </w:r>
    </w:p>
    <w:p w14:paraId="422CEAC7" w14:textId="4FE973BE" w:rsidR="003D4BE2" w:rsidRDefault="003D4BE2" w:rsidP="00411C12">
      <w:pPr>
        <w:rPr>
          <w:rFonts w:ascii="Arial" w:hAnsi="Arial" w:cs="Arial"/>
          <w:sz w:val="20"/>
          <w:szCs w:val="20"/>
        </w:rPr>
      </w:pPr>
      <w:r>
        <w:rPr>
          <w:rFonts w:ascii="Arial" w:hAnsi="Arial" w:cs="Arial"/>
          <w:sz w:val="20"/>
          <w:szCs w:val="20"/>
        </w:rPr>
        <w:t>Tuttavia la finestra principale non può essere istanziata più volte, mentre lo user control sì.</w:t>
      </w:r>
    </w:p>
    <w:p w14:paraId="4A0A2C72" w14:textId="0357E4E3" w:rsidR="00F83A7F" w:rsidRDefault="00F83A7F" w:rsidP="00411C12">
      <w:pPr>
        <w:rPr>
          <w:rFonts w:ascii="Arial" w:hAnsi="Arial" w:cs="Arial"/>
          <w:sz w:val="20"/>
          <w:szCs w:val="20"/>
        </w:rPr>
      </w:pPr>
    </w:p>
    <w:p w14:paraId="5DF49947" w14:textId="4359132F" w:rsidR="00F83A7F" w:rsidRPr="00411C12" w:rsidRDefault="00F83A7F" w:rsidP="00411C12">
      <w:pPr>
        <w:rPr>
          <w:rFonts w:ascii="Arial" w:hAnsi="Arial" w:cs="Arial"/>
          <w:sz w:val="20"/>
          <w:szCs w:val="20"/>
        </w:rPr>
      </w:pPr>
      <w:r>
        <w:rPr>
          <w:rFonts w:ascii="Arial" w:hAnsi="Arial" w:cs="Arial"/>
          <w:sz w:val="20"/>
          <w:szCs w:val="20"/>
        </w:rPr>
        <w:t>Lo user control permette di creare grafiche e controlli utilizzabili nelle varie porzioni dell’applicativo.</w:t>
      </w:r>
    </w:p>
    <w:p w14:paraId="37EB89D1" w14:textId="31BDF416" w:rsidR="00470C67" w:rsidRDefault="00470C67" w:rsidP="00470C67">
      <w:pPr>
        <w:pStyle w:val="Titolo2"/>
      </w:pPr>
      <w:bookmarkStart w:id="111" w:name="_Toc94462445"/>
      <w:r>
        <w:t>Classi e metodi rilevanti</w:t>
      </w:r>
      <w:bookmarkEnd w:id="111"/>
    </w:p>
    <w:p w14:paraId="45DC189D" w14:textId="6D83F8ED" w:rsidR="00411C12" w:rsidRPr="00411C12" w:rsidRDefault="00411C12" w:rsidP="00411C12">
      <w:pPr>
        <w:rPr>
          <w:rFonts w:ascii="Arial" w:hAnsi="Arial" w:cs="Arial"/>
          <w:sz w:val="20"/>
          <w:szCs w:val="20"/>
        </w:rPr>
      </w:pPr>
      <w:r>
        <w:rPr>
          <w:rFonts w:ascii="Arial" w:hAnsi="Arial" w:cs="Arial"/>
          <w:sz w:val="20"/>
          <w:szCs w:val="20"/>
        </w:rPr>
        <w:t>SPIEGAZIONE DI CLASSI E METODI RILEVANTI IMPIEGATI NEL PROGETTO</w:t>
      </w:r>
    </w:p>
    <w:p w14:paraId="5F49B4DA" w14:textId="3DE4AFB0" w:rsidR="00470C67" w:rsidRPr="00470C67" w:rsidRDefault="00576996" w:rsidP="00576996">
      <w:pPr>
        <w:pStyle w:val="Paragrafoelenco"/>
        <w:numPr>
          <w:ilvl w:val="0"/>
          <w:numId w:val="41"/>
        </w:numPr>
      </w:pPr>
      <w:proofErr w:type="spellStart"/>
      <w:r>
        <w:t>diciotnary</w:t>
      </w:r>
      <w:proofErr w:type="spellEnd"/>
    </w:p>
    <w:p w14:paraId="7A7B033C" w14:textId="29ABE644" w:rsidR="00C94F2D" w:rsidRDefault="00C94F2D" w:rsidP="00C94F2D">
      <w:pPr>
        <w:pStyle w:val="Titolo1"/>
      </w:pPr>
      <w:bookmarkStart w:id="112" w:name="_Toc94462446"/>
      <w:r>
        <w:t>Analisi dei risultati</w:t>
      </w:r>
      <w:bookmarkEnd w:id="112"/>
    </w:p>
    <w:p w14:paraId="42AD74BA" w14:textId="10F4325C" w:rsidR="00470C67" w:rsidRDefault="00470C67" w:rsidP="00470C67">
      <w:pPr>
        <w:pStyle w:val="Titolo2"/>
      </w:pPr>
      <w:bookmarkStart w:id="113" w:name="_Toc94462447"/>
      <w:commentRangeStart w:id="114"/>
      <w:r>
        <w:t>Risultato</w:t>
      </w:r>
      <w:bookmarkEnd w:id="113"/>
      <w:commentRangeEnd w:id="114"/>
      <w:r w:rsidR="004E573F">
        <w:rPr>
          <w:rStyle w:val="Rimandocommento"/>
          <w:rFonts w:ascii="Cambria" w:hAnsi="Cambria" w:cs="Times New Roman"/>
          <w:b w:val="0"/>
          <w:bCs w:val="0"/>
          <w:i w:val="0"/>
          <w:iCs w:val="0"/>
        </w:rPr>
        <w:commentReference w:id="114"/>
      </w:r>
    </w:p>
    <w:p w14:paraId="3890864A" w14:textId="66FC4E5F" w:rsidR="00411C12" w:rsidRDefault="00B93C57" w:rsidP="00B93C57">
      <w:r>
        <w:rPr>
          <w:noProof/>
          <w:lang w:eastAsia="it-CH"/>
        </w:rPr>
        <w:drawing>
          <wp:inline distT="0" distB="0" distL="0" distR="0" wp14:anchorId="3496555D" wp14:editId="5C659152">
            <wp:extent cx="5756275" cy="299212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23"/>
                    <a:stretch>
                      <a:fillRect/>
                    </a:stretch>
                  </pic:blipFill>
                  <pic:spPr>
                    <a:xfrm>
                      <a:off x="0" y="0"/>
                      <a:ext cx="5756275" cy="2992120"/>
                    </a:xfrm>
                    <a:prstGeom prst="rect">
                      <a:avLst/>
                    </a:prstGeom>
                  </pic:spPr>
                </pic:pic>
              </a:graphicData>
            </a:graphic>
          </wp:inline>
        </w:drawing>
      </w:r>
    </w:p>
    <w:p w14:paraId="1EBBCDB0" w14:textId="4AE087A6" w:rsidR="00411C12" w:rsidRPr="00CC4481" w:rsidRDefault="00411C12" w:rsidP="00411C12">
      <w:pPr>
        <w:pStyle w:val="Didascalia"/>
        <w:rPr>
          <w:lang w:val="en-US"/>
        </w:rPr>
      </w:pPr>
      <w:bookmarkStart w:id="115" w:name="_Toc94462483"/>
      <w:proofErr w:type="spellStart"/>
      <w:r w:rsidRPr="00CC4481">
        <w:rPr>
          <w:lang w:val="en-US"/>
        </w:rPr>
        <w:t>Figura</w:t>
      </w:r>
      <w:proofErr w:type="spellEnd"/>
      <w:r w:rsidRPr="00CC4481">
        <w:rPr>
          <w:lang w:val="en-US"/>
        </w:rPr>
        <w:t xml:space="preserve"> </w:t>
      </w:r>
      <w:r w:rsidR="00541703">
        <w:fldChar w:fldCharType="begin"/>
      </w:r>
      <w:r w:rsidR="00541703" w:rsidRPr="00CC4481">
        <w:rPr>
          <w:lang w:val="en-US"/>
        </w:rPr>
        <w:instrText xml:space="preserve"> SEQ Figura \* ARABIC </w:instrText>
      </w:r>
      <w:r w:rsidR="00541703">
        <w:fldChar w:fldCharType="separate"/>
      </w:r>
      <w:r w:rsidR="006F1EC3" w:rsidRPr="00CC4481">
        <w:rPr>
          <w:noProof/>
          <w:lang w:val="en-US"/>
        </w:rPr>
        <w:t>15</w:t>
      </w:r>
      <w:r w:rsidR="00541703">
        <w:rPr>
          <w:noProof/>
        </w:rPr>
        <w:fldChar w:fldCharType="end"/>
      </w:r>
      <w:r w:rsidRPr="00CC4481">
        <w:rPr>
          <w:lang w:val="en-US"/>
        </w:rPr>
        <w:t>: Ground Control</w:t>
      </w:r>
      <w:bookmarkEnd w:id="115"/>
      <w:r w:rsidR="00B93C57" w:rsidRPr="00CC4481">
        <w:rPr>
          <w:lang w:val="en-US"/>
        </w:rPr>
        <w:t xml:space="preserve">, </w:t>
      </w:r>
      <w:proofErr w:type="spellStart"/>
      <w:r w:rsidR="00B93C57" w:rsidRPr="00CC4481">
        <w:rPr>
          <w:lang w:val="en-US"/>
        </w:rPr>
        <w:t>all’apertura</w:t>
      </w:r>
      <w:proofErr w:type="spellEnd"/>
    </w:p>
    <w:p w14:paraId="11EE6BF9" w14:textId="77777777" w:rsidR="00B5559D" w:rsidRPr="00CC4481" w:rsidRDefault="00B5559D">
      <w:pPr>
        <w:spacing w:line="240" w:lineRule="auto"/>
        <w:rPr>
          <w:lang w:val="en-US"/>
        </w:rPr>
      </w:pPr>
    </w:p>
    <w:p w14:paraId="03949335" w14:textId="52AB5526" w:rsidR="00D216F4" w:rsidRPr="00CC4481" w:rsidRDefault="00D216F4">
      <w:pPr>
        <w:spacing w:line="240" w:lineRule="auto"/>
        <w:rPr>
          <w:lang w:val="en-US"/>
        </w:rPr>
        <w:sectPr w:rsidR="00D216F4" w:rsidRPr="00CC4481" w:rsidSect="003A61F3">
          <w:headerReference w:type="even" r:id="rId24"/>
          <w:headerReference w:type="default" r:id="rId25"/>
          <w:footerReference w:type="default" r:id="rId26"/>
          <w:headerReference w:type="first" r:id="rId27"/>
          <w:footerReference w:type="first" r:id="rId28"/>
          <w:pgSz w:w="11900" w:h="16840" w:code="9"/>
          <w:pgMar w:top="1729" w:right="1134" w:bottom="851" w:left="1701" w:header="550" w:footer="567" w:gutter="0"/>
          <w:cols w:space="708"/>
          <w:titlePg/>
        </w:sectPr>
      </w:pPr>
    </w:p>
    <w:p w14:paraId="57015703" w14:textId="77777777" w:rsidR="00D216F4" w:rsidRPr="00CC4481" w:rsidRDefault="00D216F4" w:rsidP="00D216F4">
      <w:pPr>
        <w:keepNext/>
        <w:rPr>
          <w:lang w:val="en-US"/>
        </w:rPr>
      </w:pPr>
    </w:p>
    <w:p w14:paraId="1DE8EEE5" w14:textId="77777777" w:rsidR="00D216F4" w:rsidRPr="00CC4481" w:rsidRDefault="00D216F4" w:rsidP="00D216F4">
      <w:pPr>
        <w:keepNext/>
        <w:rPr>
          <w:lang w:val="en-US"/>
        </w:rPr>
      </w:pPr>
    </w:p>
    <w:p w14:paraId="7DE9E714" w14:textId="77777777" w:rsidR="00D216F4" w:rsidRPr="00CC4481" w:rsidRDefault="00D216F4" w:rsidP="00D216F4">
      <w:pPr>
        <w:keepNext/>
        <w:rPr>
          <w:lang w:val="en-US"/>
        </w:rPr>
      </w:pPr>
    </w:p>
    <w:p w14:paraId="35C8C608" w14:textId="77777777" w:rsidR="00D216F4" w:rsidRPr="00CC4481" w:rsidRDefault="00D216F4" w:rsidP="00D216F4">
      <w:pPr>
        <w:keepNext/>
        <w:rPr>
          <w:lang w:val="en-US"/>
        </w:rPr>
      </w:pPr>
    </w:p>
    <w:p w14:paraId="309E886F" w14:textId="63F3CE8C" w:rsidR="00D216F4" w:rsidRPr="00CC4481" w:rsidRDefault="00D216F4" w:rsidP="00D216F4">
      <w:pPr>
        <w:keepNext/>
        <w:rPr>
          <w:lang w:val="en-US"/>
        </w:rPr>
      </w:pPr>
    </w:p>
    <w:p w14:paraId="0445AE9B" w14:textId="1B47BEB5" w:rsidR="00D216F4" w:rsidRPr="00CC4481" w:rsidRDefault="009C4970" w:rsidP="00D216F4">
      <w:pPr>
        <w:keepNext/>
        <w:rPr>
          <w:lang w:val="en-US"/>
        </w:rPr>
      </w:pPr>
      <w:r>
        <w:rPr>
          <w:noProof/>
          <w:lang w:eastAsia="it-CH"/>
        </w:rPr>
        <w:drawing>
          <wp:anchor distT="0" distB="0" distL="114300" distR="114300" simplePos="0" relativeHeight="251658240" behindDoc="0" locked="0" layoutInCell="1" allowOverlap="1" wp14:anchorId="028B742D" wp14:editId="55C1F78C">
            <wp:simplePos x="0" y="0"/>
            <wp:positionH relativeFrom="margin">
              <wp:align>left</wp:align>
            </wp:positionH>
            <wp:positionV relativeFrom="paragraph">
              <wp:posOffset>33619</wp:posOffset>
            </wp:positionV>
            <wp:extent cx="8211820" cy="4447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6606" cy="4455858"/>
                    </a:xfrm>
                    <a:prstGeom prst="rect">
                      <a:avLst/>
                    </a:prstGeom>
                  </pic:spPr>
                </pic:pic>
              </a:graphicData>
            </a:graphic>
            <wp14:sizeRelH relativeFrom="margin">
              <wp14:pctWidth>0</wp14:pctWidth>
            </wp14:sizeRelH>
            <wp14:sizeRelV relativeFrom="margin">
              <wp14:pctHeight>0</wp14:pctHeight>
            </wp14:sizeRelV>
          </wp:anchor>
        </w:drawing>
      </w:r>
    </w:p>
    <w:p w14:paraId="6AE22411" w14:textId="77777777" w:rsidR="00D216F4" w:rsidRPr="00CC4481" w:rsidRDefault="00D216F4" w:rsidP="00D216F4">
      <w:pPr>
        <w:keepNext/>
        <w:rPr>
          <w:lang w:val="en-US"/>
        </w:rPr>
      </w:pPr>
    </w:p>
    <w:p w14:paraId="7A8ECAA9" w14:textId="67AFD4EA" w:rsidR="00D216F4" w:rsidRPr="00CC4481" w:rsidRDefault="00D216F4" w:rsidP="00D216F4">
      <w:pPr>
        <w:keepNext/>
        <w:rPr>
          <w:lang w:val="en-US"/>
        </w:rPr>
      </w:pPr>
    </w:p>
    <w:p w14:paraId="2A3D26AB" w14:textId="008EE2B9" w:rsidR="00D216F4" w:rsidRPr="00CC4481" w:rsidRDefault="00D216F4" w:rsidP="00D216F4">
      <w:pPr>
        <w:keepNext/>
        <w:rPr>
          <w:lang w:val="en-US"/>
        </w:rPr>
      </w:pPr>
    </w:p>
    <w:p w14:paraId="049C76F4" w14:textId="1C12244D" w:rsidR="00D216F4" w:rsidRPr="00CC4481" w:rsidRDefault="00D216F4" w:rsidP="00D216F4">
      <w:pPr>
        <w:keepNext/>
        <w:rPr>
          <w:lang w:val="en-US"/>
        </w:rPr>
      </w:pPr>
    </w:p>
    <w:p w14:paraId="7F0752B8" w14:textId="56FD5840" w:rsidR="00D216F4" w:rsidRPr="00CC4481" w:rsidRDefault="00D216F4" w:rsidP="00D216F4">
      <w:pPr>
        <w:keepNext/>
        <w:rPr>
          <w:lang w:val="en-US"/>
        </w:rPr>
      </w:pPr>
    </w:p>
    <w:p w14:paraId="502F6F62" w14:textId="46D0DE2A" w:rsidR="00D216F4" w:rsidRPr="00CC4481" w:rsidRDefault="00D216F4" w:rsidP="00D216F4">
      <w:pPr>
        <w:keepNext/>
        <w:rPr>
          <w:lang w:val="en-US"/>
        </w:rPr>
      </w:pPr>
    </w:p>
    <w:p w14:paraId="55E7C9BF" w14:textId="38339215" w:rsidR="00D216F4" w:rsidRPr="00CC4481" w:rsidRDefault="00D216F4" w:rsidP="00D216F4">
      <w:pPr>
        <w:keepNext/>
        <w:rPr>
          <w:lang w:val="en-US"/>
        </w:rPr>
      </w:pPr>
    </w:p>
    <w:p w14:paraId="2D780679" w14:textId="709D1770" w:rsidR="00D216F4" w:rsidRPr="00CC4481" w:rsidRDefault="00D216F4" w:rsidP="00D216F4">
      <w:pPr>
        <w:keepNext/>
        <w:rPr>
          <w:lang w:val="en-US"/>
        </w:rPr>
      </w:pPr>
    </w:p>
    <w:p w14:paraId="55990877" w14:textId="6AE6A2E8" w:rsidR="00D216F4" w:rsidRPr="00CC4481" w:rsidRDefault="00D216F4" w:rsidP="00D216F4">
      <w:pPr>
        <w:keepNext/>
        <w:rPr>
          <w:lang w:val="en-US"/>
        </w:rPr>
      </w:pPr>
    </w:p>
    <w:p w14:paraId="2D048AC7" w14:textId="224CCEBC" w:rsidR="00D216F4" w:rsidRPr="00CC4481" w:rsidRDefault="00D216F4" w:rsidP="00D216F4">
      <w:pPr>
        <w:keepNext/>
        <w:rPr>
          <w:lang w:val="en-US"/>
        </w:rPr>
      </w:pPr>
    </w:p>
    <w:p w14:paraId="77A3BEFC" w14:textId="5FE2CEB1" w:rsidR="00D216F4" w:rsidRPr="00CC4481" w:rsidRDefault="00D216F4" w:rsidP="00D216F4">
      <w:pPr>
        <w:keepNext/>
        <w:rPr>
          <w:lang w:val="en-US"/>
        </w:rPr>
      </w:pPr>
    </w:p>
    <w:p w14:paraId="1B2053F7" w14:textId="4241E147" w:rsidR="00D216F4" w:rsidRPr="00CC4481" w:rsidRDefault="00D216F4" w:rsidP="00D216F4">
      <w:pPr>
        <w:keepNext/>
        <w:rPr>
          <w:lang w:val="en-US"/>
        </w:rPr>
      </w:pPr>
    </w:p>
    <w:p w14:paraId="746C439F" w14:textId="69F603C7" w:rsidR="00D216F4" w:rsidRPr="00CC4481" w:rsidRDefault="00D216F4" w:rsidP="00D216F4">
      <w:pPr>
        <w:keepNext/>
        <w:rPr>
          <w:lang w:val="en-US"/>
        </w:rPr>
      </w:pPr>
    </w:p>
    <w:p w14:paraId="1DFBD1F8" w14:textId="2A6BE42C" w:rsidR="00D216F4" w:rsidRPr="00CC4481" w:rsidRDefault="00D216F4" w:rsidP="00D216F4">
      <w:pPr>
        <w:keepNext/>
        <w:rPr>
          <w:lang w:val="en-US"/>
        </w:rPr>
      </w:pPr>
    </w:p>
    <w:p w14:paraId="081D2B3A" w14:textId="4E9A6856" w:rsidR="009C4970" w:rsidRPr="00CC4481" w:rsidRDefault="009C4970" w:rsidP="00D216F4">
      <w:pPr>
        <w:keepNext/>
        <w:rPr>
          <w:lang w:val="en-US"/>
        </w:rPr>
      </w:pPr>
    </w:p>
    <w:p w14:paraId="14A18FE0" w14:textId="151935AE" w:rsidR="009C4970" w:rsidRPr="00CC4481" w:rsidRDefault="009C4970" w:rsidP="00D216F4">
      <w:pPr>
        <w:keepNext/>
        <w:rPr>
          <w:lang w:val="en-US"/>
        </w:rPr>
      </w:pPr>
    </w:p>
    <w:p w14:paraId="032D1B9F" w14:textId="74895A35" w:rsidR="009C4970" w:rsidRPr="00CC4481" w:rsidRDefault="009C4970" w:rsidP="00D216F4">
      <w:pPr>
        <w:keepNext/>
        <w:rPr>
          <w:lang w:val="en-US"/>
        </w:rPr>
      </w:pPr>
    </w:p>
    <w:p w14:paraId="54568CFB" w14:textId="176B4EFB" w:rsidR="009C4970" w:rsidRPr="00CC4481" w:rsidRDefault="009C4970" w:rsidP="00D216F4">
      <w:pPr>
        <w:keepNext/>
        <w:rPr>
          <w:lang w:val="en-US"/>
        </w:rPr>
      </w:pPr>
    </w:p>
    <w:p w14:paraId="0AC1A5D7" w14:textId="4203D47D" w:rsidR="009C4970" w:rsidRPr="00CC4481" w:rsidRDefault="009C4970" w:rsidP="00D216F4">
      <w:pPr>
        <w:keepNext/>
        <w:rPr>
          <w:lang w:val="en-US"/>
        </w:rPr>
      </w:pPr>
    </w:p>
    <w:p w14:paraId="27FB9FC5" w14:textId="105DFA1E" w:rsidR="009C4970" w:rsidRPr="00CC4481" w:rsidRDefault="009C4970" w:rsidP="00D216F4">
      <w:pPr>
        <w:keepNext/>
        <w:rPr>
          <w:lang w:val="en-US"/>
        </w:rPr>
      </w:pPr>
    </w:p>
    <w:p w14:paraId="057C02E4" w14:textId="6B7F9061" w:rsidR="00D216F4" w:rsidRPr="00CC4481" w:rsidRDefault="00D216F4" w:rsidP="009C4970">
      <w:pPr>
        <w:pStyle w:val="Didascalia"/>
        <w:rPr>
          <w:lang w:val="en-US"/>
        </w:rPr>
      </w:pPr>
      <w:proofErr w:type="spellStart"/>
      <w:r w:rsidRPr="00CC4481">
        <w:rPr>
          <w:lang w:val="en-US"/>
        </w:rPr>
        <w:t>Figura</w:t>
      </w:r>
      <w:proofErr w:type="spellEnd"/>
      <w:r w:rsidRPr="00CC4481">
        <w:rPr>
          <w:lang w:val="en-US"/>
        </w:rPr>
        <w:t xml:space="preserve"> </w:t>
      </w:r>
      <w:r w:rsidR="00541703">
        <w:fldChar w:fldCharType="begin"/>
      </w:r>
      <w:r w:rsidR="00541703" w:rsidRPr="00CC4481">
        <w:rPr>
          <w:lang w:val="en-US"/>
        </w:rPr>
        <w:instrText xml:space="preserve"> SEQ Figura \* ARABIC </w:instrText>
      </w:r>
      <w:r w:rsidR="00541703">
        <w:fldChar w:fldCharType="separate"/>
      </w:r>
      <w:r w:rsidR="006F1EC3" w:rsidRPr="00CC4481">
        <w:rPr>
          <w:noProof/>
          <w:lang w:val="en-US"/>
        </w:rPr>
        <w:t>16</w:t>
      </w:r>
      <w:r w:rsidR="00541703">
        <w:rPr>
          <w:noProof/>
        </w:rPr>
        <w:fldChar w:fldCharType="end"/>
      </w:r>
      <w:r w:rsidRPr="00CC4481">
        <w:rPr>
          <w:lang w:val="en-US"/>
        </w:rPr>
        <w:t>: Ground Control, at work</w:t>
      </w:r>
    </w:p>
    <w:p w14:paraId="1696A36A" w14:textId="2C07DE85" w:rsidR="00D216F4" w:rsidRPr="00CC4481" w:rsidRDefault="00D216F4" w:rsidP="00D216F4">
      <w:pPr>
        <w:pStyle w:val="Titolo2"/>
        <w:numPr>
          <w:ilvl w:val="0"/>
          <w:numId w:val="0"/>
        </w:numPr>
        <w:ind w:left="576" w:hanging="576"/>
        <w:rPr>
          <w:lang w:val="en-US"/>
        </w:rPr>
        <w:sectPr w:rsidR="00D216F4" w:rsidRPr="00CC4481" w:rsidSect="00D216F4">
          <w:pgSz w:w="16840" w:h="11900" w:orient="landscape" w:code="9"/>
          <w:pgMar w:top="1134" w:right="851" w:bottom="1701" w:left="1729" w:header="550" w:footer="567" w:gutter="0"/>
          <w:cols w:space="708"/>
          <w:titlePg/>
        </w:sectPr>
      </w:pPr>
      <w:bookmarkStart w:id="116" w:name="_Toc94462463"/>
      <w:bookmarkStart w:id="117" w:name="_Toc94462448"/>
    </w:p>
    <w:p w14:paraId="2E7B4E0C" w14:textId="3A3993A3" w:rsidR="00A64EC6" w:rsidRPr="00CC4481" w:rsidRDefault="00A64EC6">
      <w:pPr>
        <w:spacing w:line="240" w:lineRule="auto"/>
        <w:rPr>
          <w:rFonts w:ascii="Arial" w:hAnsi="Arial" w:cs="Arial"/>
          <w:b/>
          <w:bCs/>
          <w:i/>
          <w:iCs/>
          <w:sz w:val="28"/>
          <w:szCs w:val="28"/>
          <w:lang w:val="en-US"/>
        </w:rPr>
      </w:pPr>
    </w:p>
    <w:p w14:paraId="6FB3B3B1" w14:textId="312D35F2" w:rsidR="008978C2" w:rsidRDefault="00D216F4" w:rsidP="008978C2">
      <w:pPr>
        <w:pStyle w:val="Titolo2"/>
      </w:pPr>
      <w:r>
        <w:t>M</w:t>
      </w:r>
      <w:r w:rsidR="008978C2">
        <w:t>anuale d’uso</w:t>
      </w:r>
      <w:bookmarkEnd w:id="116"/>
    </w:p>
    <w:p w14:paraId="7CD76E69" w14:textId="328B89C2" w:rsidR="008978C2" w:rsidRDefault="00AC1D7F" w:rsidP="008978C2">
      <w:pPr>
        <w:rPr>
          <w:rFonts w:ascii="Arial" w:hAnsi="Arial" w:cs="Arial"/>
          <w:sz w:val="20"/>
          <w:szCs w:val="20"/>
        </w:rPr>
      </w:pPr>
      <w:r>
        <w:rPr>
          <w:rFonts w:ascii="Arial" w:hAnsi="Arial" w:cs="Arial"/>
          <w:sz w:val="20"/>
          <w:szCs w:val="20"/>
        </w:rPr>
        <w:t>In questo capito è spiegato come utilizzare l’applicativo Ground Control.</w:t>
      </w:r>
    </w:p>
    <w:p w14:paraId="2E30AA46" w14:textId="3F5E19EA" w:rsidR="00AC1D7F" w:rsidRDefault="00AC1D7F" w:rsidP="008978C2">
      <w:pPr>
        <w:rPr>
          <w:rFonts w:ascii="Arial" w:hAnsi="Arial" w:cs="Arial"/>
          <w:sz w:val="20"/>
          <w:szCs w:val="20"/>
        </w:rPr>
      </w:pPr>
    </w:p>
    <w:p w14:paraId="29AAA8CE" w14:textId="77777777" w:rsidR="00C24C05" w:rsidRDefault="00A64EC6" w:rsidP="00C24C05">
      <w:pPr>
        <w:keepNext/>
      </w:pPr>
      <w:r>
        <w:rPr>
          <w:rFonts w:ascii="Arial" w:hAnsi="Arial" w:cs="Arial"/>
          <w:noProof/>
          <w:sz w:val="20"/>
          <w:szCs w:val="20"/>
          <w:lang w:eastAsia="it-CH"/>
        </w:rPr>
        <w:drawing>
          <wp:inline distT="0" distB="0" distL="0" distR="0" wp14:anchorId="2A6F6171" wp14:editId="465AA4E2">
            <wp:extent cx="5743575" cy="29432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18150060" w14:textId="3E37890C" w:rsidR="00A64EC6" w:rsidRDefault="00C24C05" w:rsidP="00C24C05">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17</w:t>
      </w:r>
      <w:r w:rsidR="008700B4">
        <w:rPr>
          <w:noProof/>
        </w:rPr>
        <w:fldChar w:fldCharType="end"/>
      </w:r>
      <w:r>
        <w:t>: Manuale d'uso, GC aperto</w:t>
      </w:r>
    </w:p>
    <w:p w14:paraId="6F053159" w14:textId="21D2749B" w:rsidR="00A64EC6" w:rsidRDefault="00A64EC6" w:rsidP="008978C2">
      <w:pPr>
        <w:rPr>
          <w:rFonts w:ascii="Arial" w:hAnsi="Arial" w:cs="Arial"/>
          <w:sz w:val="20"/>
          <w:szCs w:val="20"/>
        </w:rPr>
      </w:pPr>
    </w:p>
    <w:p w14:paraId="21D01861" w14:textId="74887030" w:rsidR="00C24C05" w:rsidRDefault="00C24C05" w:rsidP="008978C2">
      <w:pPr>
        <w:rPr>
          <w:rFonts w:ascii="Arial" w:hAnsi="Arial" w:cs="Arial"/>
          <w:sz w:val="20"/>
          <w:szCs w:val="20"/>
        </w:rPr>
      </w:pPr>
      <w:r>
        <w:rPr>
          <w:rFonts w:ascii="Arial" w:hAnsi="Arial" w:cs="Arial"/>
          <w:sz w:val="20"/>
          <w:szCs w:val="20"/>
        </w:rPr>
        <w:t>Appena aperto, l’applicativo mostra l’elenco degli esperimenti presenti nel percorso configurato.</w:t>
      </w:r>
    </w:p>
    <w:p w14:paraId="3144C997" w14:textId="05EE24A3" w:rsidR="00C24C05" w:rsidRDefault="00C24C05" w:rsidP="008978C2">
      <w:pPr>
        <w:rPr>
          <w:rFonts w:ascii="Arial" w:hAnsi="Arial" w:cs="Arial"/>
          <w:sz w:val="20"/>
          <w:szCs w:val="20"/>
        </w:rPr>
      </w:pPr>
      <w:r>
        <w:rPr>
          <w:rFonts w:ascii="Arial" w:hAnsi="Arial" w:cs="Arial"/>
          <w:sz w:val="20"/>
          <w:szCs w:val="20"/>
        </w:rPr>
        <w:t>Il pulsante sulla sinistra del riquadro degli esperimenti</w:t>
      </w:r>
      <w:r w:rsidR="00027FDB">
        <w:rPr>
          <w:rFonts w:ascii="Arial" w:hAnsi="Arial" w:cs="Arial"/>
          <w:sz w:val="20"/>
          <w:szCs w:val="20"/>
        </w:rPr>
        <w:t xml:space="preserve"> permette di mostrare e nascondere la sezione.</w:t>
      </w:r>
    </w:p>
    <w:p w14:paraId="1C00404F" w14:textId="77777777" w:rsidR="00027FDB" w:rsidRDefault="00027FDB" w:rsidP="008978C2">
      <w:pPr>
        <w:rPr>
          <w:rFonts w:ascii="Arial" w:hAnsi="Arial" w:cs="Arial"/>
          <w:sz w:val="20"/>
          <w:szCs w:val="20"/>
        </w:rPr>
      </w:pPr>
    </w:p>
    <w:p w14:paraId="1BB4F067" w14:textId="77777777" w:rsidR="00027FDB" w:rsidRDefault="00A64EC6" w:rsidP="00027FDB">
      <w:pPr>
        <w:keepNext/>
      </w:pPr>
      <w:r>
        <w:rPr>
          <w:rFonts w:ascii="Arial" w:hAnsi="Arial" w:cs="Arial"/>
          <w:noProof/>
          <w:sz w:val="20"/>
          <w:szCs w:val="20"/>
          <w:lang w:eastAsia="it-CH"/>
        </w:rPr>
        <w:drawing>
          <wp:inline distT="0" distB="0" distL="0" distR="0" wp14:anchorId="7F699C5B" wp14:editId="5532D571">
            <wp:extent cx="5204533" cy="2667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3641" cy="2687040"/>
                    </a:xfrm>
                    <a:prstGeom prst="rect">
                      <a:avLst/>
                    </a:prstGeom>
                    <a:noFill/>
                    <a:ln>
                      <a:noFill/>
                    </a:ln>
                  </pic:spPr>
                </pic:pic>
              </a:graphicData>
            </a:graphic>
          </wp:inline>
        </w:drawing>
      </w:r>
    </w:p>
    <w:p w14:paraId="4D3CF898" w14:textId="64D35A15" w:rsidR="00A64EC6" w:rsidRDefault="00027FDB" w:rsidP="00027FDB">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18</w:t>
      </w:r>
      <w:r w:rsidR="008700B4">
        <w:rPr>
          <w:noProof/>
        </w:rPr>
        <w:fldChar w:fldCharType="end"/>
      </w:r>
      <w:r>
        <w:t>: Manuale d'uso, elenco esperimenti chiuso</w:t>
      </w:r>
    </w:p>
    <w:p w14:paraId="156129C5" w14:textId="4B8C23BC" w:rsidR="002E3294" w:rsidRDefault="002E3294" w:rsidP="008978C2">
      <w:pPr>
        <w:rPr>
          <w:rFonts w:ascii="Arial" w:hAnsi="Arial" w:cs="Arial"/>
          <w:sz w:val="20"/>
          <w:szCs w:val="20"/>
        </w:rPr>
      </w:pPr>
    </w:p>
    <w:p w14:paraId="31D378E9" w14:textId="77777777" w:rsidR="00511FA9" w:rsidRDefault="007634F1" w:rsidP="00511FA9">
      <w:pPr>
        <w:keepNext/>
      </w:pPr>
      <w:r>
        <w:rPr>
          <w:rFonts w:ascii="Arial" w:hAnsi="Arial" w:cs="Arial"/>
          <w:noProof/>
          <w:sz w:val="20"/>
          <w:szCs w:val="20"/>
          <w:lang w:eastAsia="it-CH"/>
        </w:rPr>
        <w:lastRenderedPageBreak/>
        <w:drawing>
          <wp:inline distT="0" distB="0" distL="0" distR="0" wp14:anchorId="774EF5DD" wp14:editId="001E0E00">
            <wp:extent cx="5753100" cy="38195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5A43D3D6" w14:textId="0817F7E3" w:rsidR="002E3294" w:rsidRDefault="00511FA9" w:rsidP="00511FA9">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19</w:t>
      </w:r>
      <w:r w:rsidR="008700B4">
        <w:rPr>
          <w:noProof/>
        </w:rPr>
        <w:fldChar w:fldCharType="end"/>
      </w:r>
      <w:r>
        <w:t>: Manuale d'uso, opzioni esperimento</w:t>
      </w:r>
    </w:p>
    <w:p w14:paraId="583BD4BF" w14:textId="1F84C223" w:rsidR="00511FA9" w:rsidRDefault="00511FA9" w:rsidP="008978C2">
      <w:pPr>
        <w:rPr>
          <w:rFonts w:ascii="Arial" w:hAnsi="Arial" w:cs="Arial"/>
          <w:sz w:val="20"/>
          <w:szCs w:val="20"/>
        </w:rPr>
      </w:pPr>
    </w:p>
    <w:p w14:paraId="43188EBC" w14:textId="1EFC0380" w:rsidR="00511FA9" w:rsidRDefault="00511FA9" w:rsidP="008978C2">
      <w:pPr>
        <w:rPr>
          <w:rFonts w:ascii="Arial" w:hAnsi="Arial" w:cs="Arial"/>
          <w:sz w:val="20"/>
          <w:szCs w:val="20"/>
        </w:rPr>
      </w:pPr>
      <w:r>
        <w:rPr>
          <w:rFonts w:ascii="Arial" w:hAnsi="Arial" w:cs="Arial"/>
          <w:sz w:val="20"/>
          <w:szCs w:val="20"/>
        </w:rPr>
        <w:t>L’utente può eseguire le operazioni mostrate dalla figura 19.</w:t>
      </w:r>
    </w:p>
    <w:p w14:paraId="15457960" w14:textId="47837575" w:rsidR="00511FA9" w:rsidRDefault="00511FA9" w:rsidP="008978C2">
      <w:pPr>
        <w:rPr>
          <w:rFonts w:ascii="Arial" w:hAnsi="Arial" w:cs="Arial"/>
          <w:sz w:val="20"/>
          <w:szCs w:val="20"/>
        </w:rPr>
      </w:pPr>
    </w:p>
    <w:p w14:paraId="193DD256" w14:textId="3808E1DB" w:rsidR="00511FA9" w:rsidRDefault="00511FA9" w:rsidP="00511FA9">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 xml:space="preserve">il </w:t>
      </w:r>
      <w:r w:rsidR="005871A8">
        <w:rPr>
          <w:rFonts w:ascii="Arial" w:hAnsi="Arial" w:cs="Arial"/>
          <w:sz w:val="20"/>
          <w:szCs w:val="20"/>
        </w:rPr>
        <w:t>menu</w:t>
      </w:r>
      <w:r>
        <w:rPr>
          <w:rFonts w:ascii="Arial" w:hAnsi="Arial" w:cs="Arial"/>
          <w:sz w:val="20"/>
          <w:szCs w:val="20"/>
        </w:rPr>
        <w:t xml:space="preserve"> mostra l’immagine di provino, se presente altrimenti ne mostra una predefinita (figura 20), e il commento</w:t>
      </w:r>
      <w:r w:rsidR="005871A8">
        <w:rPr>
          <w:rFonts w:ascii="Arial" w:hAnsi="Arial" w:cs="Arial"/>
          <w:sz w:val="20"/>
          <w:szCs w:val="20"/>
        </w:rPr>
        <w:t xml:space="preserve"> testuale</w:t>
      </w:r>
      <w:r>
        <w:rPr>
          <w:rFonts w:ascii="Arial" w:hAnsi="Arial" w:cs="Arial"/>
          <w:sz w:val="20"/>
          <w:szCs w:val="20"/>
        </w:rPr>
        <w:t xml:space="preserve"> </w:t>
      </w:r>
      <w:r w:rsidR="005871A8">
        <w:rPr>
          <w:rFonts w:ascii="Arial" w:hAnsi="Arial" w:cs="Arial"/>
          <w:sz w:val="20"/>
          <w:szCs w:val="20"/>
        </w:rPr>
        <w:t>de</w:t>
      </w:r>
      <w:r>
        <w:rPr>
          <w:rFonts w:ascii="Arial" w:hAnsi="Arial" w:cs="Arial"/>
          <w:sz w:val="20"/>
          <w:szCs w:val="20"/>
        </w:rPr>
        <w:t>ll’esperimento</w:t>
      </w:r>
      <w:r w:rsidR="005871A8">
        <w:rPr>
          <w:rFonts w:ascii="Arial" w:hAnsi="Arial" w:cs="Arial"/>
          <w:sz w:val="20"/>
          <w:szCs w:val="20"/>
        </w:rPr>
        <w:t>.</w:t>
      </w:r>
      <w:r w:rsidR="00DF317C">
        <w:rPr>
          <w:rFonts w:ascii="Arial" w:hAnsi="Arial" w:cs="Arial"/>
          <w:sz w:val="20"/>
          <w:szCs w:val="20"/>
        </w:rPr>
        <w:t xml:space="preserve"> Entrambi si trovano nella cartella dell’esperimento. L’immagine si salva automaticamente, per il commento è necessario salvare il file con la parola chiave “Experiment” nel nome e che sia </w:t>
      </w:r>
      <w:proofErr w:type="spellStart"/>
      <w:r w:rsidR="00DF317C">
        <w:rPr>
          <w:rFonts w:ascii="Arial" w:hAnsi="Arial" w:cs="Arial"/>
          <w:sz w:val="20"/>
          <w:szCs w:val="20"/>
        </w:rPr>
        <w:t>txt</w:t>
      </w:r>
      <w:proofErr w:type="spellEnd"/>
      <w:r w:rsidR="00DF317C">
        <w:rPr>
          <w:rFonts w:ascii="Arial" w:hAnsi="Arial" w:cs="Arial"/>
          <w:sz w:val="20"/>
          <w:szCs w:val="20"/>
        </w:rPr>
        <w:t>.</w:t>
      </w:r>
    </w:p>
    <w:p w14:paraId="2D149561" w14:textId="2AB1415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 xml:space="preserve">il menu apre il commento dell’esperimento con il programma predefinito della macchina per aprire i file di testo (es. Blocco note, </w:t>
      </w:r>
      <w:proofErr w:type="spellStart"/>
      <w:r>
        <w:rPr>
          <w:rFonts w:ascii="Arial" w:hAnsi="Arial" w:cs="Arial"/>
          <w:sz w:val="20"/>
          <w:szCs w:val="20"/>
        </w:rPr>
        <w:t>Notepad</w:t>
      </w:r>
      <w:proofErr w:type="spellEnd"/>
      <w:r>
        <w:rPr>
          <w:rFonts w:ascii="Arial" w:hAnsi="Arial" w:cs="Arial"/>
          <w:sz w:val="20"/>
          <w:szCs w:val="20"/>
        </w:rPr>
        <w:t>++, eccetera).</w:t>
      </w:r>
    </w:p>
    <w:p w14:paraId="6D250E6E" w14:textId="7CFCE2B7"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Directory</w:t>
      </w:r>
      <w:r>
        <w:rPr>
          <w:rFonts w:ascii="Arial" w:hAnsi="Arial" w:cs="Arial"/>
          <w:sz w:val="20"/>
          <w:szCs w:val="20"/>
        </w:rPr>
        <w:br/>
        <w:t>il menu permette di aprire nell’esplora risorse della macchina il percorso dell’esperimento selezionato oppure il percorso contenente gli esperimenti dell’elenco.</w:t>
      </w:r>
    </w:p>
    <w:p w14:paraId="22867342" w14:textId="1196DB3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il menu aggiorna la lista degli esperimenti. Se vi sarà un esperimento in più o in meno all’interno del percorso configurato, il cambiamento sarà riflesso sull’elenco.</w:t>
      </w:r>
    </w:p>
    <w:p w14:paraId="63652CF0" w14:textId="767CADA4"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il menu permette di comprimere l’esperimento selezionato</w:t>
      </w:r>
      <w:r w:rsidR="00054698">
        <w:rPr>
          <w:rFonts w:ascii="Arial" w:hAnsi="Arial" w:cs="Arial"/>
          <w:sz w:val="20"/>
          <w:szCs w:val="20"/>
        </w:rPr>
        <w:t xml:space="preserve"> in formato “zip”. Il file compresso si troverà nella medesima cartella dell’esperimento di origine.</w:t>
      </w:r>
    </w:p>
    <w:p w14:paraId="60513396" w14:textId="2A6AEE3C"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Cancella esperimento</w:t>
      </w:r>
      <w:r>
        <w:rPr>
          <w:rFonts w:ascii="Arial" w:hAnsi="Arial" w:cs="Arial"/>
          <w:sz w:val="20"/>
          <w:szCs w:val="20"/>
        </w:rPr>
        <w:br/>
        <w:t>il menu cancella</w:t>
      </w:r>
      <w:r w:rsidR="007E0574">
        <w:rPr>
          <w:rFonts w:ascii="Arial" w:hAnsi="Arial" w:cs="Arial"/>
          <w:sz w:val="20"/>
          <w:szCs w:val="20"/>
        </w:rPr>
        <w:t xml:space="preserve"> la cartella dell’esperimento selezionato. Siccome è un’operazione importante, all’utente è chiesta una conferma prima di procedere con la cancellazione dell’esperimento.</w:t>
      </w:r>
    </w:p>
    <w:p w14:paraId="63423150" w14:textId="0207E166" w:rsidR="007E0574" w:rsidRPr="00511FA9" w:rsidRDefault="007E0574" w:rsidP="00511FA9">
      <w:pPr>
        <w:pStyle w:val="Paragrafoelenco"/>
        <w:numPr>
          <w:ilvl w:val="0"/>
          <w:numId w:val="41"/>
        </w:numPr>
        <w:rPr>
          <w:rFonts w:ascii="Arial" w:hAnsi="Arial" w:cs="Arial"/>
          <w:sz w:val="20"/>
          <w:szCs w:val="20"/>
        </w:rPr>
      </w:pPr>
      <w:r>
        <w:rPr>
          <w:rFonts w:ascii="Arial" w:hAnsi="Arial" w:cs="Arial"/>
          <w:sz w:val="20"/>
          <w:szCs w:val="20"/>
        </w:rPr>
        <w:t>Nuovo esperimento</w:t>
      </w:r>
      <w:r>
        <w:rPr>
          <w:rFonts w:ascii="Arial" w:hAnsi="Arial" w:cs="Arial"/>
          <w:sz w:val="20"/>
          <w:szCs w:val="20"/>
        </w:rPr>
        <w:br/>
        <w:t>il menu consentirà di creare un esperimento nuovo vuoto oppure un esperimento nuovo basato su delle configurazioni esistenti. Facendo parte della parte online, questa voce è ancora da implementare.</w:t>
      </w:r>
    </w:p>
    <w:p w14:paraId="0524DD5E" w14:textId="494C8D4A" w:rsidR="00511FA9" w:rsidRDefault="00511FA9" w:rsidP="008978C2">
      <w:pPr>
        <w:rPr>
          <w:rFonts w:ascii="Arial" w:hAnsi="Arial" w:cs="Arial"/>
          <w:sz w:val="20"/>
          <w:szCs w:val="20"/>
        </w:rPr>
      </w:pPr>
    </w:p>
    <w:p w14:paraId="0BFDCAC1" w14:textId="77777777" w:rsidR="001752A4" w:rsidRDefault="007634F1" w:rsidP="001752A4">
      <w:pPr>
        <w:keepNext/>
      </w:pPr>
      <w:r>
        <w:rPr>
          <w:rFonts w:ascii="Arial" w:hAnsi="Arial" w:cs="Arial"/>
          <w:noProof/>
          <w:sz w:val="20"/>
          <w:szCs w:val="20"/>
          <w:lang w:eastAsia="it-CH"/>
        </w:rPr>
        <w:lastRenderedPageBreak/>
        <w:drawing>
          <wp:inline distT="0" distB="0" distL="0" distR="0" wp14:anchorId="4542C083" wp14:editId="787009F9">
            <wp:extent cx="5743575" cy="303847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15E53D84" w14:textId="2DC36E1B" w:rsidR="007634F1" w:rsidRDefault="001752A4" w:rsidP="001752A4">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20</w:t>
      </w:r>
      <w:r w:rsidR="008700B4">
        <w:rPr>
          <w:noProof/>
        </w:rPr>
        <w:fldChar w:fldCharType="end"/>
      </w:r>
      <w:r>
        <w:t>: Manuale d'uso, dettagli esperimento</w:t>
      </w:r>
    </w:p>
    <w:p w14:paraId="4AD8BA0B" w14:textId="3D8F080E" w:rsidR="001752A4" w:rsidRDefault="001752A4" w:rsidP="008978C2">
      <w:pPr>
        <w:rPr>
          <w:rFonts w:ascii="Arial" w:hAnsi="Arial" w:cs="Arial"/>
          <w:sz w:val="20"/>
          <w:szCs w:val="20"/>
        </w:rPr>
      </w:pPr>
    </w:p>
    <w:p w14:paraId="3334DA67" w14:textId="5BB0968B" w:rsidR="00EB5E87" w:rsidRDefault="00EB5E87" w:rsidP="008978C2">
      <w:pPr>
        <w:rPr>
          <w:rFonts w:ascii="Arial" w:hAnsi="Arial" w:cs="Arial"/>
          <w:sz w:val="20"/>
          <w:szCs w:val="20"/>
        </w:rPr>
      </w:pPr>
      <w:r>
        <w:rPr>
          <w:rFonts w:ascii="Arial" w:hAnsi="Arial" w:cs="Arial"/>
          <w:sz w:val="20"/>
          <w:szCs w:val="20"/>
        </w:rPr>
        <w:t>Tramite l’opzione “Vedi dettagli” all’utente sono mostrati l’immagine provino e il commento dell’esperimento selezionato. Se, come nel caso della figura 20, l’immagine non fosse presente verrebbe mostrata quella predefinita.</w:t>
      </w:r>
    </w:p>
    <w:p w14:paraId="208C285E" w14:textId="6981FF90" w:rsidR="00EB5E87" w:rsidRDefault="00EB5E87" w:rsidP="008978C2">
      <w:pPr>
        <w:rPr>
          <w:rFonts w:ascii="Arial" w:hAnsi="Arial" w:cs="Arial"/>
          <w:sz w:val="20"/>
          <w:szCs w:val="20"/>
        </w:rPr>
      </w:pPr>
      <w:r>
        <w:rPr>
          <w:rFonts w:ascii="Arial" w:hAnsi="Arial" w:cs="Arial"/>
          <w:sz w:val="20"/>
          <w:szCs w:val="20"/>
        </w:rPr>
        <w:t xml:space="preserve">L’utente può aggiungere un’immagine provino tramite la funzione </w:t>
      </w:r>
      <w:proofErr w:type="spellStart"/>
      <w:r>
        <w:rPr>
          <w:rFonts w:ascii="Arial" w:hAnsi="Arial" w:cs="Arial"/>
          <w:sz w:val="20"/>
          <w:szCs w:val="20"/>
        </w:rPr>
        <w:t>Drag&amp;Drop</w:t>
      </w:r>
      <w:proofErr w:type="spellEnd"/>
      <w:r>
        <w:rPr>
          <w:rFonts w:ascii="Arial" w:hAnsi="Arial" w:cs="Arial"/>
          <w:sz w:val="20"/>
          <w:szCs w:val="20"/>
        </w:rPr>
        <w:t>.</w:t>
      </w:r>
    </w:p>
    <w:p w14:paraId="0D5F2199" w14:textId="10F7E30A" w:rsidR="007634F1" w:rsidRDefault="007634F1" w:rsidP="008978C2">
      <w:pPr>
        <w:rPr>
          <w:rFonts w:ascii="Arial" w:hAnsi="Arial" w:cs="Arial"/>
          <w:sz w:val="20"/>
          <w:szCs w:val="20"/>
        </w:rPr>
      </w:pPr>
    </w:p>
    <w:p w14:paraId="24003403" w14:textId="77777777" w:rsidR="00F523CF" w:rsidRDefault="00F523CF" w:rsidP="00EB5E87">
      <w:pPr>
        <w:keepNext/>
        <w:rPr>
          <w:rFonts w:ascii="Arial" w:hAnsi="Arial" w:cs="Arial"/>
          <w:noProof/>
          <w:sz w:val="20"/>
          <w:szCs w:val="20"/>
        </w:rPr>
      </w:pPr>
    </w:p>
    <w:p w14:paraId="1E31B794" w14:textId="16E32B48" w:rsidR="00EB5E87" w:rsidRDefault="007634F1" w:rsidP="00EB5E87">
      <w:pPr>
        <w:keepNext/>
      </w:pPr>
      <w:r>
        <w:rPr>
          <w:rFonts w:ascii="Arial" w:hAnsi="Arial" w:cs="Arial"/>
          <w:noProof/>
          <w:sz w:val="20"/>
          <w:szCs w:val="20"/>
          <w:lang w:eastAsia="it-CH"/>
        </w:rPr>
        <w:drawing>
          <wp:inline distT="0" distB="0" distL="0" distR="0" wp14:anchorId="599922CA" wp14:editId="797EF753">
            <wp:extent cx="5743575" cy="30956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10106" b="3457"/>
                    <a:stretch/>
                  </pic:blipFill>
                  <pic:spPr bwMode="auto">
                    <a:xfrm>
                      <a:off x="0" y="0"/>
                      <a:ext cx="57435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0CDB3B4" w14:textId="14BCE192" w:rsidR="007634F1" w:rsidRDefault="00EB5E87" w:rsidP="00EB5E87">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21</w:t>
      </w:r>
      <w:r w:rsidR="008700B4">
        <w:rPr>
          <w:noProof/>
        </w:rPr>
        <w:fldChar w:fldCharType="end"/>
      </w:r>
      <w:r>
        <w:t xml:space="preserve">: Manuale d'uso, </w:t>
      </w:r>
      <w:proofErr w:type="spellStart"/>
      <w:r>
        <w:t>Drag&amp;Drop</w:t>
      </w:r>
      <w:proofErr w:type="spellEnd"/>
      <w:r>
        <w:t xml:space="preserve"> provino</w:t>
      </w:r>
    </w:p>
    <w:p w14:paraId="6823BAB4" w14:textId="49D1FD99" w:rsidR="007634F1" w:rsidRDefault="007634F1" w:rsidP="008978C2">
      <w:pPr>
        <w:rPr>
          <w:rFonts w:ascii="Arial" w:hAnsi="Arial" w:cs="Arial"/>
          <w:sz w:val="20"/>
          <w:szCs w:val="20"/>
        </w:rPr>
      </w:pPr>
    </w:p>
    <w:p w14:paraId="17FAB78B" w14:textId="3F12F287" w:rsidR="00EB5E87" w:rsidRDefault="00EB5E87" w:rsidP="008978C2">
      <w:pPr>
        <w:rPr>
          <w:rFonts w:ascii="Arial" w:hAnsi="Arial" w:cs="Arial"/>
          <w:sz w:val="20"/>
          <w:szCs w:val="20"/>
        </w:rPr>
      </w:pPr>
      <w:r>
        <w:rPr>
          <w:rFonts w:ascii="Arial" w:hAnsi="Arial" w:cs="Arial"/>
          <w:sz w:val="20"/>
          <w:szCs w:val="20"/>
        </w:rPr>
        <w:t>Per aggiungere un’immagine di provino è sufficiente trascinarla sopra quella predefinita e rilasciare il mouse.</w:t>
      </w:r>
    </w:p>
    <w:p w14:paraId="519A4E94" w14:textId="77777777" w:rsidR="00F523CF" w:rsidRDefault="00F523CF" w:rsidP="00EB5E87">
      <w:pPr>
        <w:keepNext/>
        <w:rPr>
          <w:rFonts w:ascii="Arial" w:hAnsi="Arial" w:cs="Arial"/>
          <w:noProof/>
          <w:sz w:val="20"/>
          <w:szCs w:val="20"/>
        </w:rPr>
      </w:pPr>
    </w:p>
    <w:p w14:paraId="676E2170" w14:textId="6ADD9497" w:rsidR="00EB5E87" w:rsidRDefault="007634F1" w:rsidP="00EB5E87">
      <w:pPr>
        <w:keepNext/>
      </w:pPr>
      <w:r>
        <w:rPr>
          <w:rFonts w:ascii="Arial" w:hAnsi="Arial" w:cs="Arial"/>
          <w:noProof/>
          <w:sz w:val="20"/>
          <w:szCs w:val="20"/>
          <w:lang w:eastAsia="it-CH"/>
        </w:rPr>
        <w:drawing>
          <wp:inline distT="0" distB="0" distL="0" distR="0" wp14:anchorId="4C20AA00" wp14:editId="0E519569">
            <wp:extent cx="5753100" cy="3086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10344" b="3713"/>
                    <a:stretch/>
                  </pic:blipFill>
                  <pic:spPr bwMode="auto">
                    <a:xfrm>
                      <a:off x="0" y="0"/>
                      <a:ext cx="5753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A62EE6D" w14:textId="4AC9DFB6" w:rsidR="007634F1" w:rsidRDefault="00EB5E87" w:rsidP="00EB5E87">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22</w:t>
      </w:r>
      <w:r w:rsidR="008700B4">
        <w:rPr>
          <w:noProof/>
        </w:rPr>
        <w:fldChar w:fldCharType="end"/>
      </w:r>
      <w:r>
        <w:t>: Manuale d'uso, conferma della nuova immagine provino</w:t>
      </w:r>
    </w:p>
    <w:p w14:paraId="6F339B97" w14:textId="34A26DCB" w:rsidR="00EB5E87" w:rsidRDefault="00EB5E87" w:rsidP="008978C2">
      <w:pPr>
        <w:rPr>
          <w:rFonts w:ascii="Arial" w:hAnsi="Arial" w:cs="Arial"/>
          <w:sz w:val="20"/>
          <w:szCs w:val="20"/>
        </w:rPr>
      </w:pPr>
    </w:p>
    <w:p w14:paraId="565AD106" w14:textId="72CAF8D7" w:rsidR="00695E87" w:rsidRDefault="00695E87" w:rsidP="008978C2">
      <w:pPr>
        <w:rPr>
          <w:rFonts w:ascii="Arial" w:hAnsi="Arial" w:cs="Arial"/>
          <w:sz w:val="20"/>
          <w:szCs w:val="20"/>
        </w:rPr>
      </w:pPr>
      <w:r>
        <w:rPr>
          <w:rFonts w:ascii="Arial" w:hAnsi="Arial" w:cs="Arial"/>
          <w:sz w:val="20"/>
          <w:szCs w:val="20"/>
        </w:rPr>
        <w:t>A questo punto viene chiesto all’utente se desidera cambiare l’immagine di provino dell’esperimento. Rispondendo in maniera affermativa l’immagine sarà salvata e mostrata all’utente.</w:t>
      </w:r>
    </w:p>
    <w:p w14:paraId="7D37F871" w14:textId="29278CB5" w:rsidR="007634F1" w:rsidRDefault="007634F1" w:rsidP="008978C2">
      <w:pPr>
        <w:rPr>
          <w:rFonts w:ascii="Arial" w:hAnsi="Arial" w:cs="Arial"/>
          <w:sz w:val="20"/>
          <w:szCs w:val="20"/>
        </w:rPr>
      </w:pPr>
    </w:p>
    <w:p w14:paraId="761B9CA7" w14:textId="77777777" w:rsidR="00695E87" w:rsidRDefault="007634F1" w:rsidP="00695E87">
      <w:pPr>
        <w:keepNext/>
      </w:pPr>
      <w:r>
        <w:rPr>
          <w:rFonts w:ascii="Arial" w:hAnsi="Arial" w:cs="Arial"/>
          <w:noProof/>
          <w:sz w:val="20"/>
          <w:szCs w:val="20"/>
          <w:lang w:eastAsia="it-CH"/>
        </w:rPr>
        <w:drawing>
          <wp:inline distT="0" distB="0" distL="0" distR="0" wp14:anchorId="50FA181C" wp14:editId="4BDB4B16">
            <wp:extent cx="5743575" cy="3038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6D4DC841" w14:textId="215BC09E" w:rsidR="007634F1" w:rsidRDefault="00695E87" w:rsidP="00695E87">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23</w:t>
      </w:r>
      <w:r w:rsidR="008700B4">
        <w:rPr>
          <w:noProof/>
        </w:rPr>
        <w:fldChar w:fldCharType="end"/>
      </w:r>
      <w:r>
        <w:t>: Manuale d'uso, nuova immagine provino</w:t>
      </w:r>
    </w:p>
    <w:p w14:paraId="55AAC70A" w14:textId="64D947C0" w:rsidR="007634F1" w:rsidRDefault="007634F1" w:rsidP="008978C2">
      <w:pPr>
        <w:rPr>
          <w:rFonts w:ascii="Arial" w:hAnsi="Arial" w:cs="Arial"/>
          <w:sz w:val="20"/>
          <w:szCs w:val="20"/>
        </w:rPr>
      </w:pPr>
    </w:p>
    <w:p w14:paraId="7EA27992" w14:textId="77777777" w:rsidR="007634F1" w:rsidRDefault="007634F1" w:rsidP="008978C2">
      <w:pPr>
        <w:rPr>
          <w:rFonts w:ascii="Arial" w:hAnsi="Arial" w:cs="Arial"/>
          <w:sz w:val="20"/>
          <w:szCs w:val="20"/>
        </w:rPr>
      </w:pPr>
    </w:p>
    <w:p w14:paraId="14E344B5" w14:textId="77777777" w:rsidR="00F523CF" w:rsidRDefault="00F523CF" w:rsidP="008978C2">
      <w:pPr>
        <w:rPr>
          <w:rFonts w:ascii="Arial" w:hAnsi="Arial" w:cs="Arial"/>
          <w:noProof/>
          <w:sz w:val="20"/>
          <w:szCs w:val="20"/>
        </w:rPr>
      </w:pPr>
    </w:p>
    <w:p w14:paraId="1DCCA8E8" w14:textId="77777777" w:rsidR="00F523CF" w:rsidRDefault="00F523CF" w:rsidP="008978C2">
      <w:pPr>
        <w:rPr>
          <w:rFonts w:ascii="Arial" w:hAnsi="Arial" w:cs="Arial"/>
          <w:noProof/>
          <w:sz w:val="20"/>
          <w:szCs w:val="20"/>
        </w:rPr>
      </w:pPr>
    </w:p>
    <w:p w14:paraId="54BD77C0" w14:textId="77777777" w:rsidR="00F523CF" w:rsidRDefault="00F523CF" w:rsidP="008978C2">
      <w:pPr>
        <w:rPr>
          <w:rFonts w:ascii="Arial" w:hAnsi="Arial" w:cs="Arial"/>
          <w:noProof/>
          <w:sz w:val="20"/>
          <w:szCs w:val="20"/>
        </w:rPr>
      </w:pPr>
    </w:p>
    <w:p w14:paraId="1006DEE9" w14:textId="6250E712" w:rsidR="007634F1" w:rsidRDefault="007634F1" w:rsidP="008978C2">
      <w:pPr>
        <w:rPr>
          <w:rFonts w:ascii="Arial" w:hAnsi="Arial" w:cs="Arial"/>
          <w:sz w:val="20"/>
          <w:szCs w:val="20"/>
        </w:rPr>
      </w:pPr>
      <w:r>
        <w:rPr>
          <w:rFonts w:ascii="Arial" w:hAnsi="Arial" w:cs="Arial"/>
          <w:noProof/>
          <w:sz w:val="20"/>
          <w:szCs w:val="20"/>
          <w:lang w:eastAsia="it-CH"/>
        </w:rPr>
        <w:lastRenderedPageBreak/>
        <w:drawing>
          <wp:inline distT="0" distB="0" distL="0" distR="0" wp14:anchorId="3D5E84B4" wp14:editId="4F96DA86">
            <wp:extent cx="5705014"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9769" t="16976" r="31457" b="32401"/>
                    <a:stretch/>
                  </pic:blipFill>
                  <pic:spPr bwMode="auto">
                    <a:xfrm>
                      <a:off x="0" y="0"/>
                      <a:ext cx="5708983" cy="3069184"/>
                    </a:xfrm>
                    <a:prstGeom prst="rect">
                      <a:avLst/>
                    </a:prstGeom>
                    <a:noFill/>
                    <a:ln>
                      <a:noFill/>
                    </a:ln>
                    <a:extLst>
                      <a:ext uri="{53640926-AAD7-44D8-BBD7-CCE9431645EC}">
                        <a14:shadowObscured xmlns:a14="http://schemas.microsoft.com/office/drawing/2010/main"/>
                      </a:ext>
                    </a:extLst>
                  </pic:spPr>
                </pic:pic>
              </a:graphicData>
            </a:graphic>
          </wp:inline>
        </w:drawing>
      </w:r>
    </w:p>
    <w:p w14:paraId="3F4C5F9C" w14:textId="6BAAA8F8" w:rsidR="006549FE" w:rsidRDefault="006549FE" w:rsidP="006549FE">
      <w:pPr>
        <w:pStyle w:val="Didascalia"/>
      </w:pPr>
      <w:r>
        <w:t xml:space="preserve">Figura </w:t>
      </w:r>
      <w:r w:rsidR="008700B4">
        <w:fldChar w:fldCharType="begin"/>
      </w:r>
      <w:r w:rsidR="008700B4">
        <w:instrText xml:space="preserve"> SEQ Figura \* ARABIC </w:instrText>
      </w:r>
      <w:r w:rsidR="008700B4">
        <w:fldChar w:fldCharType="separate"/>
      </w:r>
      <w:r w:rsidR="006F1EC3">
        <w:rPr>
          <w:noProof/>
        </w:rPr>
        <w:t>24</w:t>
      </w:r>
      <w:r w:rsidR="008700B4">
        <w:rPr>
          <w:noProof/>
        </w:rPr>
        <w:fldChar w:fldCharType="end"/>
      </w:r>
      <w:r>
        <w:t>: Manuale d'uso, opzioni deposizioni</w:t>
      </w:r>
    </w:p>
    <w:p w14:paraId="0A6584A0" w14:textId="006F884D" w:rsidR="006549FE" w:rsidRDefault="006549FE" w:rsidP="006549FE">
      <w:pPr>
        <w:rPr>
          <w:rFonts w:ascii="Arial" w:hAnsi="Arial" w:cs="Arial"/>
          <w:sz w:val="20"/>
          <w:szCs w:val="20"/>
        </w:rPr>
      </w:pPr>
    </w:p>
    <w:p w14:paraId="51CCA958" w14:textId="694A2EE7" w:rsidR="006549FE" w:rsidRDefault="006549FE" w:rsidP="006549FE">
      <w:pPr>
        <w:rPr>
          <w:rFonts w:ascii="Arial" w:hAnsi="Arial" w:cs="Arial"/>
          <w:sz w:val="20"/>
          <w:szCs w:val="20"/>
        </w:rPr>
      </w:pPr>
      <w:r>
        <w:rPr>
          <w:rFonts w:ascii="Arial" w:hAnsi="Arial" w:cs="Arial"/>
          <w:sz w:val="20"/>
          <w:szCs w:val="20"/>
        </w:rPr>
        <w:t xml:space="preserve">Eseguendo un doppio click su un esperimento è possibile aprirlo nell’interfaccia in una nuova pagina con tab. Se ne recuperano le deposizioni disponibili in un elenco che viene mostrato e, idealmente con la versione online implementata e attiva, </w:t>
      </w:r>
      <w:r w:rsidR="00F523CF">
        <w:rPr>
          <w:rFonts w:ascii="Arial" w:hAnsi="Arial" w:cs="Arial"/>
          <w:sz w:val="20"/>
          <w:szCs w:val="20"/>
        </w:rPr>
        <w:t>viene mostrato anche lo stato dei dispositivi connessi con la macchina.</w:t>
      </w:r>
    </w:p>
    <w:p w14:paraId="5DF64728" w14:textId="4C14B14E" w:rsidR="00F523CF" w:rsidRDefault="00F523CF" w:rsidP="006549FE">
      <w:pPr>
        <w:rPr>
          <w:rFonts w:ascii="Arial" w:hAnsi="Arial" w:cs="Arial"/>
          <w:sz w:val="20"/>
          <w:szCs w:val="20"/>
        </w:rPr>
      </w:pPr>
    </w:p>
    <w:p w14:paraId="50E2ED21" w14:textId="41E29784" w:rsidR="00F523CF" w:rsidRDefault="00F523CF" w:rsidP="006549FE">
      <w:pPr>
        <w:rPr>
          <w:rFonts w:ascii="Arial" w:hAnsi="Arial" w:cs="Arial"/>
          <w:sz w:val="20"/>
          <w:szCs w:val="20"/>
        </w:rPr>
      </w:pPr>
      <w:r>
        <w:rPr>
          <w:rFonts w:ascii="Arial" w:hAnsi="Arial" w:cs="Arial"/>
          <w:sz w:val="20"/>
          <w:szCs w:val="20"/>
        </w:rPr>
        <w:t>Sotto il menu delle opzioni sono presenti le seguenti voci per le deposizioni.</w:t>
      </w:r>
    </w:p>
    <w:p w14:paraId="2CDB8689" w14:textId="2EAB5B35" w:rsidR="00F523CF" w:rsidRDefault="00F523CF" w:rsidP="006549FE">
      <w:pPr>
        <w:rPr>
          <w:rFonts w:ascii="Arial" w:hAnsi="Arial" w:cs="Arial"/>
          <w:sz w:val="20"/>
          <w:szCs w:val="20"/>
        </w:rPr>
      </w:pPr>
    </w:p>
    <w:p w14:paraId="7ED6DD89" w14:textId="2AA71C1E"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In modo analogo agli esperimenti, anche per le deposizioni è possibile aggiungere un’immagine e avere un commento in formato testuale. Il file del commento deve contenere la parola chiave “</w:t>
      </w:r>
      <w:proofErr w:type="spellStart"/>
      <w:r>
        <w:rPr>
          <w:rFonts w:ascii="Arial" w:hAnsi="Arial" w:cs="Arial"/>
          <w:sz w:val="20"/>
          <w:szCs w:val="20"/>
        </w:rPr>
        <w:t>Deposition</w:t>
      </w:r>
      <w:proofErr w:type="spellEnd"/>
      <w:r>
        <w:rPr>
          <w:rFonts w:ascii="Arial" w:hAnsi="Arial" w:cs="Arial"/>
          <w:sz w:val="20"/>
          <w:szCs w:val="20"/>
        </w:rPr>
        <w:t xml:space="preserve">” ed essere un </w:t>
      </w:r>
      <w:proofErr w:type="spellStart"/>
      <w:r>
        <w:rPr>
          <w:rFonts w:ascii="Arial" w:hAnsi="Arial" w:cs="Arial"/>
          <w:sz w:val="20"/>
          <w:szCs w:val="20"/>
        </w:rPr>
        <w:t>txt</w:t>
      </w:r>
      <w:proofErr w:type="spellEnd"/>
      <w:r>
        <w:rPr>
          <w:rFonts w:ascii="Arial" w:hAnsi="Arial" w:cs="Arial"/>
          <w:sz w:val="20"/>
          <w:szCs w:val="20"/>
        </w:rPr>
        <w:t>.</w:t>
      </w:r>
    </w:p>
    <w:p w14:paraId="2EE1D106" w14:textId="51FC3F97"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Permette di aprire il commento della deposizione selezionata tramite l’applicativo predefinito.</w:t>
      </w:r>
    </w:p>
    <w:p w14:paraId="55207393" w14:textId="25F7B2D5"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Questa voce aggiorna l’elenco delle deposizioni</w:t>
      </w:r>
      <w:r w:rsidR="00054698">
        <w:rPr>
          <w:rFonts w:ascii="Arial" w:hAnsi="Arial" w:cs="Arial"/>
          <w:sz w:val="20"/>
          <w:szCs w:val="20"/>
        </w:rPr>
        <w:t>.</w:t>
      </w:r>
    </w:p>
    <w:p w14:paraId="2A9466FA" w14:textId="2528060C" w:rsidR="00054698" w:rsidRDefault="00054698" w:rsidP="00DF317C">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Permette di comprimere in formato “zip” la deposizione selezionata. Il file compresso si troverà nella medesima cartella della deposizione d’origine.</w:t>
      </w:r>
    </w:p>
    <w:p w14:paraId="0B7CCA50" w14:textId="0AA5BEC7" w:rsidR="00054698" w:rsidRPr="00DF317C" w:rsidRDefault="00054698" w:rsidP="00DF317C">
      <w:pPr>
        <w:pStyle w:val="Paragrafoelenco"/>
        <w:numPr>
          <w:ilvl w:val="0"/>
          <w:numId w:val="41"/>
        </w:numPr>
        <w:rPr>
          <w:rFonts w:ascii="Arial" w:hAnsi="Arial" w:cs="Arial"/>
          <w:sz w:val="20"/>
          <w:szCs w:val="20"/>
        </w:rPr>
      </w:pPr>
      <w:r>
        <w:rPr>
          <w:rFonts w:ascii="Arial" w:hAnsi="Arial" w:cs="Arial"/>
          <w:sz w:val="20"/>
          <w:szCs w:val="20"/>
        </w:rPr>
        <w:t>Cancella deposizione</w:t>
      </w:r>
      <w:r>
        <w:rPr>
          <w:rFonts w:ascii="Arial" w:hAnsi="Arial" w:cs="Arial"/>
          <w:sz w:val="20"/>
          <w:szCs w:val="20"/>
        </w:rPr>
        <w:br/>
        <w:t>Il menu fornisce l’opportunità di cancellare una cartella di deposizione. Essendo un’operazione drastica, il software chiede conferma all’utente prima di concludere o meno la cancellazione.</w:t>
      </w:r>
    </w:p>
    <w:p w14:paraId="4CB772B7" w14:textId="600525E9" w:rsidR="007634F1" w:rsidRDefault="007634F1" w:rsidP="008978C2">
      <w:pPr>
        <w:rPr>
          <w:rFonts w:ascii="Arial" w:hAnsi="Arial" w:cs="Arial"/>
          <w:sz w:val="20"/>
          <w:szCs w:val="20"/>
        </w:rPr>
      </w:pPr>
    </w:p>
    <w:p w14:paraId="4DF106E0" w14:textId="77777777" w:rsidR="007A2DFB" w:rsidRDefault="007A2DFB" w:rsidP="007A2DFB">
      <w:pPr>
        <w:keepNext/>
        <w:rPr>
          <w:rFonts w:ascii="Arial" w:hAnsi="Arial" w:cs="Arial"/>
          <w:noProof/>
          <w:sz w:val="20"/>
          <w:szCs w:val="20"/>
        </w:rPr>
      </w:pPr>
    </w:p>
    <w:p w14:paraId="5DB70429" w14:textId="73DBAFB7" w:rsidR="007A2DFB" w:rsidRDefault="00027FDB" w:rsidP="007A2DFB">
      <w:pPr>
        <w:keepNext/>
      </w:pPr>
      <w:r>
        <w:rPr>
          <w:rFonts w:ascii="Arial" w:hAnsi="Arial" w:cs="Arial"/>
          <w:noProof/>
          <w:sz w:val="20"/>
          <w:szCs w:val="20"/>
          <w:lang w:eastAsia="it-CH"/>
        </w:rPr>
        <w:drawing>
          <wp:inline distT="0" distB="0" distL="0" distR="0" wp14:anchorId="06A5D2DD" wp14:editId="52F0E135">
            <wp:extent cx="5733451" cy="2705100"/>
            <wp:effectExtent l="0" t="0" r="63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a:extLst>
                        <a:ext uri="{28A0092B-C50C-407E-A947-70E740481C1C}">
                          <a14:useLocalDpi xmlns:a14="http://schemas.microsoft.com/office/drawing/2010/main" val="0"/>
                        </a:ext>
                      </a:extLst>
                    </a:blip>
                    <a:srcRect r="44113" b="50157"/>
                    <a:stretch/>
                  </pic:blipFill>
                  <pic:spPr bwMode="auto">
                    <a:xfrm>
                      <a:off x="0" y="0"/>
                      <a:ext cx="5740935" cy="2708631"/>
                    </a:xfrm>
                    <a:prstGeom prst="rect">
                      <a:avLst/>
                    </a:prstGeom>
                    <a:noFill/>
                    <a:ln>
                      <a:noFill/>
                    </a:ln>
                    <a:extLst>
                      <a:ext uri="{53640926-AAD7-44D8-BBD7-CCE9431645EC}">
                        <a14:shadowObscured xmlns:a14="http://schemas.microsoft.com/office/drawing/2010/main"/>
                      </a:ext>
                    </a:extLst>
                  </pic:spPr>
                </pic:pic>
              </a:graphicData>
            </a:graphic>
          </wp:inline>
        </w:drawing>
      </w:r>
    </w:p>
    <w:p w14:paraId="408C569A" w14:textId="3ED695FD" w:rsidR="00C24C05" w:rsidRDefault="007A2DFB" w:rsidP="007A2DFB">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sidR="006F1EC3">
        <w:rPr>
          <w:noProof/>
        </w:rPr>
        <w:t>25</w:t>
      </w:r>
      <w:r w:rsidR="008700B4">
        <w:rPr>
          <w:noProof/>
        </w:rPr>
        <w:fldChar w:fldCharType="end"/>
      </w:r>
      <w:r>
        <w:t>: Manuale d'uso, barra di ricerca</w:t>
      </w:r>
    </w:p>
    <w:p w14:paraId="463167D9" w14:textId="7DFCA2FD" w:rsidR="00027FDB" w:rsidRDefault="00027FDB" w:rsidP="008978C2">
      <w:pPr>
        <w:rPr>
          <w:rFonts w:ascii="Arial" w:hAnsi="Arial" w:cs="Arial"/>
          <w:sz w:val="20"/>
          <w:szCs w:val="20"/>
        </w:rPr>
      </w:pPr>
    </w:p>
    <w:p w14:paraId="6005C3F6" w14:textId="5BD4D241" w:rsidR="007A2DFB" w:rsidRDefault="007A2DFB" w:rsidP="008978C2">
      <w:pPr>
        <w:rPr>
          <w:rFonts w:ascii="Arial" w:hAnsi="Arial" w:cs="Arial"/>
          <w:sz w:val="20"/>
          <w:szCs w:val="20"/>
        </w:rPr>
      </w:pPr>
      <w:r>
        <w:rPr>
          <w:rFonts w:ascii="Arial" w:hAnsi="Arial" w:cs="Arial"/>
          <w:sz w:val="20"/>
          <w:szCs w:val="20"/>
        </w:rPr>
        <w:t>Nelle rispettive barre di ricerca è possibile filtra</w:t>
      </w:r>
      <w:r w:rsidR="006F1EC3">
        <w:rPr>
          <w:rFonts w:ascii="Arial" w:hAnsi="Arial" w:cs="Arial"/>
          <w:sz w:val="20"/>
          <w:szCs w:val="20"/>
        </w:rPr>
        <w:t>re</w:t>
      </w:r>
      <w:r>
        <w:rPr>
          <w:rFonts w:ascii="Arial" w:hAnsi="Arial" w:cs="Arial"/>
          <w:sz w:val="20"/>
          <w:szCs w:val="20"/>
        </w:rPr>
        <w:t xml:space="preserve"> esperimenti e deposizioni in base al testo inserito. Non bisogna dare conferma dell’inserimento: l’applicativo reagisce a ogni modifica del campo.</w:t>
      </w:r>
    </w:p>
    <w:p w14:paraId="22E3DA42" w14:textId="77777777" w:rsidR="00027FDB" w:rsidRDefault="00027FDB" w:rsidP="008978C2">
      <w:pPr>
        <w:rPr>
          <w:rFonts w:ascii="Arial" w:hAnsi="Arial" w:cs="Arial"/>
          <w:sz w:val="20"/>
          <w:szCs w:val="20"/>
        </w:rPr>
      </w:pPr>
    </w:p>
    <w:p w14:paraId="64D5BE12" w14:textId="77777777" w:rsidR="006F1EC3" w:rsidRDefault="00507C76" w:rsidP="006F1EC3">
      <w:pPr>
        <w:keepNext/>
      </w:pPr>
      <w:r>
        <w:rPr>
          <w:rFonts w:ascii="Arial" w:hAnsi="Arial" w:cs="Arial"/>
          <w:noProof/>
          <w:sz w:val="20"/>
          <w:szCs w:val="20"/>
          <w:lang w:eastAsia="it-CH"/>
        </w:rPr>
        <w:drawing>
          <wp:inline distT="0" distB="0" distL="0" distR="0" wp14:anchorId="2957560C" wp14:editId="1EC9D894">
            <wp:extent cx="5743575" cy="30384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0BB3233B" w14:textId="50484E3F" w:rsidR="007634F1" w:rsidRDefault="006F1EC3" w:rsidP="006F1EC3">
      <w:pPr>
        <w:pStyle w:val="Didascalia"/>
        <w:rPr>
          <w:rFonts w:ascii="Arial" w:hAnsi="Arial" w:cs="Arial"/>
        </w:rPr>
      </w:pPr>
      <w:r>
        <w:t xml:space="preserve">Figura </w:t>
      </w:r>
      <w:r w:rsidR="008700B4">
        <w:fldChar w:fldCharType="begin"/>
      </w:r>
      <w:r w:rsidR="008700B4">
        <w:instrText xml:space="preserve"> SEQ Figura \* ARABIC </w:instrText>
      </w:r>
      <w:r w:rsidR="008700B4">
        <w:fldChar w:fldCharType="separate"/>
      </w:r>
      <w:r>
        <w:rPr>
          <w:noProof/>
        </w:rPr>
        <w:t>26</w:t>
      </w:r>
      <w:r w:rsidR="008700B4">
        <w:rPr>
          <w:noProof/>
        </w:rPr>
        <w:fldChar w:fldCharType="end"/>
      </w:r>
      <w:r>
        <w:t>: Manuale d'uso, deposizione aperta</w:t>
      </w:r>
    </w:p>
    <w:p w14:paraId="35950D4A" w14:textId="322B94BE" w:rsidR="00507C76" w:rsidRDefault="00507C76" w:rsidP="008978C2">
      <w:pPr>
        <w:rPr>
          <w:rFonts w:ascii="Arial" w:hAnsi="Arial" w:cs="Arial"/>
          <w:sz w:val="20"/>
          <w:szCs w:val="20"/>
        </w:rPr>
      </w:pPr>
    </w:p>
    <w:p w14:paraId="4CF61417" w14:textId="2F328D5E" w:rsidR="00507C76" w:rsidRDefault="00507C76" w:rsidP="008978C2">
      <w:pPr>
        <w:rPr>
          <w:rFonts w:ascii="Arial" w:hAnsi="Arial" w:cs="Arial"/>
          <w:sz w:val="20"/>
          <w:szCs w:val="20"/>
        </w:rPr>
      </w:pPr>
      <w:r>
        <w:rPr>
          <w:rFonts w:ascii="Arial" w:hAnsi="Arial" w:cs="Arial"/>
          <w:noProof/>
          <w:sz w:val="20"/>
          <w:szCs w:val="20"/>
          <w:lang w:eastAsia="it-CH"/>
        </w:rPr>
        <w:lastRenderedPageBreak/>
        <w:drawing>
          <wp:inline distT="0" distB="0" distL="0" distR="0" wp14:anchorId="0550C37A" wp14:editId="69129540">
            <wp:extent cx="5753100" cy="35909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41660D44" w14:textId="60E260B9" w:rsidR="00507C76" w:rsidRDefault="00507C76" w:rsidP="008978C2">
      <w:pPr>
        <w:rPr>
          <w:rFonts w:ascii="Arial" w:hAnsi="Arial" w:cs="Arial"/>
          <w:sz w:val="20"/>
          <w:szCs w:val="20"/>
        </w:rPr>
      </w:pPr>
    </w:p>
    <w:p w14:paraId="67A57824" w14:textId="28B0D1B7" w:rsidR="00507C76" w:rsidRDefault="00507C76" w:rsidP="008978C2">
      <w:pPr>
        <w:rPr>
          <w:rFonts w:ascii="Arial" w:hAnsi="Arial" w:cs="Arial"/>
          <w:sz w:val="20"/>
          <w:szCs w:val="20"/>
        </w:rPr>
      </w:pPr>
      <w:r>
        <w:rPr>
          <w:rFonts w:ascii="Arial" w:hAnsi="Arial" w:cs="Arial"/>
          <w:noProof/>
          <w:sz w:val="20"/>
          <w:szCs w:val="20"/>
          <w:lang w:eastAsia="it-CH"/>
        </w:rPr>
        <w:drawing>
          <wp:inline distT="0" distB="0" distL="0" distR="0" wp14:anchorId="19EA4497" wp14:editId="3877832D">
            <wp:extent cx="5743575" cy="3581400"/>
            <wp:effectExtent l="0" t="0" r="952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3581400"/>
                    </a:xfrm>
                    <a:prstGeom prst="rect">
                      <a:avLst/>
                    </a:prstGeom>
                    <a:noFill/>
                    <a:ln>
                      <a:noFill/>
                    </a:ln>
                  </pic:spPr>
                </pic:pic>
              </a:graphicData>
            </a:graphic>
          </wp:inline>
        </w:drawing>
      </w:r>
    </w:p>
    <w:p w14:paraId="226A19D9" w14:textId="6950292F" w:rsidR="00507C76" w:rsidRDefault="00507C76" w:rsidP="008978C2">
      <w:pPr>
        <w:rPr>
          <w:rFonts w:ascii="Arial" w:hAnsi="Arial" w:cs="Arial"/>
          <w:sz w:val="20"/>
          <w:szCs w:val="20"/>
        </w:rPr>
      </w:pPr>
    </w:p>
    <w:p w14:paraId="4348D3BB" w14:textId="10222613" w:rsidR="00507C76" w:rsidRDefault="00507C76" w:rsidP="008978C2">
      <w:pPr>
        <w:rPr>
          <w:rFonts w:ascii="Arial" w:hAnsi="Arial" w:cs="Arial"/>
          <w:sz w:val="20"/>
          <w:szCs w:val="20"/>
        </w:rPr>
      </w:pPr>
      <w:commentRangeStart w:id="118"/>
      <w:r>
        <w:rPr>
          <w:rFonts w:ascii="Arial" w:hAnsi="Arial" w:cs="Arial"/>
          <w:noProof/>
          <w:sz w:val="20"/>
          <w:szCs w:val="20"/>
          <w:lang w:eastAsia="it-CH"/>
        </w:rPr>
        <w:lastRenderedPageBreak/>
        <w:drawing>
          <wp:inline distT="0" distB="0" distL="0" distR="0" wp14:anchorId="5E8C8213" wp14:editId="455DC59E">
            <wp:extent cx="5753100" cy="3590925"/>
            <wp:effectExtent l="0" t="0" r="0"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commentRangeEnd w:id="118"/>
      <w:r w:rsidR="007E071B">
        <w:rPr>
          <w:rStyle w:val="Rimandocommento"/>
        </w:rPr>
        <w:commentReference w:id="118"/>
      </w:r>
    </w:p>
    <w:p w14:paraId="091B6F36" w14:textId="5852DF57" w:rsidR="00507C76" w:rsidRDefault="00507C76" w:rsidP="008978C2">
      <w:pPr>
        <w:rPr>
          <w:rFonts w:ascii="Arial" w:hAnsi="Arial" w:cs="Arial"/>
          <w:sz w:val="20"/>
          <w:szCs w:val="20"/>
        </w:rPr>
      </w:pPr>
    </w:p>
    <w:p w14:paraId="7E4EEEAF" w14:textId="5E666CF4" w:rsidR="00507C76" w:rsidRPr="00AC1D7F" w:rsidRDefault="00507C76" w:rsidP="008978C2">
      <w:pPr>
        <w:rPr>
          <w:rFonts w:ascii="Arial" w:hAnsi="Arial" w:cs="Arial"/>
          <w:sz w:val="20"/>
          <w:szCs w:val="20"/>
        </w:rPr>
      </w:pPr>
      <w:r>
        <w:rPr>
          <w:rFonts w:ascii="Arial" w:hAnsi="Arial" w:cs="Arial"/>
          <w:noProof/>
          <w:sz w:val="20"/>
          <w:szCs w:val="20"/>
          <w:lang w:eastAsia="it-CH"/>
        </w:rPr>
        <w:drawing>
          <wp:inline distT="0" distB="0" distL="0" distR="0" wp14:anchorId="74B53345" wp14:editId="4D7A0D8B">
            <wp:extent cx="5743575" cy="35909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14:paraId="7CBEC8B1" w14:textId="71DCAF2F" w:rsidR="00FC513C" w:rsidRDefault="00470C67" w:rsidP="00FC513C">
      <w:pPr>
        <w:pStyle w:val="Titolo2"/>
      </w:pPr>
      <w:r>
        <w:t xml:space="preserve">Problemi </w:t>
      </w:r>
      <w:r w:rsidR="00D63EA5">
        <w:t>risolti</w:t>
      </w:r>
      <w:bookmarkEnd w:id="117"/>
    </w:p>
    <w:p w14:paraId="5D31D0C2" w14:textId="5625F823" w:rsidR="00D316B8" w:rsidRPr="00D316B8" w:rsidRDefault="00D316B8" w:rsidP="00D316B8">
      <w:pPr>
        <w:rPr>
          <w:rFonts w:ascii="Arial" w:hAnsi="Arial" w:cs="Arial"/>
          <w:sz w:val="20"/>
          <w:szCs w:val="20"/>
        </w:rPr>
      </w:pPr>
      <w:r>
        <w:rPr>
          <w:rFonts w:ascii="Arial" w:hAnsi="Arial" w:cs="Arial"/>
          <w:sz w:val="20"/>
          <w:szCs w:val="20"/>
        </w:rPr>
        <w:t>In questo sotto capitolo sono riportati alcune problematiche emerso in corso d’opera alle quali sono state trovate delle soluzioni.</w:t>
      </w:r>
    </w:p>
    <w:p w14:paraId="1E60A8D7" w14:textId="33446106" w:rsidR="00FC513C" w:rsidRDefault="00FC513C" w:rsidP="0075093A">
      <w:pPr>
        <w:pStyle w:val="Titolo3"/>
      </w:pPr>
      <w:bookmarkStart w:id="119" w:name="_Toc94462449"/>
      <w:r>
        <w:t>File Explorer</w:t>
      </w:r>
      <w:bookmarkEnd w:id="119"/>
    </w:p>
    <w:p w14:paraId="614AEE08" w14:textId="603326A2" w:rsidR="00FC513C" w:rsidRDefault="00AE1E19" w:rsidP="00FC513C">
      <w:pPr>
        <w:rPr>
          <w:rFonts w:ascii="Arial" w:hAnsi="Arial" w:cs="Arial"/>
          <w:sz w:val="20"/>
          <w:szCs w:val="20"/>
        </w:rPr>
      </w:pPr>
      <w:r>
        <w:rPr>
          <w:rFonts w:ascii="Arial" w:hAnsi="Arial" w:cs="Arial"/>
          <w:sz w:val="20"/>
          <w:szCs w:val="20"/>
        </w:rPr>
        <w:t xml:space="preserve">Come è mostrato nel </w:t>
      </w:r>
      <w:proofErr w:type="spellStart"/>
      <w:r>
        <w:rPr>
          <w:rFonts w:ascii="Arial" w:hAnsi="Arial" w:cs="Arial"/>
          <w:sz w:val="20"/>
          <w:szCs w:val="20"/>
        </w:rPr>
        <w:t>mockup</w:t>
      </w:r>
      <w:proofErr w:type="spellEnd"/>
      <w:r>
        <w:rPr>
          <w:rFonts w:ascii="Arial" w:hAnsi="Arial" w:cs="Arial"/>
          <w:sz w:val="20"/>
          <w:szCs w:val="20"/>
        </w:rPr>
        <w:t>, una delle richieste è stata quella di avere una finestra di esplorazione delle risorse dedicata alla deposizion</w:t>
      </w:r>
      <w:r w:rsidR="00607117">
        <w:rPr>
          <w:rFonts w:ascii="Arial" w:hAnsi="Arial" w:cs="Arial"/>
          <w:sz w:val="20"/>
          <w:szCs w:val="20"/>
        </w:rPr>
        <w:t>e</w:t>
      </w:r>
      <w:r>
        <w:rPr>
          <w:rFonts w:ascii="Arial" w:hAnsi="Arial" w:cs="Arial"/>
          <w:sz w:val="20"/>
          <w:szCs w:val="20"/>
        </w:rPr>
        <w:t xml:space="preserve">, ogni deposizione con la propria finestra, integrata </w:t>
      </w:r>
      <w:r>
        <w:rPr>
          <w:rFonts w:ascii="Arial" w:hAnsi="Arial" w:cs="Arial"/>
          <w:sz w:val="20"/>
          <w:szCs w:val="20"/>
        </w:rPr>
        <w:lastRenderedPageBreak/>
        <w:t>nell’applicativo.</w:t>
      </w:r>
      <w:r w:rsidR="00607117">
        <w:rPr>
          <w:rFonts w:ascii="Arial" w:hAnsi="Arial" w:cs="Arial"/>
          <w:sz w:val="20"/>
          <w:szCs w:val="20"/>
        </w:rPr>
        <w:t xml:space="preserve"> Lo scopo è quello di mostrare tutti i file e cartelle contenuti nella deposizione aperta. Siccome la creazione di un esplora risorse occuperebbe diverso tempo, è stato preferito cercare ed eventualmente adattare qualcosa di esistente. Le ricerche sotto questo punto di vista non hanno portato risultati particolarmente proficui: le soluzioni trovate e provate erano inadatte, una inoltre faceva chiudere il programma poiché non reggeva </w:t>
      </w:r>
      <w:r w:rsidR="0083468C">
        <w:rPr>
          <w:rFonts w:ascii="Arial" w:hAnsi="Arial" w:cs="Arial"/>
          <w:sz w:val="20"/>
          <w:szCs w:val="20"/>
        </w:rPr>
        <w:t>il caricamento di tutte le immagini della deposizione. Quest’ultima è stata immediatamente scartata, poiché anche se nel corso del progetto si è lavorato con versioni più contenute delle deposizioni, nella realtà di quello che sarà l’impiego del software si lavorerà con deposizioni molto pesanti a livello di contenuti.</w:t>
      </w:r>
    </w:p>
    <w:p w14:paraId="255E0792" w14:textId="777D152D" w:rsidR="0083468C" w:rsidRDefault="0083468C" w:rsidP="00FC513C">
      <w:pPr>
        <w:rPr>
          <w:rFonts w:ascii="Arial" w:hAnsi="Arial" w:cs="Arial"/>
          <w:sz w:val="20"/>
          <w:szCs w:val="20"/>
        </w:rPr>
      </w:pPr>
      <w:r>
        <w:rPr>
          <w:rFonts w:ascii="Arial" w:hAnsi="Arial" w:cs="Arial"/>
          <w:sz w:val="20"/>
          <w:szCs w:val="20"/>
        </w:rPr>
        <w:t xml:space="preserve">È stata infine trovata una soluzione già integrata in WPF. Secondo fonti in rete, confermate poi nell’implementazione, è possibile impiegare il controllo </w:t>
      </w:r>
      <w:proofErr w:type="spellStart"/>
      <w:r>
        <w:rPr>
          <w:rFonts w:ascii="Arial" w:hAnsi="Arial" w:cs="Arial"/>
          <w:sz w:val="20"/>
          <w:szCs w:val="20"/>
        </w:rPr>
        <w:t>WebBrowser</w:t>
      </w:r>
      <w:proofErr w:type="spellEnd"/>
      <w:r>
        <w:rPr>
          <w:rFonts w:ascii="Arial" w:hAnsi="Arial" w:cs="Arial"/>
          <w:sz w:val="20"/>
          <w:szCs w:val="20"/>
        </w:rPr>
        <w:t xml:space="preserve"> di WPF e usarlo come visualizzatore di documenti e risorse sul filesystem semplicemente impostando la source del controllo con il percorso desiderato. Nell’esempio studiato in rete sono integrati anche dei bottoni per poter </w:t>
      </w:r>
      <w:r w:rsidR="003B43B8">
        <w:rPr>
          <w:rFonts w:ascii="Arial" w:hAnsi="Arial" w:cs="Arial"/>
          <w:sz w:val="20"/>
          <w:szCs w:val="20"/>
        </w:rPr>
        <w:t>navigare avanti e indietro nelle cartelle, se questo è possibile, in altre parole se si ha navigato in una cartella è possibile ritornarvi grazie al pulsante “back”.</w:t>
      </w:r>
      <w:r w:rsidR="006C0C65">
        <w:rPr>
          <w:rFonts w:ascii="Arial" w:hAnsi="Arial" w:cs="Arial"/>
          <w:sz w:val="20"/>
          <w:szCs w:val="20"/>
        </w:rPr>
        <w:t xml:space="preserve"> La sorgente di partenza è il contenuto della deposizione aperta.</w:t>
      </w:r>
    </w:p>
    <w:p w14:paraId="10A6245F" w14:textId="50CE0D21" w:rsidR="003B43B8" w:rsidRDefault="003B43B8" w:rsidP="00FC513C">
      <w:pPr>
        <w:rPr>
          <w:rFonts w:ascii="Arial" w:hAnsi="Arial" w:cs="Arial"/>
          <w:sz w:val="20"/>
          <w:szCs w:val="20"/>
        </w:rPr>
      </w:pPr>
    </w:p>
    <w:p w14:paraId="6AB554D0" w14:textId="77777777"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//Nel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xml:space="preserve"> viene caricato il percorso come sorgente, affinché sia mostrato il contenuto del percorso come fosse un file </w:t>
      </w:r>
      <w:proofErr w:type="spellStart"/>
      <w:r w:rsidRPr="006C0C65">
        <w:rPr>
          <w:rFonts w:ascii="Arial" w:hAnsi="Arial" w:cs="Arial"/>
          <w:color w:val="008000"/>
          <w:sz w:val="20"/>
          <w:szCs w:val="20"/>
          <w:lang w:eastAsia="it-CH"/>
        </w:rPr>
        <w:t>explorer</w:t>
      </w:r>
      <w:proofErr w:type="spellEnd"/>
    </w:p>
    <w:p w14:paraId="0BDA82CF" w14:textId="106E98F9" w:rsidR="003B43B8" w:rsidRPr="00CC4481" w:rsidRDefault="003B43B8" w:rsidP="003B43B8">
      <w:pPr>
        <w:rPr>
          <w:rFonts w:ascii="Courier New" w:hAnsi="Courier New" w:cs="Courier New"/>
          <w:color w:val="000000"/>
          <w:sz w:val="20"/>
          <w:szCs w:val="20"/>
          <w:lang w:val="en-US" w:eastAsia="it-CH"/>
        </w:rPr>
      </w:pPr>
      <w:proofErr w:type="spellStart"/>
      <w:proofErr w:type="gramStart"/>
      <w:r w:rsidRPr="00CC4481">
        <w:rPr>
          <w:rFonts w:ascii="Courier New" w:hAnsi="Courier New" w:cs="Courier New"/>
          <w:color w:val="0000FF"/>
          <w:sz w:val="20"/>
          <w:szCs w:val="20"/>
          <w:lang w:val="en-US" w:eastAsia="it-CH"/>
        </w:rPr>
        <w:t>this</w:t>
      </w:r>
      <w:r w:rsidRPr="00CC4481">
        <w:rPr>
          <w:rFonts w:ascii="Courier New" w:hAnsi="Courier New" w:cs="Courier New"/>
          <w:color w:val="000000"/>
          <w:sz w:val="20"/>
          <w:szCs w:val="20"/>
          <w:lang w:val="en-US" w:eastAsia="it-CH"/>
        </w:rPr>
        <w:t>.FileBrowser.Source</w:t>
      </w:r>
      <w:proofErr w:type="spellEnd"/>
      <w:proofErr w:type="gramEnd"/>
      <w:r w:rsidRPr="00CC4481">
        <w:rPr>
          <w:rFonts w:ascii="Courier New" w:hAnsi="Courier New" w:cs="Courier New"/>
          <w:color w:val="000000"/>
          <w:sz w:val="20"/>
          <w:szCs w:val="20"/>
          <w:lang w:val="en-US" w:eastAsia="it-CH"/>
        </w:rPr>
        <w:t xml:space="preserve"> = </w:t>
      </w:r>
      <w:r w:rsidRPr="00CC4481">
        <w:rPr>
          <w:rFonts w:ascii="Courier New" w:hAnsi="Courier New" w:cs="Courier New"/>
          <w:color w:val="0000FF"/>
          <w:sz w:val="20"/>
          <w:szCs w:val="20"/>
          <w:lang w:val="en-US" w:eastAsia="it-CH"/>
        </w:rPr>
        <w:t>new</w:t>
      </w:r>
      <w:r w:rsidRPr="00CC4481">
        <w:rPr>
          <w:rFonts w:ascii="Courier New" w:hAnsi="Courier New" w:cs="Courier New"/>
          <w:color w:val="000000"/>
          <w:sz w:val="20"/>
          <w:szCs w:val="20"/>
          <w:lang w:val="en-US" w:eastAsia="it-CH"/>
        </w:rPr>
        <w:t xml:space="preserve"> Uri(path);</w:t>
      </w:r>
    </w:p>
    <w:p w14:paraId="7DEF333D" w14:textId="5A5D5013" w:rsidR="003B43B8" w:rsidRPr="00CC4481" w:rsidRDefault="003B43B8" w:rsidP="003B43B8">
      <w:pPr>
        <w:rPr>
          <w:rFonts w:ascii="Arial" w:hAnsi="Arial" w:cs="Arial"/>
          <w:color w:val="000000"/>
          <w:sz w:val="20"/>
          <w:szCs w:val="20"/>
          <w:lang w:val="en-US" w:eastAsia="it-CH"/>
        </w:rPr>
      </w:pPr>
    </w:p>
    <w:p w14:paraId="403E8383" w14:textId="1C3FE194" w:rsidR="006C0C65" w:rsidRPr="006C0C65" w:rsidRDefault="006C0C65" w:rsidP="006C0C65">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"&lt;&lt;" (indietro)</w:t>
      </w:r>
    </w:p>
    <w:p w14:paraId="10760409" w14:textId="59BDA0CA"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FF"/>
          <w:sz w:val="20"/>
          <w:szCs w:val="20"/>
          <w:lang w:val="en-US" w:eastAsia="it-CH"/>
        </w:rPr>
        <w:t>private</w:t>
      </w:r>
      <w:r w:rsidRPr="00CC4481">
        <w:rPr>
          <w:rFonts w:ascii="Courier New" w:hAnsi="Courier New" w:cs="Courier New"/>
          <w:color w:val="000000"/>
          <w:sz w:val="20"/>
          <w:szCs w:val="20"/>
          <w:lang w:val="en-US" w:eastAsia="it-CH"/>
        </w:rPr>
        <w:t xml:space="preserve"> </w:t>
      </w:r>
      <w:r w:rsidRPr="00CC4481">
        <w:rPr>
          <w:rFonts w:ascii="Courier New" w:hAnsi="Courier New" w:cs="Courier New"/>
          <w:color w:val="0000FF"/>
          <w:sz w:val="20"/>
          <w:szCs w:val="20"/>
          <w:lang w:val="en-US" w:eastAsia="it-CH"/>
        </w:rPr>
        <w:t>void</w:t>
      </w: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Previous_</w:t>
      </w:r>
      <w:proofErr w:type="gramStart"/>
      <w:r w:rsidRPr="00CC4481">
        <w:rPr>
          <w:rFonts w:ascii="Courier New" w:hAnsi="Courier New" w:cs="Courier New"/>
          <w:color w:val="000000"/>
          <w:sz w:val="20"/>
          <w:szCs w:val="20"/>
          <w:lang w:val="en-US" w:eastAsia="it-CH"/>
        </w:rPr>
        <w:t>Click</w:t>
      </w:r>
      <w:proofErr w:type="spellEnd"/>
      <w:r w:rsidRPr="00CC4481">
        <w:rPr>
          <w:rFonts w:ascii="Courier New" w:hAnsi="Courier New" w:cs="Courier New"/>
          <w:color w:val="000000"/>
          <w:sz w:val="20"/>
          <w:szCs w:val="20"/>
          <w:lang w:val="en-US" w:eastAsia="it-CH"/>
        </w:rPr>
        <w:t>(</w:t>
      </w:r>
      <w:proofErr w:type="gramEnd"/>
      <w:r w:rsidRPr="00CC4481">
        <w:rPr>
          <w:rFonts w:ascii="Courier New" w:hAnsi="Courier New" w:cs="Courier New"/>
          <w:color w:val="0000FF"/>
          <w:sz w:val="20"/>
          <w:szCs w:val="20"/>
          <w:lang w:val="en-US" w:eastAsia="it-CH"/>
        </w:rPr>
        <w:t>object</w:t>
      </w:r>
      <w:r w:rsidRPr="00CC4481">
        <w:rPr>
          <w:rFonts w:ascii="Courier New" w:hAnsi="Courier New" w:cs="Courier New"/>
          <w:color w:val="000000"/>
          <w:sz w:val="20"/>
          <w:szCs w:val="20"/>
          <w:lang w:val="en-US" w:eastAsia="it-CH"/>
        </w:rPr>
        <w:t xml:space="preserve"> sender, </w:t>
      </w:r>
      <w:proofErr w:type="spellStart"/>
      <w:r w:rsidRPr="00CC4481">
        <w:rPr>
          <w:rFonts w:ascii="Courier New" w:hAnsi="Courier New" w:cs="Courier New"/>
          <w:color w:val="000000"/>
          <w:sz w:val="20"/>
          <w:szCs w:val="20"/>
          <w:lang w:val="en-US" w:eastAsia="it-CH"/>
        </w:rPr>
        <w:t>RoutedEventArgs</w:t>
      </w:r>
      <w:proofErr w:type="spellEnd"/>
      <w:r w:rsidRPr="00CC4481">
        <w:rPr>
          <w:rFonts w:ascii="Courier New" w:hAnsi="Courier New" w:cs="Courier New"/>
          <w:color w:val="000000"/>
          <w:sz w:val="20"/>
          <w:szCs w:val="20"/>
          <w:lang w:val="en-US" w:eastAsia="it-CH"/>
        </w:rPr>
        <w:t xml:space="preserve"> e)</w:t>
      </w:r>
    </w:p>
    <w:p w14:paraId="1A857822" w14:textId="5ACE3DC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D5E5FEF" w14:textId="3525A1D6" w:rsidR="003B43B8" w:rsidRPr="006C0C65" w:rsidRDefault="003B43B8" w:rsidP="003B43B8">
      <w:pPr>
        <w:autoSpaceDE w:val="0"/>
        <w:autoSpaceDN w:val="0"/>
        <w:adjustRightInd w:val="0"/>
        <w:spacing w:line="240" w:lineRule="auto"/>
        <w:rPr>
          <w:rFonts w:ascii="Arial" w:hAnsi="Arial" w:cs="Arial"/>
          <w:color w:val="000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indietro allora lo fa (massimo fino al percorso specificato in fase di inizializzazione)</w:t>
      </w:r>
    </w:p>
    <w:p w14:paraId="78931469" w14:textId="7FBE69B4"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6C0C65">
        <w:rPr>
          <w:rFonts w:ascii="Courier New" w:hAnsi="Courier New" w:cs="Courier New"/>
          <w:color w:val="000000"/>
          <w:sz w:val="20"/>
          <w:szCs w:val="20"/>
          <w:lang w:eastAsia="it-CH"/>
        </w:rPr>
        <w:t xml:space="preserve">    </w:t>
      </w:r>
      <w:r w:rsidRPr="00CC4481">
        <w:rPr>
          <w:rFonts w:ascii="Courier New" w:hAnsi="Courier New" w:cs="Courier New"/>
          <w:color w:val="0000FF"/>
          <w:sz w:val="20"/>
          <w:szCs w:val="20"/>
          <w:lang w:val="en-US" w:eastAsia="it-CH"/>
        </w:rPr>
        <w:t>if</w:t>
      </w: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FileBrowser.CanGoBack</w:t>
      </w:r>
      <w:proofErr w:type="spellEnd"/>
      <w:r w:rsidRPr="00CC4481">
        <w:rPr>
          <w:rFonts w:ascii="Courier New" w:hAnsi="Courier New" w:cs="Courier New"/>
          <w:color w:val="000000"/>
          <w:sz w:val="20"/>
          <w:szCs w:val="20"/>
          <w:lang w:val="en-US" w:eastAsia="it-CH"/>
        </w:rPr>
        <w:t>)</w:t>
      </w:r>
    </w:p>
    <w:p w14:paraId="3D82F003" w14:textId="46EA0BDC"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
    <w:p w14:paraId="633E8445" w14:textId="76E4416B"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FileBrowser.GoBack</w:t>
      </w:r>
      <w:proofErr w:type="spellEnd"/>
      <w:r w:rsidRPr="00CC4481">
        <w:rPr>
          <w:rFonts w:ascii="Courier New" w:hAnsi="Courier New" w:cs="Courier New"/>
          <w:color w:val="000000"/>
          <w:sz w:val="20"/>
          <w:szCs w:val="20"/>
          <w:lang w:val="en-US" w:eastAsia="it-CH"/>
        </w:rPr>
        <w:t>(</w:t>
      </w:r>
      <w:proofErr w:type="gramStart"/>
      <w:r w:rsidRPr="00CC4481">
        <w:rPr>
          <w:rFonts w:ascii="Courier New" w:hAnsi="Courier New" w:cs="Courier New"/>
          <w:color w:val="000000"/>
          <w:sz w:val="20"/>
          <w:szCs w:val="20"/>
          <w:lang w:val="en-US" w:eastAsia="it-CH"/>
        </w:rPr>
        <w:t>);</w:t>
      </w:r>
      <w:proofErr w:type="gramEnd"/>
    </w:p>
    <w:p w14:paraId="70653B75" w14:textId="2DAEABC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CC4481">
        <w:rPr>
          <w:rFonts w:ascii="Courier New" w:hAnsi="Courier New" w:cs="Courier New"/>
          <w:color w:val="000000"/>
          <w:sz w:val="20"/>
          <w:szCs w:val="20"/>
          <w:lang w:val="en-US" w:eastAsia="it-CH"/>
        </w:rPr>
        <w:t xml:space="preserve">    </w:t>
      </w:r>
      <w:r w:rsidRPr="006C0C65">
        <w:rPr>
          <w:rFonts w:ascii="Courier New" w:hAnsi="Courier New" w:cs="Courier New"/>
          <w:color w:val="000000"/>
          <w:sz w:val="20"/>
          <w:szCs w:val="20"/>
          <w:lang w:eastAsia="it-CH"/>
        </w:rPr>
        <w:t>}</w:t>
      </w:r>
    </w:p>
    <w:p w14:paraId="76A6E306" w14:textId="21006ED3"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7B605031" w14:textId="77777777" w:rsidR="003B43B8" w:rsidRDefault="003B43B8" w:rsidP="003B43B8">
      <w:pPr>
        <w:autoSpaceDE w:val="0"/>
        <w:autoSpaceDN w:val="0"/>
        <w:adjustRightInd w:val="0"/>
        <w:spacing w:line="240" w:lineRule="auto"/>
        <w:rPr>
          <w:rFonts w:ascii="Consolas" w:hAnsi="Consolas" w:cs="Consolas"/>
          <w:color w:val="000000"/>
          <w:sz w:val="19"/>
          <w:szCs w:val="19"/>
          <w:lang w:eastAsia="it-CH"/>
        </w:rPr>
      </w:pPr>
    </w:p>
    <w:p w14:paraId="38F1611C" w14:textId="28A8485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"&gt;&gt;" (avanti)</w:t>
      </w:r>
    </w:p>
    <w:p w14:paraId="1F274C03" w14:textId="5AEC8B45"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FF"/>
          <w:sz w:val="20"/>
          <w:szCs w:val="20"/>
          <w:lang w:val="en-US" w:eastAsia="it-CH"/>
        </w:rPr>
        <w:t>private</w:t>
      </w:r>
      <w:r w:rsidRPr="00CC4481">
        <w:rPr>
          <w:rFonts w:ascii="Courier New" w:hAnsi="Courier New" w:cs="Courier New"/>
          <w:color w:val="000000"/>
          <w:sz w:val="20"/>
          <w:szCs w:val="20"/>
          <w:lang w:val="en-US" w:eastAsia="it-CH"/>
        </w:rPr>
        <w:t xml:space="preserve"> </w:t>
      </w:r>
      <w:r w:rsidRPr="00CC4481">
        <w:rPr>
          <w:rFonts w:ascii="Courier New" w:hAnsi="Courier New" w:cs="Courier New"/>
          <w:color w:val="0000FF"/>
          <w:sz w:val="20"/>
          <w:szCs w:val="20"/>
          <w:lang w:val="en-US" w:eastAsia="it-CH"/>
        </w:rPr>
        <w:t>void</w:t>
      </w: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Next_</w:t>
      </w:r>
      <w:proofErr w:type="gramStart"/>
      <w:r w:rsidRPr="00CC4481">
        <w:rPr>
          <w:rFonts w:ascii="Courier New" w:hAnsi="Courier New" w:cs="Courier New"/>
          <w:color w:val="000000"/>
          <w:sz w:val="20"/>
          <w:szCs w:val="20"/>
          <w:lang w:val="en-US" w:eastAsia="it-CH"/>
        </w:rPr>
        <w:t>Click</w:t>
      </w:r>
      <w:proofErr w:type="spellEnd"/>
      <w:r w:rsidRPr="00CC4481">
        <w:rPr>
          <w:rFonts w:ascii="Courier New" w:hAnsi="Courier New" w:cs="Courier New"/>
          <w:color w:val="000000"/>
          <w:sz w:val="20"/>
          <w:szCs w:val="20"/>
          <w:lang w:val="en-US" w:eastAsia="it-CH"/>
        </w:rPr>
        <w:t>(</w:t>
      </w:r>
      <w:proofErr w:type="gramEnd"/>
      <w:r w:rsidRPr="00CC4481">
        <w:rPr>
          <w:rFonts w:ascii="Courier New" w:hAnsi="Courier New" w:cs="Courier New"/>
          <w:color w:val="0000FF"/>
          <w:sz w:val="20"/>
          <w:szCs w:val="20"/>
          <w:lang w:val="en-US" w:eastAsia="it-CH"/>
        </w:rPr>
        <w:t>object</w:t>
      </w:r>
      <w:r w:rsidRPr="00CC4481">
        <w:rPr>
          <w:rFonts w:ascii="Courier New" w:hAnsi="Courier New" w:cs="Courier New"/>
          <w:color w:val="000000"/>
          <w:sz w:val="20"/>
          <w:szCs w:val="20"/>
          <w:lang w:val="en-US" w:eastAsia="it-CH"/>
        </w:rPr>
        <w:t xml:space="preserve"> sender, </w:t>
      </w:r>
      <w:proofErr w:type="spellStart"/>
      <w:r w:rsidRPr="00CC4481">
        <w:rPr>
          <w:rFonts w:ascii="Courier New" w:hAnsi="Courier New" w:cs="Courier New"/>
          <w:color w:val="000000"/>
          <w:sz w:val="20"/>
          <w:szCs w:val="20"/>
          <w:lang w:val="en-US" w:eastAsia="it-CH"/>
        </w:rPr>
        <w:t>RoutedEventArgs</w:t>
      </w:r>
      <w:proofErr w:type="spellEnd"/>
      <w:r w:rsidRPr="00CC4481">
        <w:rPr>
          <w:rFonts w:ascii="Courier New" w:hAnsi="Courier New" w:cs="Courier New"/>
          <w:color w:val="000000"/>
          <w:sz w:val="20"/>
          <w:szCs w:val="20"/>
          <w:lang w:val="en-US" w:eastAsia="it-CH"/>
        </w:rPr>
        <w:t xml:space="preserve"> e)</w:t>
      </w:r>
    </w:p>
    <w:p w14:paraId="419BC497" w14:textId="3FA7C97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FD1A2DC" w14:textId="22E85CD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 avanti allora lo fa</w:t>
      </w:r>
    </w:p>
    <w:p w14:paraId="786188C4" w14:textId="473EFEBF"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    /</w:t>
      </w:r>
      <w:proofErr w:type="gramStart"/>
      <w:r w:rsidRPr="006C0C65">
        <w:rPr>
          <w:rFonts w:ascii="Arial" w:hAnsi="Arial" w:cs="Arial"/>
          <w:color w:val="008000"/>
          <w:sz w:val="20"/>
          <w:szCs w:val="20"/>
          <w:lang w:eastAsia="it-CH"/>
        </w:rPr>
        <w:t>/(</w:t>
      </w:r>
      <w:proofErr w:type="gramEnd"/>
      <w:r w:rsidRPr="006C0C65">
        <w:rPr>
          <w:rFonts w:ascii="Arial" w:hAnsi="Arial" w:cs="Arial"/>
          <w:color w:val="008000"/>
          <w:sz w:val="20"/>
          <w:szCs w:val="20"/>
          <w:lang w:eastAsia="it-CH"/>
        </w:rPr>
        <w:t>unicamente se si ha già navigato in avanti rispetto al percorso base, es. entrare in una cartella)</w:t>
      </w:r>
    </w:p>
    <w:p w14:paraId="50C8C5E8" w14:textId="56BFC046"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6C0C65">
        <w:rPr>
          <w:rFonts w:ascii="Courier New" w:hAnsi="Courier New" w:cs="Courier New"/>
          <w:color w:val="000000"/>
          <w:sz w:val="20"/>
          <w:szCs w:val="20"/>
          <w:lang w:eastAsia="it-CH"/>
        </w:rPr>
        <w:t xml:space="preserve">    </w:t>
      </w:r>
      <w:r w:rsidRPr="00CC4481">
        <w:rPr>
          <w:rFonts w:ascii="Courier New" w:hAnsi="Courier New" w:cs="Courier New"/>
          <w:color w:val="0000FF"/>
          <w:sz w:val="20"/>
          <w:szCs w:val="20"/>
          <w:lang w:val="en-US" w:eastAsia="it-CH"/>
        </w:rPr>
        <w:t>if</w:t>
      </w: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FileBrowser.CanGoForward</w:t>
      </w:r>
      <w:proofErr w:type="spellEnd"/>
      <w:r w:rsidRPr="00CC4481">
        <w:rPr>
          <w:rFonts w:ascii="Courier New" w:hAnsi="Courier New" w:cs="Courier New"/>
          <w:color w:val="000000"/>
          <w:sz w:val="20"/>
          <w:szCs w:val="20"/>
          <w:lang w:val="en-US" w:eastAsia="it-CH"/>
        </w:rPr>
        <w:t>)</w:t>
      </w:r>
    </w:p>
    <w:p w14:paraId="415D351D" w14:textId="154023EF"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
    <w:p w14:paraId="2FCB7F97" w14:textId="58AF4DE2"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FileBrowser.GoForward</w:t>
      </w:r>
      <w:proofErr w:type="spellEnd"/>
      <w:r w:rsidRPr="00CC4481">
        <w:rPr>
          <w:rFonts w:ascii="Courier New" w:hAnsi="Courier New" w:cs="Courier New"/>
          <w:color w:val="000000"/>
          <w:sz w:val="20"/>
          <w:szCs w:val="20"/>
          <w:lang w:val="en-US" w:eastAsia="it-CH"/>
        </w:rPr>
        <w:t>(</w:t>
      </w:r>
      <w:proofErr w:type="gramStart"/>
      <w:r w:rsidRPr="00CC4481">
        <w:rPr>
          <w:rFonts w:ascii="Courier New" w:hAnsi="Courier New" w:cs="Courier New"/>
          <w:color w:val="000000"/>
          <w:sz w:val="20"/>
          <w:szCs w:val="20"/>
          <w:lang w:val="en-US" w:eastAsia="it-CH"/>
        </w:rPr>
        <w:t>);</w:t>
      </w:r>
      <w:proofErr w:type="gramEnd"/>
    </w:p>
    <w:p w14:paraId="2CEA8678" w14:textId="584BAA9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CC4481">
        <w:rPr>
          <w:rFonts w:ascii="Courier New" w:hAnsi="Courier New" w:cs="Courier New"/>
          <w:color w:val="000000"/>
          <w:sz w:val="20"/>
          <w:szCs w:val="20"/>
          <w:lang w:val="en-US" w:eastAsia="it-CH"/>
        </w:rPr>
        <w:t xml:space="preserve">    </w:t>
      </w:r>
      <w:r w:rsidRPr="006C0C65">
        <w:rPr>
          <w:rFonts w:ascii="Courier New" w:hAnsi="Courier New" w:cs="Courier New"/>
          <w:color w:val="000000"/>
          <w:sz w:val="20"/>
          <w:szCs w:val="20"/>
          <w:lang w:eastAsia="it-CH"/>
        </w:rPr>
        <w:t>}</w:t>
      </w:r>
    </w:p>
    <w:p w14:paraId="48D5CF2E" w14:textId="09CA7AC6" w:rsidR="003B43B8" w:rsidRDefault="003B43B8" w:rsidP="003B43B8">
      <w:pPr>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37D4C291" w14:textId="34599279" w:rsidR="002237F6" w:rsidRDefault="002237F6" w:rsidP="003B43B8">
      <w:pPr>
        <w:rPr>
          <w:rFonts w:ascii="Arial" w:hAnsi="Arial" w:cs="Arial"/>
          <w:sz w:val="20"/>
          <w:szCs w:val="20"/>
        </w:rPr>
      </w:pPr>
    </w:p>
    <w:p w14:paraId="03E33660" w14:textId="729CF7AA" w:rsidR="00422F87" w:rsidRDefault="00422F87" w:rsidP="0075093A">
      <w:pPr>
        <w:pStyle w:val="Titolo3"/>
      </w:pPr>
      <w:bookmarkStart w:id="120" w:name="_Toc94462450"/>
      <w:proofErr w:type="spellStart"/>
      <w:r>
        <w:t>Binary</w:t>
      </w:r>
      <w:proofErr w:type="spellEnd"/>
      <w:r>
        <w:t xml:space="preserve"> </w:t>
      </w:r>
      <w:proofErr w:type="spellStart"/>
      <w:r>
        <w:t>Search</w:t>
      </w:r>
      <w:bookmarkEnd w:id="120"/>
      <w:proofErr w:type="spellEnd"/>
    </w:p>
    <w:p w14:paraId="6B54F349" w14:textId="1F4267D5" w:rsidR="00422F87" w:rsidRDefault="00190607" w:rsidP="003B43B8">
      <w:pPr>
        <w:rPr>
          <w:rFonts w:ascii="Arial" w:hAnsi="Arial" w:cs="Arial"/>
          <w:sz w:val="20"/>
          <w:szCs w:val="20"/>
        </w:rPr>
      </w:pPr>
      <w:r>
        <w:rPr>
          <w:rFonts w:ascii="Arial" w:hAnsi="Arial" w:cs="Arial"/>
          <w:sz w:val="20"/>
          <w:szCs w:val="20"/>
        </w:rPr>
        <w:t xml:space="preserve">L’utente deve essere in grado di effettuare delle ricerche basandosi sul tempo, in ms, di quando è stato </w:t>
      </w:r>
      <w:del w:id="121" w:author="install" w:date="2022-02-02T14:43:00Z">
        <w:r w:rsidDel="0026768F">
          <w:rPr>
            <w:rFonts w:ascii="Arial" w:hAnsi="Arial" w:cs="Arial"/>
            <w:sz w:val="20"/>
            <w:szCs w:val="20"/>
          </w:rPr>
          <w:delText xml:space="preserve">preso </w:delText>
        </w:r>
      </w:del>
      <w:ins w:id="122" w:author="install" w:date="2022-02-02T14:43:00Z">
        <w:r w:rsidR="0026768F">
          <w:rPr>
            <w:rFonts w:ascii="Arial" w:hAnsi="Arial" w:cs="Arial"/>
            <w:sz w:val="20"/>
            <w:szCs w:val="20"/>
          </w:rPr>
          <w:t xml:space="preserve">acquisito </w:t>
        </w:r>
      </w:ins>
      <w:r>
        <w:rPr>
          <w:rFonts w:ascii="Arial" w:hAnsi="Arial" w:cs="Arial"/>
          <w:sz w:val="20"/>
          <w:szCs w:val="20"/>
        </w:rPr>
        <w:t>il dato. Premetto questa cosa: non ero ancora totalmente a conoscenza delle potenzialità di LINQ, quindi mi sono rifatto alle conoscenze pregresse sugli algoritmi di ricerca.</w:t>
      </w:r>
    </w:p>
    <w:p w14:paraId="1A96329C" w14:textId="238F8A43" w:rsidR="00A34BE7" w:rsidRDefault="00190607" w:rsidP="003B43B8">
      <w:pPr>
        <w:rPr>
          <w:rFonts w:ascii="Arial" w:hAnsi="Arial" w:cs="Arial"/>
          <w:sz w:val="20"/>
          <w:szCs w:val="20"/>
        </w:rPr>
      </w:pPr>
      <w:r>
        <w:rPr>
          <w:rFonts w:ascii="Arial" w:hAnsi="Arial" w:cs="Arial"/>
          <w:sz w:val="20"/>
          <w:szCs w:val="20"/>
        </w:rPr>
        <w:t xml:space="preserve">Sebbene ve ne siano anche di più performanti, la ricerca binaria converge verso il valore cercato, mentre altri algoritmi tendono a divergere </w:t>
      </w:r>
      <w:del w:id="123" w:author="install" w:date="2022-02-02T14:44:00Z">
        <w:r w:rsidDel="0026768F">
          <w:rPr>
            <w:rFonts w:ascii="Arial" w:hAnsi="Arial" w:cs="Arial"/>
            <w:sz w:val="20"/>
            <w:szCs w:val="20"/>
          </w:rPr>
          <w:delText xml:space="preserve">sotto </w:delText>
        </w:r>
      </w:del>
      <w:ins w:id="124" w:author="install" w:date="2022-02-02T14:44:00Z">
        <w:r w:rsidR="0026768F">
          <w:rPr>
            <w:rFonts w:ascii="Arial" w:hAnsi="Arial" w:cs="Arial"/>
            <w:sz w:val="20"/>
            <w:szCs w:val="20"/>
          </w:rPr>
          <w:t xml:space="preserve">in </w:t>
        </w:r>
      </w:ins>
      <w:r>
        <w:rPr>
          <w:rFonts w:ascii="Arial" w:hAnsi="Arial" w:cs="Arial"/>
          <w:sz w:val="20"/>
          <w:szCs w:val="20"/>
        </w:rPr>
        <w:t>alcune particolari circostanze, proprie di ogni algoritmo.</w:t>
      </w:r>
    </w:p>
    <w:p w14:paraId="2DB4B112" w14:textId="4C12C26B" w:rsidR="00190607" w:rsidRDefault="00190607" w:rsidP="003B43B8">
      <w:pPr>
        <w:rPr>
          <w:rFonts w:ascii="Arial" w:hAnsi="Arial" w:cs="Arial"/>
          <w:sz w:val="20"/>
          <w:szCs w:val="20"/>
        </w:rPr>
      </w:pPr>
      <w:r>
        <w:rPr>
          <w:rFonts w:ascii="Arial" w:hAnsi="Arial" w:cs="Arial"/>
          <w:sz w:val="20"/>
          <w:szCs w:val="20"/>
        </w:rPr>
        <w:t xml:space="preserve">È possibile eseguire la </w:t>
      </w:r>
      <w:proofErr w:type="spellStart"/>
      <w:r>
        <w:rPr>
          <w:rFonts w:ascii="Arial" w:hAnsi="Arial" w:cs="Arial"/>
          <w:sz w:val="20"/>
          <w:szCs w:val="20"/>
        </w:rPr>
        <w:t>binray</w:t>
      </w:r>
      <w:proofErr w:type="spellEnd"/>
      <w:r>
        <w:rPr>
          <w:rFonts w:ascii="Arial" w:hAnsi="Arial" w:cs="Arial"/>
          <w:sz w:val="20"/>
          <w:szCs w:val="20"/>
        </w:rPr>
        <w:t xml:space="preserve"> </w:t>
      </w:r>
      <w:proofErr w:type="spellStart"/>
      <w:r>
        <w:rPr>
          <w:rFonts w:ascii="Arial" w:hAnsi="Arial" w:cs="Arial"/>
          <w:sz w:val="20"/>
          <w:szCs w:val="20"/>
        </w:rPr>
        <w:t>search</w:t>
      </w:r>
      <w:proofErr w:type="spellEnd"/>
      <w:r>
        <w:rPr>
          <w:rFonts w:ascii="Arial" w:hAnsi="Arial" w:cs="Arial"/>
          <w:sz w:val="20"/>
          <w:szCs w:val="20"/>
        </w:rPr>
        <w:t xml:space="preserve"> sulle collezioni con il metodo </w:t>
      </w:r>
      <w:proofErr w:type="spellStart"/>
      <w:r>
        <w:rPr>
          <w:rFonts w:ascii="Arial" w:hAnsi="Arial" w:cs="Arial"/>
          <w:sz w:val="20"/>
          <w:szCs w:val="20"/>
        </w:rPr>
        <w:t>BinarySearch</w:t>
      </w:r>
      <w:proofErr w:type="spellEnd"/>
      <w:r w:rsidR="00EE6772">
        <w:rPr>
          <w:rFonts w:ascii="Arial" w:hAnsi="Arial" w:cs="Arial"/>
          <w:sz w:val="20"/>
          <w:szCs w:val="20"/>
        </w:rPr>
        <w:t>(parametri)</w:t>
      </w:r>
      <w:r w:rsidR="00C23D86">
        <w:rPr>
          <w:rStyle w:val="Rimandonotaapidipagina"/>
          <w:rFonts w:ascii="Arial" w:hAnsi="Arial" w:cs="Arial"/>
          <w:sz w:val="20"/>
          <w:szCs w:val="20"/>
        </w:rPr>
        <w:footnoteReference w:id="13"/>
      </w:r>
      <w:r w:rsidR="00EE6772">
        <w:rPr>
          <w:rFonts w:ascii="Arial" w:hAnsi="Arial" w:cs="Arial"/>
          <w:sz w:val="20"/>
          <w:szCs w:val="20"/>
        </w:rPr>
        <w:t xml:space="preserve">. Tuttavia uno dei parametri di questo metodo è un </w:t>
      </w:r>
      <w:proofErr w:type="spellStart"/>
      <w:r w:rsidR="00EE6772">
        <w:rPr>
          <w:rFonts w:ascii="Arial" w:hAnsi="Arial" w:cs="Arial"/>
          <w:sz w:val="20"/>
          <w:szCs w:val="20"/>
        </w:rPr>
        <w:t>Comparer</w:t>
      </w:r>
      <w:proofErr w:type="spellEnd"/>
      <w:r w:rsidR="00EE6772">
        <w:rPr>
          <w:rFonts w:ascii="Arial" w:hAnsi="Arial" w:cs="Arial"/>
          <w:sz w:val="20"/>
          <w:szCs w:val="20"/>
        </w:rPr>
        <w:t xml:space="preserve">. Ho preferito implementare un metodo </w:t>
      </w:r>
      <w:proofErr w:type="spellStart"/>
      <w:r w:rsidR="00EE6772">
        <w:rPr>
          <w:rFonts w:ascii="Arial" w:hAnsi="Arial" w:cs="Arial"/>
          <w:sz w:val="20"/>
          <w:szCs w:val="20"/>
        </w:rPr>
        <w:t>Binary</w:t>
      </w:r>
      <w:proofErr w:type="spellEnd"/>
      <w:r w:rsidR="00EE6772">
        <w:rPr>
          <w:rFonts w:ascii="Arial" w:hAnsi="Arial" w:cs="Arial"/>
          <w:sz w:val="20"/>
          <w:szCs w:val="20"/>
        </w:rPr>
        <w:t xml:space="preserve"> </w:t>
      </w:r>
      <w:proofErr w:type="spellStart"/>
      <w:r w:rsidR="00EE6772">
        <w:rPr>
          <w:rFonts w:ascii="Arial" w:hAnsi="Arial" w:cs="Arial"/>
          <w:sz w:val="20"/>
          <w:szCs w:val="20"/>
        </w:rPr>
        <w:lastRenderedPageBreak/>
        <w:t>Search</w:t>
      </w:r>
      <w:proofErr w:type="spellEnd"/>
      <w:r w:rsidR="00EE6772">
        <w:rPr>
          <w:rFonts w:ascii="Arial" w:hAnsi="Arial" w:cs="Arial"/>
          <w:sz w:val="20"/>
          <w:szCs w:val="20"/>
        </w:rPr>
        <w:t xml:space="preserve"> personalmente, </w:t>
      </w:r>
      <w:commentRangeStart w:id="125"/>
      <w:r w:rsidR="00EE6772">
        <w:rPr>
          <w:rFonts w:ascii="Arial" w:hAnsi="Arial" w:cs="Arial"/>
          <w:sz w:val="20"/>
          <w:szCs w:val="20"/>
        </w:rPr>
        <w:t>principalmente poiché in caso di comportamenti errati sarei stato in grado di debuggare più facilmente il codice.</w:t>
      </w:r>
      <w:commentRangeEnd w:id="125"/>
      <w:r w:rsidR="0026768F">
        <w:rPr>
          <w:rStyle w:val="Rimandocommento"/>
        </w:rPr>
        <w:commentReference w:id="125"/>
      </w:r>
    </w:p>
    <w:p w14:paraId="4BF8DC58" w14:textId="0F205DC5" w:rsidR="00EE6772" w:rsidRDefault="00EE6772" w:rsidP="003B43B8">
      <w:pPr>
        <w:rPr>
          <w:rFonts w:ascii="Arial" w:hAnsi="Arial" w:cs="Arial"/>
          <w:sz w:val="20"/>
          <w:szCs w:val="20"/>
        </w:rPr>
      </w:pPr>
      <w:commentRangeStart w:id="126"/>
      <w:r>
        <w:rPr>
          <w:rFonts w:ascii="Arial" w:hAnsi="Arial" w:cs="Arial"/>
          <w:sz w:val="20"/>
          <w:szCs w:val="20"/>
        </w:rPr>
        <w:t>Infatti così è accaduto, poiché in dati casi ho dovuto eseguire delle migliorie e delle correzioni.</w:t>
      </w:r>
      <w:commentRangeEnd w:id="126"/>
      <w:r w:rsidR="009560B3">
        <w:rPr>
          <w:rStyle w:val="Rimandocommento"/>
        </w:rPr>
        <w:commentReference w:id="126"/>
      </w:r>
    </w:p>
    <w:p w14:paraId="67BA12E6" w14:textId="6873F491" w:rsidR="00A34BE7" w:rsidRDefault="00A34BE7" w:rsidP="003B43B8">
      <w:pPr>
        <w:rPr>
          <w:rFonts w:ascii="Arial" w:hAnsi="Arial" w:cs="Arial"/>
          <w:sz w:val="20"/>
          <w:szCs w:val="20"/>
        </w:rPr>
      </w:pPr>
    </w:p>
    <w:p w14:paraId="437A57E9" w14:textId="0D9BA4EE" w:rsidR="00A34BE7" w:rsidRDefault="00A34BE7" w:rsidP="003B43B8">
      <w:pPr>
        <w:rPr>
          <w:rFonts w:ascii="Arial" w:hAnsi="Arial" w:cs="Arial"/>
          <w:sz w:val="20"/>
          <w:szCs w:val="20"/>
        </w:rPr>
      </w:pPr>
      <w:r>
        <w:rPr>
          <w:rFonts w:ascii="Arial" w:hAnsi="Arial" w:cs="Arial"/>
          <w:sz w:val="20"/>
          <w:szCs w:val="20"/>
        </w:rPr>
        <w:t>Il funzionamento d</w:t>
      </w:r>
      <w:ins w:id="127" w:author="install" w:date="2022-02-02T14:45:00Z">
        <w:r w:rsidR="0026768F">
          <w:rPr>
            <w:rFonts w:ascii="Arial" w:hAnsi="Arial" w:cs="Arial"/>
            <w:sz w:val="20"/>
            <w:szCs w:val="20"/>
          </w:rPr>
          <w:t>ell’</w:t>
        </w:r>
      </w:ins>
      <w:del w:id="128" w:author="install" w:date="2022-02-02T14:45:00Z">
        <w:r w:rsidDel="0026768F">
          <w:rPr>
            <w:rFonts w:ascii="Arial" w:hAnsi="Arial" w:cs="Arial"/>
            <w:sz w:val="20"/>
            <w:szCs w:val="20"/>
          </w:rPr>
          <w:delText>i un</w:delText>
        </w:r>
      </w:del>
      <w:del w:id="129" w:author="install" w:date="2022-02-02T14:46:00Z">
        <w:r w:rsidDel="0026768F">
          <w:rPr>
            <w:rFonts w:ascii="Arial" w:hAnsi="Arial" w:cs="Arial"/>
            <w:sz w:val="20"/>
            <w:szCs w:val="20"/>
          </w:rPr>
          <w:delText xml:space="preserve"> </w:delText>
        </w:r>
      </w:del>
      <w:r>
        <w:rPr>
          <w:rFonts w:ascii="Arial" w:hAnsi="Arial" w:cs="Arial"/>
          <w:sz w:val="20"/>
          <w:szCs w:val="20"/>
        </w:rPr>
        <w:t>algoritmo</w:t>
      </w:r>
      <w:ins w:id="130" w:author="install" w:date="2022-02-02T14:46:00Z">
        <w:r w:rsidR="0026768F">
          <w:rPr>
            <w:rFonts w:ascii="Arial" w:hAnsi="Arial" w:cs="Arial"/>
            <w:sz w:val="20"/>
            <w:szCs w:val="20"/>
          </w:rPr>
          <w:t xml:space="preserve">: </w:t>
        </w:r>
      </w:ins>
      <w:del w:id="131" w:author="install" w:date="2022-02-02T14:46:00Z">
        <w:r w:rsidDel="0026768F">
          <w:rPr>
            <w:rFonts w:ascii="Arial" w:hAnsi="Arial" w:cs="Arial"/>
            <w:sz w:val="20"/>
            <w:szCs w:val="20"/>
          </w:rPr>
          <w:delText xml:space="preserve"> del genere è molto sistematico. P</w:delText>
        </w:r>
      </w:del>
      <w:ins w:id="132" w:author="install" w:date="2022-02-02T14:46:00Z">
        <w:r w:rsidR="0026768F">
          <w:rPr>
            <w:rFonts w:ascii="Arial" w:hAnsi="Arial" w:cs="Arial"/>
            <w:sz w:val="20"/>
            <w:szCs w:val="20"/>
          </w:rPr>
          <w:t>p</w:t>
        </w:r>
      </w:ins>
      <w:r>
        <w:rPr>
          <w:rFonts w:ascii="Arial" w:hAnsi="Arial" w:cs="Arial"/>
          <w:sz w:val="20"/>
          <w:szCs w:val="20"/>
        </w:rPr>
        <w:t xml:space="preserve">artendo dalla metà della lista ordinata, come in questo caso poiché le rilevazioni si svolgono </w:t>
      </w:r>
      <w:r w:rsidR="00C23D86">
        <w:rPr>
          <w:rFonts w:ascii="Arial" w:hAnsi="Arial" w:cs="Arial"/>
          <w:sz w:val="20"/>
          <w:szCs w:val="20"/>
        </w:rPr>
        <w:t>nel</w:t>
      </w:r>
      <w:r>
        <w:rPr>
          <w:rFonts w:ascii="Arial" w:hAnsi="Arial" w:cs="Arial"/>
          <w:sz w:val="20"/>
          <w:szCs w:val="20"/>
        </w:rPr>
        <w:t xml:space="preserve"> tempo e sono incrementali, confronta il valore cercato con quello a metà lista.</w:t>
      </w:r>
      <w:r w:rsidR="00C23D86">
        <w:rPr>
          <w:rFonts w:ascii="Arial" w:hAnsi="Arial" w:cs="Arial"/>
          <w:sz w:val="20"/>
          <w:szCs w:val="20"/>
        </w:rPr>
        <w:t xml:space="preserve"> Se il valore cercato è più piccolo, l’algoritmo si sposta nella parte </w:t>
      </w:r>
      <w:commentRangeStart w:id="133"/>
      <w:r w:rsidR="00C23D86">
        <w:rPr>
          <w:rFonts w:ascii="Arial" w:hAnsi="Arial" w:cs="Arial"/>
          <w:sz w:val="20"/>
          <w:szCs w:val="20"/>
        </w:rPr>
        <w:t>inferiore</w:t>
      </w:r>
      <w:commentRangeEnd w:id="133"/>
      <w:r w:rsidR="0026768F">
        <w:rPr>
          <w:rStyle w:val="Rimandocommento"/>
        </w:rPr>
        <w:commentReference w:id="133"/>
      </w:r>
      <w:r w:rsidR="00C23D86">
        <w:rPr>
          <w:rFonts w:ascii="Arial" w:hAnsi="Arial" w:cs="Arial"/>
          <w:sz w:val="20"/>
          <w:szCs w:val="20"/>
        </w:rPr>
        <w:t xml:space="preserve"> della lista, cerca la nuova mediana e prosegue con il confronto. Se il valore è più grande, l’algoritmo prosegue la ricerca nella metà superiore della lista</w:t>
      </w:r>
      <w:r w:rsidR="00167EDE">
        <w:rPr>
          <w:rFonts w:ascii="Arial" w:hAnsi="Arial" w:cs="Arial"/>
          <w:sz w:val="20"/>
          <w:szCs w:val="20"/>
        </w:rPr>
        <w:t xml:space="preserve"> cercandone la mediana e riprendendo il confronto.</w:t>
      </w:r>
    </w:p>
    <w:p w14:paraId="035927EE" w14:textId="0E5D765C" w:rsidR="00167EDE" w:rsidRDefault="00167EDE" w:rsidP="003B43B8">
      <w:pPr>
        <w:rPr>
          <w:rFonts w:ascii="Arial" w:hAnsi="Arial" w:cs="Arial"/>
          <w:sz w:val="20"/>
          <w:szCs w:val="20"/>
        </w:rPr>
      </w:pPr>
    </w:p>
    <w:p w14:paraId="329250EF" w14:textId="479D4207" w:rsidR="00167EDE" w:rsidRDefault="00167EDE" w:rsidP="003B43B8">
      <w:pPr>
        <w:rPr>
          <w:rFonts w:ascii="Arial" w:hAnsi="Arial" w:cs="Arial"/>
          <w:sz w:val="20"/>
          <w:szCs w:val="20"/>
        </w:rPr>
      </w:pPr>
      <w:r>
        <w:rPr>
          <w:rFonts w:ascii="Arial" w:hAnsi="Arial" w:cs="Arial"/>
          <w:sz w:val="20"/>
          <w:szCs w:val="20"/>
        </w:rPr>
        <w:t>Ovviamente se il valore non viene trovato bisognerà avvisare l’utente o, come nel caso di questo progetto, si cerca un valore prossimo. In questo specifico caso si cerca il valore inferiore più vicino. Un rischio legato al non ritrovamento del valore cercato è che l’algoritmo non si ferm</w:t>
      </w:r>
      <w:ins w:id="134" w:author="install" w:date="2022-02-02T14:47:00Z">
        <w:r w:rsidR="0026768F">
          <w:rPr>
            <w:rFonts w:ascii="Arial" w:hAnsi="Arial" w:cs="Arial"/>
            <w:sz w:val="20"/>
            <w:szCs w:val="20"/>
          </w:rPr>
          <w:t>i</w:t>
        </w:r>
      </w:ins>
      <w:del w:id="135" w:author="install" w:date="2022-02-02T14:47:00Z">
        <w:r w:rsidDel="0026768F">
          <w:rPr>
            <w:rFonts w:ascii="Arial" w:hAnsi="Arial" w:cs="Arial"/>
            <w:sz w:val="20"/>
            <w:szCs w:val="20"/>
          </w:rPr>
          <w:delText>a</w:delText>
        </w:r>
      </w:del>
      <w:r>
        <w:rPr>
          <w:rFonts w:ascii="Arial" w:hAnsi="Arial" w:cs="Arial"/>
          <w:sz w:val="20"/>
          <w:szCs w:val="20"/>
        </w:rPr>
        <w:t xml:space="preserve">. </w:t>
      </w:r>
      <w:del w:id="136" w:author="install" w:date="2022-02-02T14:47:00Z">
        <w:r w:rsidDel="0026768F">
          <w:rPr>
            <w:rFonts w:ascii="Arial" w:hAnsi="Arial" w:cs="Arial"/>
            <w:sz w:val="20"/>
            <w:szCs w:val="20"/>
          </w:rPr>
          <w:delText xml:space="preserve">Data la natura ripetitiva, esso </w:delText>
        </w:r>
      </w:del>
      <w:ins w:id="137" w:author="install" w:date="2022-02-02T14:47:00Z">
        <w:r w:rsidR="0026768F">
          <w:rPr>
            <w:rFonts w:ascii="Arial" w:hAnsi="Arial" w:cs="Arial"/>
            <w:sz w:val="20"/>
            <w:szCs w:val="20"/>
          </w:rPr>
          <w:t xml:space="preserve">L’algoritmo </w:t>
        </w:r>
      </w:ins>
      <w:r>
        <w:rPr>
          <w:rFonts w:ascii="Arial" w:hAnsi="Arial" w:cs="Arial"/>
          <w:sz w:val="20"/>
          <w:szCs w:val="20"/>
        </w:rPr>
        <w:t>è implementato come funzione ricorsiva</w:t>
      </w:r>
      <w:ins w:id="138" w:author="install" w:date="2022-02-02T14:47:00Z">
        <w:r w:rsidR="0026768F">
          <w:rPr>
            <w:rFonts w:ascii="Arial" w:hAnsi="Arial" w:cs="Arial"/>
            <w:sz w:val="20"/>
            <w:szCs w:val="20"/>
          </w:rPr>
          <w:t xml:space="preserve">, che </w:t>
        </w:r>
      </w:ins>
      <w:del w:id="139" w:author="install" w:date="2022-02-02T14:47:00Z">
        <w:r w:rsidDel="0026768F">
          <w:rPr>
            <w:rFonts w:ascii="Arial" w:hAnsi="Arial" w:cs="Arial"/>
            <w:sz w:val="20"/>
            <w:szCs w:val="20"/>
          </w:rPr>
          <w:delText>. Una funzione ricorsiva</w:delText>
        </w:r>
      </w:del>
      <w:ins w:id="140" w:author="install" w:date="2022-02-02T14:47:00Z">
        <w:r w:rsidR="0026768F">
          <w:rPr>
            <w:rFonts w:ascii="Arial" w:hAnsi="Arial" w:cs="Arial"/>
            <w:sz w:val="20"/>
            <w:szCs w:val="20"/>
          </w:rPr>
          <w:t>quindi</w:t>
        </w:r>
      </w:ins>
      <w:r>
        <w:rPr>
          <w:rFonts w:ascii="Arial" w:hAnsi="Arial" w:cs="Arial"/>
          <w:sz w:val="20"/>
          <w:szCs w:val="20"/>
        </w:rPr>
        <w:t xml:space="preserve"> necessita una condizione di uscita. La più ovvia è quella del ritrovamento del valore cercato, ma le altre? In questo lavoro sono le seguenti.</w:t>
      </w:r>
    </w:p>
    <w:p w14:paraId="5B5ADA3E" w14:textId="47736ABE" w:rsidR="00D6417A" w:rsidRDefault="00D6417A" w:rsidP="003B43B8">
      <w:pPr>
        <w:rPr>
          <w:rFonts w:ascii="Arial" w:hAnsi="Arial" w:cs="Arial"/>
          <w:sz w:val="20"/>
          <w:szCs w:val="20"/>
        </w:rPr>
      </w:pPr>
    </w:p>
    <w:p w14:paraId="0F26B117" w14:textId="4A4D302F" w:rsidR="00D6417A" w:rsidRDefault="00EA446F" w:rsidP="00BB72F8">
      <w:pPr>
        <w:rPr>
          <w:noProof/>
        </w:rPr>
      </w:pPr>
      <w:r>
        <w:rPr>
          <w:noProof/>
          <w:lang w:eastAsia="it-CH"/>
        </w:rPr>
        <w:drawing>
          <wp:inline distT="0" distB="0" distL="0" distR="0" wp14:anchorId="0263AA3A" wp14:editId="38065B1D">
            <wp:extent cx="5916261" cy="4597879"/>
            <wp:effectExtent l="0" t="0" r="8890" b="0"/>
            <wp:docPr id="30" name="Immagine 30"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screenshot, monitor, nero&#10;&#10;Descrizione generata automaticamente"/>
                    <pic:cNvPicPr/>
                  </pic:nvPicPr>
                  <pic:blipFill rotWithShape="1">
                    <a:blip r:embed="rId44"/>
                    <a:srcRect l="8544" t="11220" r="35536" b="9433"/>
                    <a:stretch/>
                  </pic:blipFill>
                  <pic:spPr bwMode="auto">
                    <a:xfrm>
                      <a:off x="0" y="0"/>
                      <a:ext cx="5936592" cy="4613680"/>
                    </a:xfrm>
                    <a:prstGeom prst="rect">
                      <a:avLst/>
                    </a:prstGeom>
                    <a:ln>
                      <a:noFill/>
                    </a:ln>
                    <a:extLst>
                      <a:ext uri="{53640926-AAD7-44D8-BBD7-CCE9431645EC}">
                        <a14:shadowObscured xmlns:a14="http://schemas.microsoft.com/office/drawing/2010/main"/>
                      </a:ext>
                    </a:extLst>
                  </pic:spPr>
                </pic:pic>
              </a:graphicData>
            </a:graphic>
          </wp:inline>
        </w:drawing>
      </w:r>
    </w:p>
    <w:p w14:paraId="31D2DC48" w14:textId="59FB087C" w:rsidR="00D6417A" w:rsidRDefault="00D6417A" w:rsidP="00D6417A">
      <w:pPr>
        <w:pStyle w:val="Didascalia"/>
        <w:rPr>
          <w:rFonts w:ascii="Arial" w:hAnsi="Arial" w:cs="Arial"/>
        </w:rPr>
      </w:pPr>
      <w:bookmarkStart w:id="141" w:name="_Toc94462484"/>
      <w:r>
        <w:t xml:space="preserve">Figura </w:t>
      </w:r>
      <w:r w:rsidR="008700B4">
        <w:fldChar w:fldCharType="begin"/>
      </w:r>
      <w:r w:rsidR="008700B4">
        <w:instrText xml:space="preserve"> SEQ Figura \* ARABIC </w:instrText>
      </w:r>
      <w:r w:rsidR="008700B4">
        <w:fldChar w:fldCharType="separate"/>
      </w:r>
      <w:r w:rsidR="006F1EC3">
        <w:rPr>
          <w:noProof/>
        </w:rPr>
        <w:t>27</w:t>
      </w:r>
      <w:r w:rsidR="008700B4">
        <w:rPr>
          <w:noProof/>
        </w:rPr>
        <w:fldChar w:fldCharType="end"/>
      </w:r>
      <w:r>
        <w:t xml:space="preserve">: </w:t>
      </w:r>
      <w:proofErr w:type="spellStart"/>
      <w:r>
        <w:t>BinarySearch</w:t>
      </w:r>
      <w:proofErr w:type="spellEnd"/>
      <w:r w:rsidR="00A62922">
        <w:t>, CNC</w:t>
      </w:r>
      <w:bookmarkEnd w:id="141"/>
    </w:p>
    <w:p w14:paraId="20786FF5" w14:textId="1B87F2C9" w:rsidR="00D6417A" w:rsidRDefault="00D6417A" w:rsidP="003B43B8">
      <w:pPr>
        <w:rPr>
          <w:rFonts w:ascii="Arial" w:hAnsi="Arial" w:cs="Arial"/>
          <w:sz w:val="20"/>
          <w:szCs w:val="20"/>
        </w:rPr>
      </w:pPr>
    </w:p>
    <w:p w14:paraId="4979BEAB" w14:textId="580B7C23" w:rsidR="00D6417A" w:rsidRDefault="00A62922" w:rsidP="003B43B8">
      <w:pPr>
        <w:rPr>
          <w:rFonts w:ascii="Arial" w:hAnsi="Arial" w:cs="Arial"/>
          <w:sz w:val="20"/>
          <w:szCs w:val="20"/>
        </w:rPr>
      </w:pPr>
      <w:r>
        <w:rPr>
          <w:rFonts w:ascii="Arial" w:hAnsi="Arial" w:cs="Arial"/>
          <w:sz w:val="20"/>
          <w:szCs w:val="20"/>
        </w:rPr>
        <w:t xml:space="preserve">Le implementazioni sono identiche per ogni classe che si occupa delle ricerche: </w:t>
      </w:r>
      <w:proofErr w:type="spellStart"/>
      <w:r>
        <w:rPr>
          <w:rFonts w:ascii="Arial" w:hAnsi="Arial" w:cs="Arial"/>
          <w:sz w:val="20"/>
          <w:szCs w:val="20"/>
        </w:rPr>
        <w:t>ImageSearcher</w:t>
      </w:r>
      <w:proofErr w:type="spellEnd"/>
      <w:r>
        <w:rPr>
          <w:rFonts w:ascii="Arial" w:hAnsi="Arial" w:cs="Arial"/>
          <w:sz w:val="20"/>
          <w:szCs w:val="20"/>
        </w:rPr>
        <w:t xml:space="preserve">, </w:t>
      </w:r>
      <w:proofErr w:type="spellStart"/>
      <w:r>
        <w:rPr>
          <w:rFonts w:ascii="Arial" w:hAnsi="Arial" w:cs="Arial"/>
          <w:sz w:val="20"/>
          <w:szCs w:val="20"/>
        </w:rPr>
        <w:t>CNCSearcher</w:t>
      </w:r>
      <w:proofErr w:type="spellEnd"/>
      <w:r>
        <w:rPr>
          <w:rFonts w:ascii="Arial" w:hAnsi="Arial" w:cs="Arial"/>
          <w:sz w:val="20"/>
          <w:szCs w:val="20"/>
        </w:rPr>
        <w:t xml:space="preserve"> e </w:t>
      </w:r>
      <w:proofErr w:type="spellStart"/>
      <w:r>
        <w:rPr>
          <w:rFonts w:ascii="Arial" w:hAnsi="Arial" w:cs="Arial"/>
          <w:sz w:val="20"/>
          <w:szCs w:val="20"/>
        </w:rPr>
        <w:t>PyrometerSearcher</w:t>
      </w:r>
      <w:proofErr w:type="spellEnd"/>
      <w:r>
        <w:rPr>
          <w:rFonts w:ascii="Arial" w:hAnsi="Arial" w:cs="Arial"/>
          <w:sz w:val="20"/>
          <w:szCs w:val="20"/>
        </w:rPr>
        <w:t>.</w:t>
      </w:r>
    </w:p>
    <w:p w14:paraId="4BA6247B" w14:textId="3FD24D63" w:rsidR="00A62922" w:rsidRDefault="00A62922" w:rsidP="003B43B8">
      <w:pPr>
        <w:rPr>
          <w:rFonts w:ascii="Arial" w:hAnsi="Arial" w:cs="Arial"/>
          <w:sz w:val="20"/>
          <w:szCs w:val="20"/>
        </w:rPr>
      </w:pPr>
    </w:p>
    <w:p w14:paraId="01EFAC7B" w14:textId="18357229" w:rsidR="00A62922" w:rsidRDefault="00A62922" w:rsidP="003B43B8">
      <w:pPr>
        <w:rPr>
          <w:rFonts w:ascii="Arial" w:hAnsi="Arial" w:cs="Arial"/>
          <w:sz w:val="20"/>
          <w:szCs w:val="20"/>
        </w:rPr>
      </w:pPr>
      <w:r>
        <w:rPr>
          <w:rFonts w:ascii="Arial" w:hAnsi="Arial" w:cs="Arial"/>
          <w:sz w:val="20"/>
          <w:szCs w:val="20"/>
        </w:rPr>
        <w:t xml:space="preserve">Un controllo viene svolto </w:t>
      </w:r>
      <w:r w:rsidR="00EA446F">
        <w:rPr>
          <w:rFonts w:ascii="Arial" w:hAnsi="Arial" w:cs="Arial"/>
          <w:sz w:val="20"/>
          <w:szCs w:val="20"/>
        </w:rPr>
        <w:t xml:space="preserve">se il valore che dovrebbe essere inferiore, </w:t>
      </w:r>
      <w:proofErr w:type="spellStart"/>
      <w:r w:rsidR="00EA446F">
        <w:rPr>
          <w:rFonts w:ascii="Arial" w:hAnsi="Arial" w:cs="Arial"/>
          <w:sz w:val="20"/>
          <w:szCs w:val="20"/>
        </w:rPr>
        <w:t>left</w:t>
      </w:r>
      <w:proofErr w:type="spellEnd"/>
      <w:r w:rsidR="00EA446F">
        <w:rPr>
          <w:rFonts w:ascii="Arial" w:hAnsi="Arial" w:cs="Arial"/>
          <w:sz w:val="20"/>
          <w:szCs w:val="20"/>
        </w:rPr>
        <w:t xml:space="preserve">, diventa più grande di right. Questo significa che la nostra ricerca non è andata a buona fine e conseguentemente bisogna ricominciare cambiando il valore ricercato. </w:t>
      </w:r>
      <w:r w:rsidR="00BB72F8">
        <w:rPr>
          <w:rFonts w:ascii="Arial" w:hAnsi="Arial" w:cs="Arial"/>
          <w:sz w:val="20"/>
          <w:szCs w:val="20"/>
        </w:rPr>
        <w:t xml:space="preserve">L’offset è un valore impostato a -1 a ogni inizio ricerca e va </w:t>
      </w:r>
      <w:r w:rsidR="00BB72F8">
        <w:rPr>
          <w:rFonts w:ascii="Arial" w:hAnsi="Arial" w:cs="Arial"/>
          <w:sz w:val="20"/>
          <w:szCs w:val="20"/>
        </w:rPr>
        <w:lastRenderedPageBreak/>
        <w:t xml:space="preserve">a modificare il valore cercato di quel numero. </w:t>
      </w:r>
      <w:r w:rsidR="004B15E7">
        <w:rPr>
          <w:rFonts w:ascii="Arial" w:hAnsi="Arial" w:cs="Arial"/>
          <w:sz w:val="20"/>
          <w:szCs w:val="20"/>
        </w:rPr>
        <w:t>Dopo</w:t>
      </w:r>
      <w:r w:rsidR="00BB72F8">
        <w:rPr>
          <w:rFonts w:ascii="Arial" w:hAnsi="Arial" w:cs="Arial"/>
          <w:sz w:val="20"/>
          <w:szCs w:val="20"/>
        </w:rPr>
        <w:t xml:space="preserve"> 100 tentativi andati a vuoto, si esegue un salto con un offset moltiplicato per 7</w:t>
      </w:r>
      <w:r w:rsidR="004B15E7">
        <w:rPr>
          <w:rFonts w:ascii="Arial" w:hAnsi="Arial" w:cs="Arial"/>
          <w:sz w:val="20"/>
          <w:szCs w:val="20"/>
        </w:rPr>
        <w:t>.</w:t>
      </w:r>
      <w:r w:rsidR="00BB72F8">
        <w:rPr>
          <w:rFonts w:ascii="Arial" w:hAnsi="Arial" w:cs="Arial"/>
          <w:sz w:val="20"/>
          <w:szCs w:val="20"/>
        </w:rPr>
        <w:t xml:space="preserve"> </w:t>
      </w:r>
      <w:r w:rsidR="004B15E7">
        <w:rPr>
          <w:rFonts w:ascii="Arial" w:hAnsi="Arial" w:cs="Arial"/>
          <w:sz w:val="20"/>
          <w:szCs w:val="20"/>
        </w:rPr>
        <w:t>I</w:t>
      </w:r>
      <w:r w:rsidR="00BB72F8">
        <w:rPr>
          <w:rFonts w:ascii="Arial" w:hAnsi="Arial" w:cs="Arial"/>
          <w:sz w:val="20"/>
          <w:szCs w:val="20"/>
        </w:rPr>
        <w:t xml:space="preserve"> conteggi sono sempre resettati</w:t>
      </w:r>
      <w:r w:rsidR="004B15E7">
        <w:rPr>
          <w:rFonts w:ascii="Arial" w:hAnsi="Arial" w:cs="Arial"/>
          <w:sz w:val="20"/>
          <w:szCs w:val="20"/>
        </w:rPr>
        <w:t xml:space="preserve"> a ogni nuovo avvio della ricerca.</w:t>
      </w:r>
    </w:p>
    <w:p w14:paraId="55695E2B" w14:textId="77777777" w:rsidR="004B15E7" w:rsidRDefault="004B15E7" w:rsidP="003B43B8">
      <w:pPr>
        <w:rPr>
          <w:rFonts w:ascii="Arial" w:hAnsi="Arial" w:cs="Arial"/>
          <w:sz w:val="20"/>
          <w:szCs w:val="20"/>
        </w:rPr>
      </w:pPr>
    </w:p>
    <w:p w14:paraId="24567468" w14:textId="2B68D74F" w:rsidR="00BB72F8" w:rsidRDefault="00BB72F8" w:rsidP="003B43B8">
      <w:pPr>
        <w:rPr>
          <w:rFonts w:ascii="Arial" w:hAnsi="Arial" w:cs="Arial"/>
          <w:sz w:val="20"/>
          <w:szCs w:val="20"/>
        </w:rPr>
      </w:pPr>
      <w:r>
        <w:rPr>
          <w:rFonts w:ascii="Arial" w:hAnsi="Arial" w:cs="Arial"/>
          <w:sz w:val="20"/>
          <w:szCs w:val="20"/>
        </w:rPr>
        <w:t xml:space="preserve">Il valore 7 è stato ricavato empiricamente in seguito a numerose prove. Questo poiché un valore cercato dal prof. </w:t>
      </w:r>
      <w:r w:rsidR="006251EA">
        <w:rPr>
          <w:rFonts w:ascii="Arial" w:hAnsi="Arial" w:cs="Arial"/>
          <w:sz w:val="20"/>
          <w:szCs w:val="20"/>
        </w:rPr>
        <w:t>r</w:t>
      </w:r>
      <w:r>
        <w:rPr>
          <w:rFonts w:ascii="Arial" w:hAnsi="Arial" w:cs="Arial"/>
          <w:sz w:val="20"/>
          <w:szCs w:val="20"/>
        </w:rPr>
        <w:t>elatore</w:t>
      </w:r>
      <w:r w:rsidR="006251EA">
        <w:rPr>
          <w:rFonts w:ascii="Arial" w:hAnsi="Arial" w:cs="Arial"/>
          <w:sz w:val="20"/>
          <w:szCs w:val="20"/>
        </w:rPr>
        <w:t xml:space="preserve"> causò un’eccezione legata a un presunto loop infinito. Il valore è stato nuovamente provato dal sottoscritto più volte correggendo il moltiplicatore dell’offset, finché il valore 7 ha evitato l’eccezione.</w:t>
      </w:r>
    </w:p>
    <w:p w14:paraId="7018B7FB" w14:textId="464E7834" w:rsidR="006251EA" w:rsidRDefault="006251EA" w:rsidP="003B43B8">
      <w:pPr>
        <w:rPr>
          <w:rFonts w:ascii="Arial" w:hAnsi="Arial" w:cs="Arial"/>
          <w:sz w:val="20"/>
          <w:szCs w:val="20"/>
        </w:rPr>
      </w:pPr>
      <w:r>
        <w:rPr>
          <w:rFonts w:ascii="Arial" w:hAnsi="Arial" w:cs="Arial"/>
          <w:sz w:val="20"/>
          <w:szCs w:val="20"/>
        </w:rPr>
        <w:t>Non ho svolto numerose ricerche a riguardo, ma talvolta i valori temporali delle misurazioni differiscono di cifre importanti rispetto al valore cercato e fra di loro e nel caso specifico</w:t>
      </w:r>
      <w:r w:rsidRPr="006251EA">
        <w:rPr>
          <w:rFonts w:ascii="Arial" w:hAnsi="Arial" w:cs="Arial"/>
          <w:sz w:val="20"/>
          <w:szCs w:val="20"/>
        </w:rPr>
        <w:t xml:space="preserve"> </w:t>
      </w:r>
      <w:r>
        <w:rPr>
          <w:rFonts w:ascii="Arial" w:hAnsi="Arial" w:cs="Arial"/>
          <w:sz w:val="20"/>
          <w:szCs w:val="20"/>
        </w:rPr>
        <w:t>questa differenza era di qualche migliaio, siccome nel caso il valore non fosse trovato lo si incrementerebbe tale dell’offset (-1)</w:t>
      </w:r>
      <w:r w:rsidR="004B15E7">
        <w:rPr>
          <w:rFonts w:ascii="Arial" w:hAnsi="Arial" w:cs="Arial"/>
          <w:sz w:val="20"/>
          <w:szCs w:val="20"/>
        </w:rPr>
        <w:t xml:space="preserve"> il metodo lavorava per molti cicli e a lungo.</w:t>
      </w:r>
    </w:p>
    <w:p w14:paraId="4B6641E6" w14:textId="17EBF294" w:rsidR="004B15E7" w:rsidRDefault="004B15E7" w:rsidP="003B43B8">
      <w:pPr>
        <w:rPr>
          <w:rFonts w:ascii="Arial" w:hAnsi="Arial" w:cs="Arial"/>
          <w:sz w:val="20"/>
          <w:szCs w:val="20"/>
        </w:rPr>
      </w:pPr>
      <w:r>
        <w:rPr>
          <w:rFonts w:ascii="Arial" w:hAnsi="Arial" w:cs="Arial"/>
          <w:sz w:val="20"/>
          <w:szCs w:val="20"/>
        </w:rPr>
        <w:t>È anche probabile che questo presunto loop infinito fosse dovuto a un altro mancato controllo.</w:t>
      </w:r>
    </w:p>
    <w:p w14:paraId="4D2B2D8D" w14:textId="0C7F5E2E" w:rsidR="004B15E7" w:rsidRDefault="004B15E7" w:rsidP="003B43B8">
      <w:pPr>
        <w:rPr>
          <w:rFonts w:ascii="Arial" w:hAnsi="Arial" w:cs="Arial"/>
          <w:sz w:val="20"/>
          <w:szCs w:val="20"/>
        </w:rPr>
      </w:pPr>
    </w:p>
    <w:p w14:paraId="0D4CCA07" w14:textId="401EA3C5" w:rsidR="004B15E7" w:rsidRDefault="004B15E7" w:rsidP="003B43B8">
      <w:pPr>
        <w:rPr>
          <w:rFonts w:ascii="Arial" w:hAnsi="Arial" w:cs="Arial"/>
          <w:sz w:val="20"/>
          <w:szCs w:val="20"/>
        </w:rPr>
      </w:pPr>
      <w:r>
        <w:rPr>
          <w:rFonts w:ascii="Arial" w:hAnsi="Arial" w:cs="Arial"/>
          <w:sz w:val="20"/>
          <w:szCs w:val="20"/>
        </w:rPr>
        <w:t>Un ulteriore controllo riguarda il valore cercato. Se in un qualsiasi momento il valore cercato fosse più piccolo del valore minimo</w:t>
      </w:r>
      <w:r w:rsidR="00740AA0">
        <w:rPr>
          <w:rFonts w:ascii="Arial" w:hAnsi="Arial" w:cs="Arial"/>
          <w:sz w:val="20"/>
          <w:szCs w:val="20"/>
        </w:rPr>
        <w:t xml:space="preserve"> accettabile l’offset diventa positivo (1) e si ricomincia le ricerche cercando con valori sempre più grandi anziché sempre più piccoli.</w:t>
      </w:r>
    </w:p>
    <w:p w14:paraId="727D8B50" w14:textId="44B492F7" w:rsidR="00740AA0" w:rsidRDefault="00740AA0" w:rsidP="003B43B8">
      <w:pPr>
        <w:rPr>
          <w:rFonts w:ascii="Arial" w:hAnsi="Arial" w:cs="Arial"/>
          <w:sz w:val="20"/>
          <w:szCs w:val="20"/>
        </w:rPr>
      </w:pPr>
      <w:r>
        <w:rPr>
          <w:rFonts w:ascii="Arial" w:hAnsi="Arial" w:cs="Arial"/>
          <w:sz w:val="20"/>
          <w:szCs w:val="20"/>
        </w:rPr>
        <w:t xml:space="preserve">Naturalmente se si ritrova il valore cercato si esce dalla </w:t>
      </w:r>
      <w:proofErr w:type="spellStart"/>
      <w:r>
        <w:rPr>
          <w:rFonts w:ascii="Arial" w:hAnsi="Arial" w:cs="Arial"/>
          <w:sz w:val="20"/>
          <w:szCs w:val="20"/>
        </w:rPr>
        <w:t>ricorsione</w:t>
      </w:r>
      <w:proofErr w:type="spellEnd"/>
      <w:r>
        <w:rPr>
          <w:rFonts w:ascii="Arial" w:hAnsi="Arial" w:cs="Arial"/>
          <w:sz w:val="20"/>
          <w:szCs w:val="20"/>
        </w:rPr>
        <w:t xml:space="preserve"> ritornando il valore.</w:t>
      </w:r>
    </w:p>
    <w:p w14:paraId="5E76F1AF" w14:textId="1422AC41" w:rsidR="00740AA0" w:rsidRDefault="00740AA0" w:rsidP="003B43B8">
      <w:pPr>
        <w:rPr>
          <w:rFonts w:ascii="Arial" w:hAnsi="Arial" w:cs="Arial"/>
          <w:sz w:val="20"/>
          <w:szCs w:val="20"/>
        </w:rPr>
      </w:pPr>
    </w:p>
    <w:p w14:paraId="1136FFC0" w14:textId="1BE55309" w:rsidR="00740AA0" w:rsidRDefault="00740AA0" w:rsidP="003B43B8">
      <w:pPr>
        <w:rPr>
          <w:rFonts w:ascii="Arial" w:hAnsi="Arial" w:cs="Arial"/>
          <w:sz w:val="20"/>
          <w:szCs w:val="20"/>
        </w:rPr>
      </w:pPr>
      <w:r>
        <w:rPr>
          <w:rFonts w:ascii="Arial" w:hAnsi="Arial" w:cs="Arial"/>
          <w:sz w:val="20"/>
          <w:szCs w:val="20"/>
        </w:rPr>
        <w:t xml:space="preserve">L’ultimo controllo consiste nel confrontare il counter, che conteggia quante volte è stata eseguita la </w:t>
      </w:r>
      <w:proofErr w:type="spellStart"/>
      <w:r>
        <w:rPr>
          <w:rFonts w:ascii="Arial" w:hAnsi="Arial" w:cs="Arial"/>
          <w:sz w:val="20"/>
          <w:szCs w:val="20"/>
        </w:rPr>
        <w:t>ricorsione</w:t>
      </w:r>
      <w:proofErr w:type="spellEnd"/>
      <w:r>
        <w:rPr>
          <w:rFonts w:ascii="Arial" w:hAnsi="Arial" w:cs="Arial"/>
          <w:sz w:val="20"/>
          <w:szCs w:val="20"/>
        </w:rPr>
        <w:t xml:space="preserve"> per il valore attuale, con la variabile </w:t>
      </w:r>
      <w:proofErr w:type="spellStart"/>
      <w:r>
        <w:rPr>
          <w:rFonts w:ascii="Arial" w:hAnsi="Arial" w:cs="Arial"/>
          <w:sz w:val="20"/>
          <w:szCs w:val="20"/>
        </w:rPr>
        <w:t>bigO</w:t>
      </w:r>
      <w:proofErr w:type="spellEnd"/>
      <w:r>
        <w:rPr>
          <w:rFonts w:ascii="Arial" w:hAnsi="Arial" w:cs="Arial"/>
          <w:sz w:val="20"/>
          <w:szCs w:val="20"/>
        </w:rPr>
        <w:t xml:space="preserve">. La variabile </w:t>
      </w:r>
      <w:proofErr w:type="spellStart"/>
      <w:r>
        <w:rPr>
          <w:rFonts w:ascii="Arial" w:hAnsi="Arial" w:cs="Arial"/>
          <w:sz w:val="20"/>
          <w:szCs w:val="20"/>
        </w:rPr>
        <w:t>bigO</w:t>
      </w:r>
      <w:proofErr w:type="spellEnd"/>
      <w:r>
        <w:rPr>
          <w:rFonts w:ascii="Arial" w:hAnsi="Arial" w:cs="Arial"/>
          <w:sz w:val="20"/>
          <w:szCs w:val="20"/>
        </w:rPr>
        <w:t xml:space="preserve"> rappresenta il valore O grande</w:t>
      </w:r>
      <w:r w:rsidR="00574E97">
        <w:rPr>
          <w:rFonts w:ascii="Arial" w:hAnsi="Arial" w:cs="Arial"/>
          <w:sz w:val="20"/>
          <w:szCs w:val="20"/>
        </w:rPr>
        <w:t>, il caso computazionale peggiore</w:t>
      </w:r>
    </w:p>
    <w:p w14:paraId="47AF4CB2" w14:textId="2B1E2CFF" w:rsidR="00574E97" w:rsidRDefault="00574E97" w:rsidP="003B43B8">
      <w:pPr>
        <w:rPr>
          <w:rFonts w:ascii="Arial" w:hAnsi="Arial" w:cs="Arial"/>
          <w:sz w:val="20"/>
          <w:szCs w:val="20"/>
        </w:rPr>
      </w:pPr>
    </w:p>
    <w:p w14:paraId="3FB0EE6E" w14:textId="155C8D37" w:rsidR="00574E97" w:rsidRDefault="00574E97" w:rsidP="003B43B8">
      <w:pPr>
        <w:rPr>
          <w:rFonts w:ascii="Arial" w:hAnsi="Arial" w:cs="Arial"/>
          <w:sz w:val="20"/>
          <w:szCs w:val="20"/>
        </w:rPr>
      </w:pPr>
      <m:oMathPara>
        <m:oMath>
          <m:r>
            <w:rPr>
              <w:rFonts w:ascii="Cambria Math" w:hAnsi="Cambria Math" w:cs="Arial"/>
              <w:sz w:val="20"/>
              <w:szCs w:val="20"/>
            </w:rPr>
            <m:t>O</m:t>
          </m:r>
          <m:d>
            <m:dPr>
              <m:ctrlPr>
                <w:rPr>
                  <w:rFonts w:ascii="Cambria Math" w:hAnsi="Cambria Math" w:cs="Arial"/>
                  <w:i/>
                  <w:sz w:val="20"/>
                  <w:szCs w:val="20"/>
                </w:rPr>
              </m:ctrlPr>
            </m:dPr>
            <m:e>
              <m:func>
                <m:funcPr>
                  <m:ctrlPr>
                    <w:rPr>
                      <w:rFonts w:ascii="Cambria Math" w:hAnsi="Cambria Math" w:cs="Arial"/>
                      <w:i/>
                      <w:sz w:val="20"/>
                      <w:szCs w:val="20"/>
                    </w:rPr>
                  </m:ctrlPr>
                </m:funcPr>
                <m:fName>
                  <m:sSub>
                    <m:sSubPr>
                      <m:ctrlPr>
                        <w:rPr>
                          <w:rFonts w:ascii="Cambria Math" w:hAnsi="Cambria Math" w:cs="Arial"/>
                          <w:i/>
                          <w:sz w:val="20"/>
                          <w:szCs w:val="20"/>
                        </w:rPr>
                      </m:ctrlPr>
                    </m:sSubPr>
                    <m:e>
                      <m:r>
                        <m:rPr>
                          <m:sty m:val="p"/>
                        </m:rPr>
                        <w:rPr>
                          <w:rFonts w:ascii="Cambria Math" w:hAnsi="Cambria Math" w:cs="Arial"/>
                          <w:sz w:val="20"/>
                          <w:szCs w:val="20"/>
                        </w:rPr>
                        <m:t>log</m:t>
                      </m:r>
                    </m:e>
                    <m:sub>
                      <m:r>
                        <w:rPr>
                          <w:rFonts w:ascii="Cambria Math" w:hAnsi="Cambria Math" w:cs="Arial"/>
                          <w:sz w:val="20"/>
                          <w:szCs w:val="20"/>
                        </w:rPr>
                        <m:t>2</m:t>
                      </m:r>
                    </m:sub>
                  </m:sSub>
                </m:fName>
                <m:e>
                  <m:r>
                    <w:rPr>
                      <w:rFonts w:ascii="Cambria Math" w:hAnsi="Cambria Math" w:cs="Arial"/>
                      <w:sz w:val="20"/>
                      <w:szCs w:val="20"/>
                    </w:rPr>
                    <m:t>n</m:t>
                  </m:r>
                </m:e>
              </m:func>
            </m:e>
          </m:d>
          <m:r>
            <w:rPr>
              <w:rStyle w:val="Rimandonotaapidipagina"/>
              <w:rFonts w:ascii="Cambria Math" w:hAnsi="Cambria Math" w:cs="Arial"/>
              <w:i/>
              <w:sz w:val="20"/>
              <w:szCs w:val="20"/>
            </w:rPr>
            <w:footnoteReference w:id="14"/>
          </m:r>
        </m:oMath>
      </m:oMathPara>
    </w:p>
    <w:p w14:paraId="0B97B258" w14:textId="77777777" w:rsidR="00207C95" w:rsidRDefault="00207C95" w:rsidP="003B43B8">
      <w:pPr>
        <w:rPr>
          <w:rFonts w:ascii="Arial" w:hAnsi="Arial" w:cs="Arial"/>
          <w:sz w:val="20"/>
          <w:szCs w:val="20"/>
        </w:rPr>
      </w:pPr>
    </w:p>
    <w:p w14:paraId="4A218B20" w14:textId="6F4029FD" w:rsidR="00422F87" w:rsidRDefault="00574E97" w:rsidP="003B43B8">
      <w:pPr>
        <w:rPr>
          <w:rFonts w:ascii="Arial" w:hAnsi="Arial" w:cs="Arial"/>
          <w:sz w:val="20"/>
          <w:szCs w:val="20"/>
        </w:rPr>
      </w:pPr>
      <w:r>
        <w:rPr>
          <w:rFonts w:ascii="Arial" w:hAnsi="Arial" w:cs="Arial"/>
          <w:sz w:val="20"/>
          <w:szCs w:val="20"/>
        </w:rPr>
        <w:t>con n che rappresenta il numero di elementi.</w:t>
      </w:r>
    </w:p>
    <w:p w14:paraId="1D643741" w14:textId="52B31F3A" w:rsidR="00574E97" w:rsidRDefault="00574E97" w:rsidP="003B43B8">
      <w:pPr>
        <w:rPr>
          <w:rFonts w:ascii="Arial" w:hAnsi="Arial" w:cs="Arial"/>
          <w:sz w:val="20"/>
          <w:szCs w:val="20"/>
        </w:rPr>
      </w:pPr>
      <w:r>
        <w:rPr>
          <w:rFonts w:ascii="Arial" w:hAnsi="Arial" w:cs="Arial"/>
          <w:sz w:val="20"/>
          <w:szCs w:val="20"/>
        </w:rPr>
        <w:t xml:space="preserve">Inserendo il numero di elementi all’interno della formula si ricava </w:t>
      </w:r>
      <w:proofErr w:type="spellStart"/>
      <w:r>
        <w:rPr>
          <w:rFonts w:ascii="Arial" w:hAnsi="Arial" w:cs="Arial"/>
          <w:sz w:val="20"/>
          <w:szCs w:val="20"/>
        </w:rPr>
        <w:t>bigO</w:t>
      </w:r>
      <w:proofErr w:type="spellEnd"/>
      <w:r>
        <w:rPr>
          <w:rFonts w:ascii="Arial" w:hAnsi="Arial" w:cs="Arial"/>
          <w:sz w:val="20"/>
          <w:szCs w:val="20"/>
        </w:rPr>
        <w:t xml:space="preserve">. In questo progetto </w:t>
      </w:r>
      <w:proofErr w:type="spellStart"/>
      <w:r>
        <w:rPr>
          <w:rFonts w:ascii="Arial" w:hAnsi="Arial" w:cs="Arial"/>
          <w:sz w:val="20"/>
          <w:szCs w:val="20"/>
        </w:rPr>
        <w:t>bigO</w:t>
      </w:r>
      <w:proofErr w:type="spellEnd"/>
      <w:r>
        <w:rPr>
          <w:rFonts w:ascii="Arial" w:hAnsi="Arial" w:cs="Arial"/>
          <w:sz w:val="20"/>
          <w:szCs w:val="20"/>
        </w:rPr>
        <w:t xml:space="preserve"> equivale a 23, che significa avere potenzialmente:</w:t>
      </w:r>
    </w:p>
    <w:p w14:paraId="3CC1E7E9" w14:textId="2EB3606A" w:rsidR="00574E97" w:rsidRDefault="00574E97" w:rsidP="003B43B8">
      <w:pPr>
        <w:rPr>
          <w:rFonts w:ascii="Arial" w:hAnsi="Arial" w:cs="Arial"/>
          <w:sz w:val="20"/>
          <w:szCs w:val="20"/>
        </w:rPr>
      </w:pPr>
    </w:p>
    <w:p w14:paraId="32868F9C" w14:textId="41F56BA2" w:rsidR="00207C95" w:rsidRDefault="00207C95" w:rsidP="003B43B8">
      <w:pPr>
        <w:rPr>
          <w:rFonts w:ascii="Arial" w:hAnsi="Arial" w:cs="Arial"/>
          <w:sz w:val="20"/>
          <w:szCs w:val="20"/>
        </w:rPr>
      </w:pPr>
      <m:oMathPara>
        <m:oMath>
          <m:r>
            <w:rPr>
              <w:rFonts w:ascii="Cambria Math" w:hAnsi="Cambria Math" w:cs="Arial"/>
              <w:sz w:val="20"/>
              <w:szCs w:val="20"/>
            </w:rPr>
            <m:t xml:space="preserve">n= </m:t>
          </m:r>
          <m:sSup>
            <m:sSupPr>
              <m:ctrlPr>
                <w:rPr>
                  <w:rFonts w:ascii="Cambria Math" w:hAnsi="Cambria Math" w:cs="Arial"/>
                  <w:i/>
                  <w:sz w:val="20"/>
                  <w:szCs w:val="20"/>
                </w:rPr>
              </m:ctrlPr>
            </m:sSupPr>
            <m:e>
              <m:r>
                <w:rPr>
                  <w:rFonts w:ascii="Cambria Math" w:hAnsi="Cambria Math" w:cs="Arial"/>
                  <w:sz w:val="20"/>
                  <w:szCs w:val="20"/>
                </w:rPr>
                <m:t>2</m:t>
              </m:r>
            </m:e>
            <m:sup>
              <m:r>
                <w:rPr>
                  <w:rFonts w:ascii="Cambria Math" w:hAnsi="Cambria Math" w:cs="Arial"/>
                  <w:sz w:val="20"/>
                  <w:szCs w:val="20"/>
                </w:rPr>
                <m:t>23</m:t>
              </m:r>
            </m:sup>
          </m:sSup>
          <m:r>
            <w:rPr>
              <w:rFonts w:ascii="Cambria Math" w:hAnsi="Cambria Math" w:cs="Arial"/>
              <w:sz w:val="20"/>
              <w:szCs w:val="20"/>
            </w:rPr>
            <m:t>=  8'388'608</m:t>
          </m:r>
        </m:oMath>
      </m:oMathPara>
    </w:p>
    <w:p w14:paraId="5FFFA342" w14:textId="59697248" w:rsidR="00574E97" w:rsidRDefault="00574E97" w:rsidP="003B43B8">
      <w:pPr>
        <w:rPr>
          <w:rFonts w:ascii="Arial" w:hAnsi="Arial" w:cs="Arial"/>
          <w:sz w:val="20"/>
          <w:szCs w:val="20"/>
        </w:rPr>
      </w:pPr>
    </w:p>
    <w:p w14:paraId="1CC883B6" w14:textId="598F3DF7" w:rsidR="00207C95" w:rsidRDefault="00207C95" w:rsidP="003B43B8">
      <w:pPr>
        <w:rPr>
          <w:rFonts w:ascii="Arial" w:hAnsi="Arial" w:cs="Arial"/>
          <w:sz w:val="20"/>
          <w:szCs w:val="20"/>
        </w:rPr>
      </w:pPr>
      <w:r>
        <w:rPr>
          <w:rFonts w:ascii="Arial" w:hAnsi="Arial" w:cs="Arial"/>
          <w:sz w:val="20"/>
          <w:szCs w:val="20"/>
        </w:rPr>
        <w:t>Potenzialmente 8 milioni di valori fra cui cercare. Al momento il numero di immagini massimo presente nelle cartelle delle deposizioni</w:t>
      </w:r>
      <w:r w:rsidR="00A63F0B">
        <w:rPr>
          <w:rFonts w:ascii="Arial" w:hAnsi="Arial" w:cs="Arial"/>
          <w:sz w:val="20"/>
          <w:szCs w:val="20"/>
        </w:rPr>
        <w:t xml:space="preserve"> è 500'000 ca. Ground Control può accogliere ancora un numero maggiore di dati. Se dovesse crescere oltre quel limite sarà necessario ricalcolare </w:t>
      </w:r>
      <w:proofErr w:type="spellStart"/>
      <w:r w:rsidR="00A63F0B">
        <w:rPr>
          <w:rFonts w:ascii="Arial" w:hAnsi="Arial" w:cs="Arial"/>
          <w:sz w:val="20"/>
          <w:szCs w:val="20"/>
        </w:rPr>
        <w:t>bigO</w:t>
      </w:r>
      <w:proofErr w:type="spellEnd"/>
      <w:r w:rsidR="00A63F0B">
        <w:rPr>
          <w:rFonts w:ascii="Arial" w:hAnsi="Arial" w:cs="Arial"/>
          <w:sz w:val="20"/>
          <w:szCs w:val="20"/>
        </w:rPr>
        <w:t>.</w:t>
      </w:r>
    </w:p>
    <w:p w14:paraId="218C2C59" w14:textId="03BCC30D" w:rsidR="002237F6" w:rsidRPr="00B7787B" w:rsidRDefault="002237F6" w:rsidP="0075093A">
      <w:pPr>
        <w:pStyle w:val="Titolo3"/>
      </w:pPr>
      <w:bookmarkStart w:id="142" w:name="_Toc94462451"/>
      <w:r w:rsidRPr="00B7787B">
        <w:t>Errore iniziale</w:t>
      </w:r>
      <w:bookmarkEnd w:id="142"/>
    </w:p>
    <w:p w14:paraId="2D1DAC94" w14:textId="290789E0" w:rsidR="004C78AC" w:rsidRDefault="002237F6" w:rsidP="003B43B8">
      <w:pPr>
        <w:rPr>
          <w:rFonts w:ascii="Arial" w:hAnsi="Arial" w:cs="Arial"/>
          <w:sz w:val="20"/>
          <w:szCs w:val="20"/>
        </w:rPr>
      </w:pPr>
      <w:r>
        <w:rPr>
          <w:rFonts w:ascii="Arial" w:hAnsi="Arial" w:cs="Arial"/>
          <w:sz w:val="20"/>
          <w:szCs w:val="20"/>
        </w:rPr>
        <w:t xml:space="preserve">Inizialmente </w:t>
      </w:r>
      <w:r w:rsidR="004C78AC">
        <w:rPr>
          <w:rFonts w:ascii="Arial" w:hAnsi="Arial" w:cs="Arial"/>
          <w:sz w:val="20"/>
          <w:szCs w:val="20"/>
        </w:rPr>
        <w:t xml:space="preserve">la ricerca dei valori e delle immagini risultava molto lenta, ma questo non era dovuto alla metodologia impiegata, la </w:t>
      </w:r>
      <w:proofErr w:type="spellStart"/>
      <w:r w:rsidR="004C78AC">
        <w:rPr>
          <w:rFonts w:ascii="Arial" w:hAnsi="Arial" w:cs="Arial"/>
          <w:sz w:val="20"/>
          <w:szCs w:val="20"/>
        </w:rPr>
        <w:t>binary</w:t>
      </w:r>
      <w:proofErr w:type="spellEnd"/>
      <w:r w:rsidR="004C78AC">
        <w:rPr>
          <w:rFonts w:ascii="Arial" w:hAnsi="Arial" w:cs="Arial"/>
          <w:sz w:val="20"/>
          <w:szCs w:val="20"/>
        </w:rPr>
        <w:t xml:space="preserve"> </w:t>
      </w:r>
      <w:proofErr w:type="spellStart"/>
      <w:r w:rsidR="004C78AC">
        <w:rPr>
          <w:rFonts w:ascii="Arial" w:hAnsi="Arial" w:cs="Arial"/>
          <w:sz w:val="20"/>
          <w:szCs w:val="20"/>
        </w:rPr>
        <w:t>search</w:t>
      </w:r>
      <w:proofErr w:type="spellEnd"/>
      <w:r w:rsidR="004C78AC">
        <w:rPr>
          <w:rFonts w:ascii="Arial" w:hAnsi="Arial" w:cs="Arial"/>
          <w:sz w:val="20"/>
          <w:szCs w:val="20"/>
        </w:rPr>
        <w:t>, ma bensì alla gestione I/O.</w:t>
      </w:r>
      <w:r w:rsidR="00D07CAB">
        <w:rPr>
          <w:rFonts w:ascii="Arial" w:hAnsi="Arial" w:cs="Arial"/>
          <w:sz w:val="20"/>
          <w:szCs w:val="20"/>
        </w:rPr>
        <w:t xml:space="preserve"> </w:t>
      </w:r>
      <w:r w:rsidR="004C78AC">
        <w:rPr>
          <w:rFonts w:ascii="Arial" w:hAnsi="Arial" w:cs="Arial"/>
          <w:sz w:val="20"/>
          <w:szCs w:val="20"/>
        </w:rPr>
        <w:t>Per quanto concerne le immagini, il loro riferimento sono i nomi stessi salvati in una lista di stringhe, conseguentemente avviene un’operazione legata all’I/O a ogni ricerca. Per quanto concerneva invece le ricerche sui file del pirometro e del CN</w:t>
      </w:r>
      <w:r w:rsidR="00462C01">
        <w:rPr>
          <w:rFonts w:ascii="Arial" w:hAnsi="Arial" w:cs="Arial"/>
          <w:sz w:val="20"/>
          <w:szCs w:val="20"/>
        </w:rPr>
        <w:t xml:space="preserve"> erano svolte nel modo errato. Esse erano eseguite sui file, quindi </w:t>
      </w:r>
      <w:r w:rsidR="00345B2F">
        <w:rPr>
          <w:rFonts w:ascii="Arial" w:hAnsi="Arial" w:cs="Arial"/>
          <w:sz w:val="20"/>
          <w:szCs w:val="20"/>
        </w:rPr>
        <w:t xml:space="preserve">si avevano ripetuti accessi al file rallentando in maniera vistosa le operazioni. Bisogna anche ricordare che il problema è molto più palese con grandi dati, </w:t>
      </w:r>
      <w:r w:rsidR="00CA5794">
        <w:rPr>
          <w:rFonts w:ascii="Arial" w:hAnsi="Arial" w:cs="Arial"/>
          <w:sz w:val="20"/>
          <w:szCs w:val="20"/>
        </w:rPr>
        <w:t>quindi non scalabile e non trascurabile; oltre che fondamentalmente errato.</w:t>
      </w:r>
    </w:p>
    <w:p w14:paraId="671938F9" w14:textId="49DFAC46" w:rsidR="00CA5794" w:rsidRDefault="00CA5794" w:rsidP="003B43B8">
      <w:pPr>
        <w:rPr>
          <w:rFonts w:ascii="Arial" w:hAnsi="Arial" w:cs="Arial"/>
          <w:sz w:val="20"/>
          <w:szCs w:val="20"/>
        </w:rPr>
      </w:pPr>
      <w:r>
        <w:rPr>
          <w:rFonts w:ascii="Arial" w:hAnsi="Arial" w:cs="Arial"/>
          <w:sz w:val="20"/>
          <w:szCs w:val="20"/>
        </w:rPr>
        <w:t>Per ovviare a questo all’inizio dell</w:t>
      </w:r>
      <w:r w:rsidR="007C6007">
        <w:rPr>
          <w:rFonts w:ascii="Arial" w:hAnsi="Arial" w:cs="Arial"/>
          <w:sz w:val="20"/>
          <w:szCs w:val="20"/>
        </w:rPr>
        <w:t>a creazione dell’oggetto contenente i dati della deposizione, anziché memorizzare il nome del file, si salvano le righe di esso in una lista di stringhe</w:t>
      </w:r>
      <w:r w:rsidR="004C53FC">
        <w:rPr>
          <w:rFonts w:ascii="Arial" w:hAnsi="Arial" w:cs="Arial"/>
          <w:sz w:val="20"/>
          <w:szCs w:val="20"/>
        </w:rPr>
        <w:t xml:space="preserve"> e le ricerche si eseguono sulla lista.</w:t>
      </w:r>
    </w:p>
    <w:p w14:paraId="24E0CFE6" w14:textId="7B00B93B" w:rsidR="00B7787B" w:rsidRDefault="00B7787B" w:rsidP="003B43B8">
      <w:pPr>
        <w:rPr>
          <w:rFonts w:ascii="Arial" w:hAnsi="Arial" w:cs="Arial"/>
          <w:sz w:val="20"/>
          <w:szCs w:val="20"/>
        </w:rPr>
      </w:pPr>
    </w:p>
    <w:p w14:paraId="417EEB60" w14:textId="77777777" w:rsidR="00FC5654" w:rsidRDefault="00FC5654" w:rsidP="0075093A">
      <w:pPr>
        <w:pStyle w:val="Titolo3"/>
      </w:pPr>
      <w:bookmarkStart w:id="143" w:name="_Toc94462452"/>
      <w:r>
        <w:lastRenderedPageBreak/>
        <w:t>Automazione delle immagini mostrate</w:t>
      </w:r>
      <w:bookmarkEnd w:id="143"/>
    </w:p>
    <w:p w14:paraId="65CEFCAD" w14:textId="35303F5A" w:rsidR="00FC5654" w:rsidRDefault="00FC5654" w:rsidP="003B43B8">
      <w:pPr>
        <w:rPr>
          <w:rFonts w:ascii="Arial" w:hAnsi="Arial" w:cs="Arial"/>
          <w:sz w:val="20"/>
          <w:szCs w:val="20"/>
        </w:rPr>
      </w:pPr>
      <w:r>
        <w:rPr>
          <w:rFonts w:ascii="Arial" w:hAnsi="Arial" w:cs="Arial"/>
          <w:sz w:val="20"/>
          <w:szCs w:val="20"/>
        </w:rPr>
        <w:t>Una delle specifiche richieste consiste nel</w:t>
      </w:r>
      <w:r w:rsidR="002110AE">
        <w:rPr>
          <w:rFonts w:ascii="Arial" w:hAnsi="Arial" w:cs="Arial"/>
          <w:sz w:val="20"/>
          <w:szCs w:val="20"/>
        </w:rPr>
        <w:t>l’avere le possibilità di mostrare le immagini in maniera automatica, senza quindi dover dare l’esplicito comando di cambiamento di immagine. L’utente ha inoltre la possibilità di stabilire il numero di immagini mostrate al secondo.</w:t>
      </w:r>
    </w:p>
    <w:p w14:paraId="16FB314C" w14:textId="768F4AA5" w:rsidR="002110AE" w:rsidRDefault="002110AE" w:rsidP="003B43B8">
      <w:pPr>
        <w:rPr>
          <w:rFonts w:ascii="Arial" w:hAnsi="Arial" w:cs="Arial"/>
          <w:sz w:val="20"/>
          <w:szCs w:val="20"/>
        </w:rPr>
      </w:pPr>
      <w:r>
        <w:rPr>
          <w:rFonts w:ascii="Arial" w:hAnsi="Arial" w:cs="Arial"/>
          <w:sz w:val="20"/>
          <w:szCs w:val="20"/>
        </w:rPr>
        <w:t xml:space="preserve">L’idea per l’implementazione era la seguente: creare un </w:t>
      </w:r>
      <w:proofErr w:type="spellStart"/>
      <w:r>
        <w:rPr>
          <w:rFonts w:ascii="Arial" w:hAnsi="Arial" w:cs="Arial"/>
          <w:sz w:val="20"/>
          <w:szCs w:val="20"/>
        </w:rPr>
        <w:t>Thread</w:t>
      </w:r>
      <w:proofErr w:type="spellEnd"/>
      <w:r w:rsidR="00856ED2">
        <w:rPr>
          <w:rFonts w:ascii="Arial" w:hAnsi="Arial" w:cs="Arial"/>
          <w:sz w:val="20"/>
          <w:szCs w:val="20"/>
        </w:rPr>
        <w:t xml:space="preserve">, on un </w:t>
      </w:r>
      <w:proofErr w:type="gramStart"/>
      <w:r w:rsidR="00856ED2">
        <w:rPr>
          <w:rFonts w:ascii="Arial" w:hAnsi="Arial" w:cs="Arial"/>
          <w:sz w:val="20"/>
          <w:szCs w:val="20"/>
        </w:rPr>
        <w:t xml:space="preserve">Task, </w:t>
      </w:r>
      <w:r>
        <w:rPr>
          <w:rFonts w:ascii="Arial" w:hAnsi="Arial" w:cs="Arial"/>
          <w:sz w:val="20"/>
          <w:szCs w:val="20"/>
        </w:rPr>
        <w:t xml:space="preserve"> cui</w:t>
      </w:r>
      <w:proofErr w:type="gramEnd"/>
      <w:r>
        <w:rPr>
          <w:rFonts w:ascii="Arial" w:hAnsi="Arial" w:cs="Arial"/>
          <w:sz w:val="20"/>
          <w:szCs w:val="20"/>
        </w:rPr>
        <w:t xml:space="preserve"> delegare il compito di aggiornare automaticamente le immagini. Dopo averla realizzata </w:t>
      </w:r>
      <w:r w:rsidR="0024194C">
        <w:rPr>
          <w:rFonts w:ascii="Arial" w:hAnsi="Arial" w:cs="Arial"/>
          <w:sz w:val="20"/>
          <w:szCs w:val="20"/>
        </w:rPr>
        <w:t xml:space="preserve">veniva lanciata un’eccezione riguardante il </w:t>
      </w:r>
      <w:proofErr w:type="spellStart"/>
      <w:r w:rsidR="0024194C">
        <w:rPr>
          <w:rFonts w:ascii="Arial" w:hAnsi="Arial" w:cs="Arial"/>
          <w:sz w:val="20"/>
          <w:szCs w:val="20"/>
        </w:rPr>
        <w:t>Thread</w:t>
      </w:r>
      <w:proofErr w:type="spellEnd"/>
      <w:r w:rsidR="0024194C">
        <w:rPr>
          <w:rFonts w:ascii="Arial" w:hAnsi="Arial" w:cs="Arial"/>
          <w:sz w:val="20"/>
          <w:szCs w:val="20"/>
        </w:rPr>
        <w:t xml:space="preserve">: esso non poteva avere accesso al controllo dell’immagine poiché questo è sotto il controllo di un altro </w:t>
      </w:r>
      <w:proofErr w:type="spellStart"/>
      <w:r w:rsidR="0024194C">
        <w:rPr>
          <w:rFonts w:ascii="Arial" w:hAnsi="Arial" w:cs="Arial"/>
          <w:sz w:val="20"/>
          <w:szCs w:val="20"/>
        </w:rPr>
        <w:t>Thread</w:t>
      </w:r>
      <w:proofErr w:type="spellEnd"/>
      <w:r w:rsidR="0024194C">
        <w:rPr>
          <w:rFonts w:ascii="Arial" w:hAnsi="Arial" w:cs="Arial"/>
          <w:sz w:val="20"/>
          <w:szCs w:val="20"/>
        </w:rPr>
        <w:t>.</w:t>
      </w:r>
    </w:p>
    <w:p w14:paraId="0FA4CD70" w14:textId="3451872D" w:rsidR="0024194C" w:rsidRDefault="0024194C" w:rsidP="003B43B8">
      <w:pPr>
        <w:rPr>
          <w:rFonts w:ascii="Arial" w:hAnsi="Arial" w:cs="Arial"/>
          <w:sz w:val="20"/>
          <w:szCs w:val="20"/>
        </w:rPr>
      </w:pPr>
      <w:r>
        <w:rPr>
          <w:rFonts w:ascii="Arial" w:hAnsi="Arial" w:cs="Arial"/>
          <w:sz w:val="20"/>
          <w:szCs w:val="20"/>
        </w:rPr>
        <w:t xml:space="preserve">Di norma tutti i controlli legati all’interfaccia grafica sono gestiti dal </w:t>
      </w:r>
      <w:proofErr w:type="spellStart"/>
      <w:r>
        <w:rPr>
          <w:rFonts w:ascii="Arial" w:hAnsi="Arial" w:cs="Arial"/>
          <w:sz w:val="20"/>
          <w:szCs w:val="20"/>
        </w:rPr>
        <w:t>Thread</w:t>
      </w:r>
      <w:proofErr w:type="spellEnd"/>
      <w:r>
        <w:rPr>
          <w:rFonts w:ascii="Arial" w:hAnsi="Arial" w:cs="Arial"/>
          <w:sz w:val="20"/>
          <w:szCs w:val="20"/>
        </w:rPr>
        <w:t xml:space="preserve"> dell’interfaccia grafica, conseguentemente è necessario trovare un’altra soluzione. Sicuramente lasciare che se ne occupi il </w:t>
      </w:r>
      <w:proofErr w:type="spellStart"/>
      <w:r>
        <w:rPr>
          <w:rFonts w:ascii="Arial" w:hAnsi="Arial" w:cs="Arial"/>
          <w:sz w:val="20"/>
          <w:szCs w:val="20"/>
        </w:rPr>
        <w:t>Thread</w:t>
      </w:r>
      <w:proofErr w:type="spellEnd"/>
      <w:r>
        <w:rPr>
          <w:rFonts w:ascii="Arial" w:hAnsi="Arial" w:cs="Arial"/>
          <w:sz w:val="20"/>
          <w:szCs w:val="20"/>
        </w:rPr>
        <w:t xml:space="preserve"> grafico è impensabile poiché l’applicazione non sarebbe più utilizzabile.</w:t>
      </w:r>
    </w:p>
    <w:p w14:paraId="7DC674E2" w14:textId="78BEB20A" w:rsidR="00FC5654" w:rsidRDefault="00856ED2" w:rsidP="003B43B8">
      <w:pPr>
        <w:rPr>
          <w:rFonts w:ascii="Arial" w:hAnsi="Arial" w:cs="Arial"/>
          <w:sz w:val="20"/>
          <w:szCs w:val="20"/>
        </w:rPr>
      </w:pPr>
      <w:r>
        <w:rPr>
          <w:rFonts w:ascii="Arial" w:hAnsi="Arial" w:cs="Arial"/>
          <w:sz w:val="20"/>
          <w:szCs w:val="20"/>
        </w:rPr>
        <w:t xml:space="preserve">In seguito a una ricerca e a un’analisi della situazione la soluzione è stata trovata tramite </w:t>
      </w:r>
      <w:r w:rsidR="00D73E2F">
        <w:rPr>
          <w:rFonts w:ascii="Arial" w:hAnsi="Arial" w:cs="Arial"/>
          <w:sz w:val="20"/>
          <w:szCs w:val="20"/>
        </w:rPr>
        <w:t xml:space="preserve">un metodo </w:t>
      </w:r>
      <w:proofErr w:type="spellStart"/>
      <w:r w:rsidR="00D73E2F">
        <w:rPr>
          <w:rFonts w:ascii="Arial" w:hAnsi="Arial" w:cs="Arial"/>
          <w:sz w:val="20"/>
          <w:szCs w:val="20"/>
        </w:rPr>
        <w:t>async</w:t>
      </w:r>
      <w:proofErr w:type="spellEnd"/>
      <w:r w:rsidR="00A22E78">
        <w:rPr>
          <w:rStyle w:val="Rimandonotaapidipagina"/>
          <w:rFonts w:ascii="Arial" w:hAnsi="Arial" w:cs="Arial"/>
          <w:sz w:val="20"/>
          <w:szCs w:val="20"/>
        </w:rPr>
        <w:footnoteReference w:id="15"/>
      </w:r>
      <w:r w:rsidR="00D73E2F">
        <w:rPr>
          <w:rFonts w:ascii="Arial" w:hAnsi="Arial" w:cs="Arial"/>
          <w:sz w:val="20"/>
          <w:szCs w:val="20"/>
        </w:rPr>
        <w:t>.</w:t>
      </w:r>
    </w:p>
    <w:p w14:paraId="47D63CF7" w14:textId="00EDB244" w:rsidR="00D73E2F" w:rsidRDefault="00D73E2F" w:rsidP="003B43B8">
      <w:pPr>
        <w:rPr>
          <w:rFonts w:ascii="Arial" w:hAnsi="Arial" w:cs="Arial"/>
          <w:sz w:val="20"/>
          <w:szCs w:val="20"/>
        </w:rPr>
      </w:pPr>
    </w:p>
    <w:p w14:paraId="39DC88B6" w14:textId="2F6E2899" w:rsidR="00D73E2F" w:rsidRDefault="00D73E2F" w:rsidP="003B43B8">
      <w:pPr>
        <w:rPr>
          <w:rFonts w:ascii="Arial" w:hAnsi="Arial" w:cs="Arial"/>
          <w:sz w:val="20"/>
          <w:szCs w:val="20"/>
        </w:rPr>
      </w:pPr>
      <w:r>
        <w:rPr>
          <w:rFonts w:ascii="Arial" w:hAnsi="Arial" w:cs="Arial"/>
          <w:sz w:val="20"/>
          <w:szCs w:val="20"/>
        </w:rPr>
        <w:t xml:space="preserve">Struttura base di un metodo </w:t>
      </w:r>
      <w:commentRangeStart w:id="144"/>
      <w:proofErr w:type="spellStart"/>
      <w:r>
        <w:rPr>
          <w:rFonts w:ascii="Arial" w:hAnsi="Arial" w:cs="Arial"/>
          <w:sz w:val="20"/>
          <w:szCs w:val="20"/>
        </w:rPr>
        <w:t>async</w:t>
      </w:r>
      <w:commentRangeEnd w:id="144"/>
      <w:proofErr w:type="spellEnd"/>
      <w:r w:rsidR="00D07CAB">
        <w:rPr>
          <w:rStyle w:val="Rimandocommento"/>
        </w:rPr>
        <w:commentReference w:id="144"/>
      </w:r>
      <w:r w:rsidR="00A22E78">
        <w:rPr>
          <w:rFonts w:ascii="Arial" w:hAnsi="Arial" w:cs="Arial"/>
          <w:sz w:val="20"/>
          <w:szCs w:val="20"/>
        </w:rPr>
        <w:t>:</w:t>
      </w:r>
    </w:p>
    <w:p w14:paraId="019E429D" w14:textId="77777777" w:rsidR="00A22E78" w:rsidRDefault="00A22E78" w:rsidP="003B43B8">
      <w:pPr>
        <w:rPr>
          <w:rFonts w:ascii="Arial" w:hAnsi="Arial" w:cs="Arial"/>
          <w:sz w:val="20"/>
          <w:szCs w:val="20"/>
        </w:rPr>
      </w:pPr>
    </w:p>
    <w:p w14:paraId="1FE284E7" w14:textId="0E0D616A" w:rsidR="00D73E2F" w:rsidRDefault="00D73E2F" w:rsidP="003B43B8">
      <w:pPr>
        <w:rPr>
          <w:rFonts w:ascii="Arial" w:hAnsi="Arial" w:cs="Arial"/>
          <w:sz w:val="20"/>
          <w:szCs w:val="20"/>
        </w:rPr>
      </w:pPr>
      <w:r>
        <w:rPr>
          <w:rFonts w:ascii="Arial" w:hAnsi="Arial" w:cs="Arial"/>
          <w:sz w:val="20"/>
          <w:szCs w:val="20"/>
        </w:rPr>
        <w:t xml:space="preserve">Visibilità </w:t>
      </w:r>
      <w:proofErr w:type="spellStart"/>
      <w:r>
        <w:rPr>
          <w:rFonts w:ascii="Arial" w:hAnsi="Arial" w:cs="Arial"/>
          <w:sz w:val="20"/>
          <w:szCs w:val="20"/>
        </w:rPr>
        <w:t>async</w:t>
      </w:r>
      <w:proofErr w:type="spellEnd"/>
      <w:r>
        <w:rPr>
          <w:rFonts w:ascii="Arial" w:hAnsi="Arial" w:cs="Arial"/>
          <w:sz w:val="20"/>
          <w:szCs w:val="20"/>
        </w:rPr>
        <w:t xml:space="preserve"> </w:t>
      </w:r>
      <w:proofErr w:type="spellStart"/>
      <w:r>
        <w:rPr>
          <w:rFonts w:ascii="Arial" w:hAnsi="Arial" w:cs="Arial"/>
          <w:sz w:val="20"/>
          <w:szCs w:val="20"/>
        </w:rPr>
        <w:t>void</w:t>
      </w:r>
      <w:proofErr w:type="spellEnd"/>
      <w:r>
        <w:rPr>
          <w:rFonts w:ascii="Arial" w:hAnsi="Arial" w:cs="Arial"/>
          <w:sz w:val="20"/>
          <w:szCs w:val="20"/>
        </w:rPr>
        <w:t xml:space="preserve"> </w:t>
      </w:r>
      <w:proofErr w:type="spellStart"/>
      <w:proofErr w:type="gramStart"/>
      <w:r>
        <w:rPr>
          <w:rFonts w:ascii="Arial" w:hAnsi="Arial" w:cs="Arial"/>
          <w:sz w:val="20"/>
          <w:szCs w:val="20"/>
        </w:rPr>
        <w:t>NomeMetodo</w:t>
      </w:r>
      <w:proofErr w:type="spellEnd"/>
      <w:r>
        <w:rPr>
          <w:rFonts w:ascii="Arial" w:hAnsi="Arial" w:cs="Arial"/>
          <w:sz w:val="20"/>
          <w:szCs w:val="20"/>
        </w:rPr>
        <w:t>(</w:t>
      </w:r>
      <w:proofErr w:type="gramEnd"/>
      <w:r>
        <w:rPr>
          <w:rFonts w:ascii="Arial" w:hAnsi="Arial" w:cs="Arial"/>
          <w:sz w:val="20"/>
          <w:szCs w:val="20"/>
        </w:rPr>
        <w:t>)</w:t>
      </w:r>
    </w:p>
    <w:p w14:paraId="325EDE13" w14:textId="7AC5788C" w:rsidR="00D73E2F" w:rsidRDefault="00D73E2F" w:rsidP="003B43B8">
      <w:pPr>
        <w:rPr>
          <w:rFonts w:ascii="Arial" w:hAnsi="Arial" w:cs="Arial"/>
          <w:sz w:val="20"/>
          <w:szCs w:val="20"/>
        </w:rPr>
      </w:pPr>
      <w:r>
        <w:rPr>
          <w:rFonts w:ascii="Arial" w:hAnsi="Arial" w:cs="Arial"/>
          <w:sz w:val="20"/>
          <w:szCs w:val="20"/>
        </w:rPr>
        <w:t>{</w:t>
      </w:r>
    </w:p>
    <w:p w14:paraId="04AE989C" w14:textId="0AD4EF43" w:rsidR="00D73E2F" w:rsidRDefault="00D73E2F" w:rsidP="003B43B8">
      <w:pPr>
        <w:rPr>
          <w:rFonts w:ascii="Arial" w:hAnsi="Arial" w:cs="Arial"/>
          <w:sz w:val="20"/>
          <w:szCs w:val="20"/>
        </w:rPr>
      </w:pPr>
      <w:r>
        <w:rPr>
          <w:rFonts w:ascii="Arial" w:hAnsi="Arial" w:cs="Arial"/>
          <w:sz w:val="20"/>
          <w:szCs w:val="20"/>
        </w:rPr>
        <w:tab/>
      </w:r>
      <w:proofErr w:type="spellStart"/>
      <w:r>
        <w:rPr>
          <w:rFonts w:ascii="Arial" w:hAnsi="Arial" w:cs="Arial"/>
          <w:sz w:val="20"/>
          <w:szCs w:val="20"/>
        </w:rPr>
        <w:t>await</w:t>
      </w:r>
      <w:proofErr w:type="spellEnd"/>
      <w:r>
        <w:rPr>
          <w:rFonts w:ascii="Arial" w:hAnsi="Arial" w:cs="Arial"/>
          <w:sz w:val="20"/>
          <w:szCs w:val="20"/>
        </w:rPr>
        <w:t xml:space="preserve"> </w:t>
      </w:r>
      <w:proofErr w:type="gramStart"/>
      <w:r>
        <w:rPr>
          <w:rFonts w:ascii="Arial" w:hAnsi="Arial" w:cs="Arial"/>
          <w:sz w:val="20"/>
          <w:szCs w:val="20"/>
        </w:rPr>
        <w:t>Metodo(</w:t>
      </w:r>
      <w:proofErr w:type="gramEnd"/>
      <w:r>
        <w:rPr>
          <w:rFonts w:ascii="Arial" w:hAnsi="Arial" w:cs="Arial"/>
          <w:sz w:val="20"/>
          <w:szCs w:val="20"/>
        </w:rPr>
        <w:t>);</w:t>
      </w:r>
    </w:p>
    <w:p w14:paraId="25EBA1FA" w14:textId="7C23BF91" w:rsidR="00D73E2F" w:rsidRDefault="00D73E2F" w:rsidP="003B43B8">
      <w:pPr>
        <w:rPr>
          <w:rFonts w:ascii="Arial" w:hAnsi="Arial" w:cs="Arial"/>
          <w:sz w:val="20"/>
          <w:szCs w:val="20"/>
        </w:rPr>
      </w:pPr>
      <w:r>
        <w:rPr>
          <w:rFonts w:ascii="Arial" w:hAnsi="Arial" w:cs="Arial"/>
          <w:sz w:val="20"/>
          <w:szCs w:val="20"/>
        </w:rPr>
        <w:t>}</w:t>
      </w:r>
    </w:p>
    <w:p w14:paraId="02790B9A" w14:textId="165BDE40" w:rsidR="00A22E78" w:rsidRDefault="00A22E78" w:rsidP="003B43B8">
      <w:pPr>
        <w:rPr>
          <w:rFonts w:ascii="Arial" w:hAnsi="Arial" w:cs="Arial"/>
          <w:sz w:val="20"/>
          <w:szCs w:val="20"/>
        </w:rPr>
      </w:pPr>
    </w:p>
    <w:p w14:paraId="5D6A0002" w14:textId="6CE9342D" w:rsidR="00A22E78" w:rsidRDefault="00A22E78" w:rsidP="003B43B8">
      <w:pPr>
        <w:rPr>
          <w:rFonts w:ascii="Arial" w:hAnsi="Arial" w:cs="Arial"/>
          <w:sz w:val="20"/>
          <w:szCs w:val="20"/>
        </w:rPr>
      </w:pPr>
      <w:r>
        <w:rPr>
          <w:rFonts w:ascii="Arial" w:hAnsi="Arial" w:cs="Arial"/>
          <w:sz w:val="20"/>
          <w:szCs w:val="20"/>
        </w:rPr>
        <w:t>La parola chiave “</w:t>
      </w:r>
      <w:proofErr w:type="spellStart"/>
      <w:r>
        <w:rPr>
          <w:rFonts w:ascii="Arial" w:hAnsi="Arial" w:cs="Arial"/>
          <w:sz w:val="20"/>
          <w:szCs w:val="20"/>
        </w:rPr>
        <w:t>await</w:t>
      </w:r>
      <w:proofErr w:type="spellEnd"/>
      <w:r>
        <w:rPr>
          <w:rFonts w:ascii="Arial" w:hAnsi="Arial" w:cs="Arial"/>
          <w:sz w:val="20"/>
          <w:szCs w:val="20"/>
        </w:rPr>
        <w:t>” consente al chiamante del metodo asincrono di riprendere la propria esecuzione.</w:t>
      </w:r>
      <w:r w:rsidR="007D2B58">
        <w:rPr>
          <w:rFonts w:ascii="Arial" w:hAnsi="Arial" w:cs="Arial"/>
          <w:sz w:val="20"/>
          <w:szCs w:val="20"/>
        </w:rPr>
        <w:t xml:space="preserve"> Al termine</w:t>
      </w:r>
      <w:r w:rsidR="00D666C3">
        <w:rPr>
          <w:rFonts w:ascii="Arial" w:hAnsi="Arial" w:cs="Arial"/>
          <w:sz w:val="20"/>
          <w:szCs w:val="20"/>
        </w:rPr>
        <w:t xml:space="preserve"> del metodo caratterizzato da </w:t>
      </w:r>
      <w:proofErr w:type="spellStart"/>
      <w:r w:rsidR="00D666C3">
        <w:rPr>
          <w:rFonts w:ascii="Arial" w:hAnsi="Arial" w:cs="Arial"/>
          <w:sz w:val="20"/>
          <w:szCs w:val="20"/>
        </w:rPr>
        <w:t>await</w:t>
      </w:r>
      <w:proofErr w:type="spellEnd"/>
      <w:r w:rsidR="00D666C3">
        <w:rPr>
          <w:rFonts w:ascii="Arial" w:hAnsi="Arial" w:cs="Arial"/>
          <w:sz w:val="20"/>
          <w:szCs w:val="20"/>
        </w:rPr>
        <w:t xml:space="preserve"> l’esecuzione riparte dall’istruzione successiva a tale metodo.</w:t>
      </w:r>
    </w:p>
    <w:p w14:paraId="19A92A72" w14:textId="09CE1529" w:rsidR="00A22E78" w:rsidRDefault="00A22E78" w:rsidP="003B43B8">
      <w:pPr>
        <w:rPr>
          <w:rFonts w:ascii="Arial" w:hAnsi="Arial" w:cs="Arial"/>
          <w:sz w:val="20"/>
          <w:szCs w:val="20"/>
        </w:rPr>
      </w:pPr>
    </w:p>
    <w:p w14:paraId="657705A1" w14:textId="77777777"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//Avvio della riproduzione automatica delle immagini</w:t>
      </w:r>
    </w:p>
    <w:p w14:paraId="221FEF4C" w14:textId="1153051B" w:rsidR="00A22E78" w:rsidRPr="00CC4481" w:rsidRDefault="00A22E78" w:rsidP="00A22E78">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FF"/>
          <w:sz w:val="19"/>
          <w:szCs w:val="19"/>
          <w:lang w:val="en-US" w:eastAsia="it-CH"/>
        </w:rPr>
        <w:t>private</w:t>
      </w: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async</w:t>
      </w: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void</w:t>
      </w:r>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00"/>
          <w:sz w:val="19"/>
          <w:szCs w:val="19"/>
          <w:lang w:val="en-US" w:eastAsia="it-CH"/>
        </w:rPr>
        <w:t>PlayImage_</w:t>
      </w:r>
      <w:proofErr w:type="gramStart"/>
      <w:r w:rsidRPr="00CC4481">
        <w:rPr>
          <w:rFonts w:ascii="Consolas" w:hAnsi="Consolas" w:cs="Consolas"/>
          <w:color w:val="000000"/>
          <w:sz w:val="19"/>
          <w:szCs w:val="19"/>
          <w:lang w:val="en-US" w:eastAsia="it-CH"/>
        </w:rPr>
        <w:t>Click</w:t>
      </w:r>
      <w:proofErr w:type="spellEnd"/>
      <w:r w:rsidRPr="00CC4481">
        <w:rPr>
          <w:rFonts w:ascii="Consolas" w:hAnsi="Consolas" w:cs="Consolas"/>
          <w:color w:val="000000"/>
          <w:sz w:val="19"/>
          <w:szCs w:val="19"/>
          <w:lang w:val="en-US" w:eastAsia="it-CH"/>
        </w:rPr>
        <w:t>(</w:t>
      </w:r>
      <w:proofErr w:type="gramEnd"/>
      <w:r w:rsidRPr="00CC4481">
        <w:rPr>
          <w:rFonts w:ascii="Consolas" w:hAnsi="Consolas" w:cs="Consolas"/>
          <w:color w:val="0000FF"/>
          <w:sz w:val="19"/>
          <w:szCs w:val="19"/>
          <w:lang w:val="en-US" w:eastAsia="it-CH"/>
        </w:rPr>
        <w:t>object</w:t>
      </w:r>
      <w:r w:rsidRPr="00CC4481">
        <w:rPr>
          <w:rFonts w:ascii="Consolas" w:hAnsi="Consolas" w:cs="Consolas"/>
          <w:color w:val="000000"/>
          <w:sz w:val="19"/>
          <w:szCs w:val="19"/>
          <w:lang w:val="en-US" w:eastAsia="it-CH"/>
        </w:rPr>
        <w:t xml:space="preserve"> sender, </w:t>
      </w:r>
      <w:proofErr w:type="spellStart"/>
      <w:r w:rsidRPr="00CC4481">
        <w:rPr>
          <w:rFonts w:ascii="Consolas" w:hAnsi="Consolas" w:cs="Consolas"/>
          <w:color w:val="000000"/>
          <w:sz w:val="19"/>
          <w:szCs w:val="19"/>
          <w:lang w:val="en-US" w:eastAsia="it-CH"/>
        </w:rPr>
        <w:t>RoutedEventArgs</w:t>
      </w:r>
      <w:proofErr w:type="spellEnd"/>
      <w:r w:rsidRPr="00CC4481">
        <w:rPr>
          <w:rFonts w:ascii="Consolas" w:hAnsi="Consolas" w:cs="Consolas"/>
          <w:color w:val="000000"/>
          <w:sz w:val="19"/>
          <w:szCs w:val="19"/>
          <w:lang w:val="en-US" w:eastAsia="it-CH"/>
        </w:rPr>
        <w:t xml:space="preserve"> e)</w:t>
      </w:r>
    </w:p>
    <w:p w14:paraId="3E2BE91D" w14:textId="38F7A185"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59AC159" w14:textId="0EFC347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FF"/>
          <w:sz w:val="19"/>
          <w:szCs w:val="19"/>
          <w:lang w:eastAsia="it-CH"/>
        </w:rPr>
        <w:t>true</w:t>
      </w:r>
      <w:proofErr w:type="spellEnd"/>
      <w:r>
        <w:rPr>
          <w:rFonts w:ascii="Consolas" w:hAnsi="Consolas" w:cs="Consolas"/>
          <w:color w:val="000000"/>
          <w:sz w:val="19"/>
          <w:szCs w:val="19"/>
          <w:lang w:eastAsia="it-CH"/>
        </w:rPr>
        <w:t>;</w:t>
      </w:r>
    </w:p>
    <w:p w14:paraId="0CF83592" w14:textId="7C74DE0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8000"/>
          <w:sz w:val="19"/>
          <w:szCs w:val="19"/>
          <w:lang w:eastAsia="it-CH"/>
        </w:rPr>
        <w:t>//Loop di aggiornamento dell'immagine</w:t>
      </w:r>
    </w:p>
    <w:p w14:paraId="292BEB65" w14:textId="2A7723A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while</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w:t>
      </w:r>
    </w:p>
    <w:p w14:paraId="14F254DD" w14:textId="379FF851"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FAE6D97" w14:textId="0F0600D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int</w:t>
      </w:r>
      <w:proofErr w:type="spellEnd"/>
      <w:r>
        <w:rPr>
          <w:rFonts w:ascii="Consolas" w:hAnsi="Consolas" w:cs="Consolas"/>
          <w:color w:val="000000"/>
          <w:sz w:val="19"/>
          <w:szCs w:val="19"/>
          <w:lang w:eastAsia="it-CH"/>
        </w:rPr>
        <w:t xml:space="preserve"> ratio = </w:t>
      </w:r>
      <w:proofErr w:type="spellStart"/>
      <w:proofErr w:type="gramStart"/>
      <w:r>
        <w:rPr>
          <w:rFonts w:ascii="Consolas" w:hAnsi="Consolas" w:cs="Consolas"/>
          <w:color w:val="000000"/>
          <w:sz w:val="19"/>
          <w:szCs w:val="19"/>
          <w:lang w:eastAsia="it-CH"/>
        </w:rPr>
        <w:t>getSpeed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 xml:space="preserve">);             </w:t>
      </w:r>
      <w:r>
        <w:rPr>
          <w:rFonts w:ascii="Consolas" w:hAnsi="Consolas" w:cs="Consolas"/>
          <w:color w:val="008000"/>
          <w:sz w:val="19"/>
          <w:szCs w:val="19"/>
          <w:lang w:eastAsia="it-CH"/>
        </w:rPr>
        <w:t xml:space="preserve">//velocità ricavata dal </w:t>
      </w:r>
      <w:proofErr w:type="spellStart"/>
      <w:r>
        <w:rPr>
          <w:rFonts w:ascii="Consolas" w:hAnsi="Consolas" w:cs="Consolas"/>
          <w:color w:val="008000"/>
          <w:sz w:val="19"/>
          <w:szCs w:val="19"/>
          <w:lang w:eastAsia="it-CH"/>
        </w:rPr>
        <w:t>combobox</w:t>
      </w:r>
      <w:proofErr w:type="spellEnd"/>
    </w:p>
    <w:p w14:paraId="51AF0263" w14:textId="7459E6AE" w:rsidR="00A22E78" w:rsidRPr="00CC4481" w:rsidRDefault="00A22E78" w:rsidP="00A22E78">
      <w:pPr>
        <w:autoSpaceDE w:val="0"/>
        <w:autoSpaceDN w:val="0"/>
        <w:adjustRightInd w:val="0"/>
        <w:spacing w:line="240" w:lineRule="auto"/>
        <w:rPr>
          <w:rFonts w:ascii="Consolas" w:hAnsi="Consolas" w:cs="Consolas"/>
          <w:color w:val="000000"/>
          <w:sz w:val="19"/>
          <w:szCs w:val="19"/>
          <w:lang w:val="en-US" w:eastAsia="it-CH"/>
        </w:rPr>
      </w:pPr>
      <w:r>
        <w:rPr>
          <w:rFonts w:ascii="Consolas" w:hAnsi="Consolas" w:cs="Consolas"/>
          <w:color w:val="000000"/>
          <w:sz w:val="19"/>
          <w:szCs w:val="19"/>
          <w:lang w:eastAsia="it-CH"/>
        </w:rPr>
        <w:t xml:space="preserve">        </w:t>
      </w:r>
      <w:proofErr w:type="spellStart"/>
      <w:proofErr w:type="gramStart"/>
      <w:r w:rsidRPr="00CC4481">
        <w:rPr>
          <w:rFonts w:ascii="Consolas" w:hAnsi="Consolas" w:cs="Consolas"/>
          <w:color w:val="000000"/>
          <w:sz w:val="19"/>
          <w:szCs w:val="19"/>
          <w:lang w:val="en-US" w:eastAsia="it-CH"/>
        </w:rPr>
        <w:t>nextImage</w:t>
      </w:r>
      <w:proofErr w:type="spellEnd"/>
      <w:r w:rsidRPr="00CC4481">
        <w:rPr>
          <w:rFonts w:ascii="Consolas" w:hAnsi="Consolas" w:cs="Consolas"/>
          <w:color w:val="000000"/>
          <w:sz w:val="19"/>
          <w:szCs w:val="19"/>
          <w:lang w:val="en-US" w:eastAsia="it-CH"/>
        </w:rPr>
        <w:t>(</w:t>
      </w:r>
      <w:proofErr w:type="gramEnd"/>
      <w:r w:rsidRPr="00CC4481">
        <w:rPr>
          <w:rFonts w:ascii="Consolas" w:hAnsi="Consolas" w:cs="Consolas"/>
          <w:color w:val="000000"/>
          <w:sz w:val="19"/>
          <w:szCs w:val="19"/>
          <w:lang w:val="en-US" w:eastAsia="it-CH"/>
        </w:rPr>
        <w:t>);</w:t>
      </w:r>
    </w:p>
    <w:p w14:paraId="41FB6336" w14:textId="37F3871D" w:rsidR="00A22E78" w:rsidRPr="00CC4481" w:rsidRDefault="00A22E78" w:rsidP="00A22E78">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await</w:t>
      </w:r>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00"/>
          <w:sz w:val="19"/>
          <w:szCs w:val="19"/>
          <w:lang w:val="en-US" w:eastAsia="it-CH"/>
        </w:rPr>
        <w:t>Task.Delay</w:t>
      </w:r>
      <w:proofErr w:type="spellEnd"/>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timeMs</w:t>
      </w:r>
      <w:proofErr w:type="spellEnd"/>
      <w:r w:rsidRPr="00CC4481">
        <w:rPr>
          <w:rFonts w:ascii="Consolas" w:hAnsi="Consolas" w:cs="Consolas"/>
          <w:color w:val="000000"/>
          <w:sz w:val="19"/>
          <w:szCs w:val="19"/>
          <w:lang w:val="en-US" w:eastAsia="it-CH"/>
        </w:rPr>
        <w:t>/ratio</w:t>
      </w:r>
      <w:proofErr w:type="gramStart"/>
      <w:r w:rsidRPr="00CC4481">
        <w:rPr>
          <w:rFonts w:ascii="Consolas" w:hAnsi="Consolas" w:cs="Consolas"/>
          <w:color w:val="000000"/>
          <w:sz w:val="19"/>
          <w:szCs w:val="19"/>
          <w:lang w:val="en-US" w:eastAsia="it-CH"/>
        </w:rPr>
        <w:t>);</w:t>
      </w:r>
      <w:proofErr w:type="gramEnd"/>
    </w:p>
    <w:p w14:paraId="6419E0E3" w14:textId="14933E9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sidRPr="00CC4481">
        <w:rPr>
          <w:rFonts w:ascii="Consolas" w:hAnsi="Consolas" w:cs="Consolas"/>
          <w:color w:val="000000"/>
          <w:sz w:val="19"/>
          <w:szCs w:val="19"/>
          <w:lang w:val="en-US" w:eastAsia="it-CH"/>
        </w:rPr>
        <w:t xml:space="preserve">        </w:t>
      </w:r>
      <w:proofErr w:type="spellStart"/>
      <w:r>
        <w:rPr>
          <w:rFonts w:ascii="Consolas" w:hAnsi="Consolas" w:cs="Consolas"/>
          <w:color w:val="0000FF"/>
          <w:sz w:val="19"/>
          <w:szCs w:val="19"/>
          <w:lang w:eastAsia="it-CH"/>
        </w:rPr>
        <w:t>if</w:t>
      </w:r>
      <w:proofErr w:type="spellEnd"/>
      <w:r>
        <w:rPr>
          <w:rFonts w:ascii="Consolas" w:hAnsi="Consolas" w:cs="Consolas"/>
          <w:color w:val="000000"/>
          <w:sz w:val="19"/>
          <w:szCs w:val="19"/>
          <w:lang w:eastAsia="it-CH"/>
        </w:rPr>
        <w:t xml:space="preserve"> (</w:t>
      </w:r>
      <w:proofErr w:type="spellStart"/>
      <w:proofErr w:type="gramStart"/>
      <w:r>
        <w:rPr>
          <w:rFonts w:ascii="Consolas" w:hAnsi="Consolas" w:cs="Consolas"/>
          <w:color w:val="000000"/>
          <w:sz w:val="19"/>
          <w:szCs w:val="19"/>
          <w:lang w:eastAsia="it-CH"/>
        </w:rPr>
        <w:t>areImageEnd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w:t>
      </w:r>
    </w:p>
    <w:p w14:paraId="4FD54F3D" w14:textId="6FD45B7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4DAAC8" w14:textId="40C63B8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false</w:t>
      </w:r>
      <w:r>
        <w:rPr>
          <w:rFonts w:ascii="Consolas" w:hAnsi="Consolas" w:cs="Consolas"/>
          <w:color w:val="000000"/>
          <w:sz w:val="19"/>
          <w:szCs w:val="19"/>
          <w:lang w:eastAsia="it-CH"/>
        </w:rPr>
        <w:t>;</w:t>
      </w:r>
    </w:p>
    <w:p w14:paraId="4F9D8968" w14:textId="0FE571CC"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AD30F2" w14:textId="704B5FD8"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0E6CC8" w14:textId="16A8DF47" w:rsidR="00A22E78" w:rsidRDefault="00A22E78" w:rsidP="00A22E78">
      <w:pPr>
        <w:rPr>
          <w:rFonts w:ascii="Arial" w:hAnsi="Arial" w:cs="Arial"/>
          <w:sz w:val="20"/>
          <w:szCs w:val="20"/>
        </w:rPr>
      </w:pPr>
      <w:r>
        <w:rPr>
          <w:rFonts w:ascii="Consolas" w:hAnsi="Consolas" w:cs="Consolas"/>
          <w:color w:val="000000"/>
          <w:sz w:val="19"/>
          <w:szCs w:val="19"/>
          <w:lang w:eastAsia="it-CH"/>
        </w:rPr>
        <w:t>}</w:t>
      </w:r>
    </w:p>
    <w:p w14:paraId="2466ED25" w14:textId="4D48675C" w:rsidR="00856ED2" w:rsidRDefault="00856ED2" w:rsidP="003B43B8">
      <w:pPr>
        <w:rPr>
          <w:rFonts w:ascii="Arial" w:hAnsi="Arial" w:cs="Arial"/>
          <w:sz w:val="20"/>
          <w:szCs w:val="20"/>
        </w:rPr>
      </w:pPr>
    </w:p>
    <w:p w14:paraId="6DB22483" w14:textId="2421F620" w:rsidR="007D2B58" w:rsidRDefault="00AB58D6" w:rsidP="003B43B8">
      <w:pPr>
        <w:rPr>
          <w:rFonts w:ascii="Arial" w:hAnsi="Arial" w:cs="Arial"/>
          <w:sz w:val="20"/>
          <w:szCs w:val="20"/>
        </w:rPr>
      </w:pPr>
      <w:r>
        <w:rPr>
          <w:rFonts w:ascii="Arial" w:hAnsi="Arial" w:cs="Arial"/>
          <w:sz w:val="20"/>
          <w:szCs w:val="20"/>
        </w:rPr>
        <w:t xml:space="preserve">In questo modo il ciclo </w:t>
      </w:r>
      <w:proofErr w:type="spellStart"/>
      <w:r>
        <w:rPr>
          <w:rFonts w:ascii="Arial" w:hAnsi="Arial" w:cs="Arial"/>
          <w:sz w:val="20"/>
          <w:szCs w:val="20"/>
        </w:rPr>
        <w:t>While</w:t>
      </w:r>
      <w:proofErr w:type="spellEnd"/>
      <w:r>
        <w:rPr>
          <w:rFonts w:ascii="Arial" w:hAnsi="Arial" w:cs="Arial"/>
          <w:sz w:val="20"/>
          <w:szCs w:val="20"/>
        </w:rPr>
        <w:t xml:space="preserve"> non blocca l’interfaccia grafica poiché eseguito in modo asincrono e restituisce il controllo al chiamante.</w:t>
      </w:r>
    </w:p>
    <w:p w14:paraId="45EBF0BB" w14:textId="077F1E3D" w:rsidR="007B5233" w:rsidRDefault="007B5233" w:rsidP="003B43B8">
      <w:pPr>
        <w:rPr>
          <w:rFonts w:ascii="Arial" w:hAnsi="Arial" w:cs="Arial"/>
          <w:sz w:val="20"/>
          <w:szCs w:val="20"/>
        </w:rPr>
      </w:pPr>
    </w:p>
    <w:p w14:paraId="4D0CF23B" w14:textId="77777777" w:rsidR="007B5233" w:rsidRDefault="007B5233" w:rsidP="0075093A">
      <w:pPr>
        <w:pStyle w:val="Titolo3"/>
      </w:pPr>
      <w:bookmarkStart w:id="145" w:name="_Toc94462453"/>
      <w:r>
        <w:t>Chiusura delle tab</w:t>
      </w:r>
      <w:bookmarkEnd w:id="145"/>
    </w:p>
    <w:p w14:paraId="32B7B7A5" w14:textId="69740B1E" w:rsidR="007B5233" w:rsidRDefault="007B5233" w:rsidP="003B43B8">
      <w:pPr>
        <w:rPr>
          <w:rFonts w:ascii="Arial" w:hAnsi="Arial" w:cs="Arial"/>
          <w:sz w:val="20"/>
          <w:szCs w:val="20"/>
        </w:rPr>
      </w:pPr>
      <w:r>
        <w:rPr>
          <w:rFonts w:ascii="Arial" w:hAnsi="Arial" w:cs="Arial"/>
          <w:sz w:val="20"/>
          <w:szCs w:val="20"/>
        </w:rPr>
        <w:t xml:space="preserve">I </w:t>
      </w:r>
      <w:proofErr w:type="spellStart"/>
      <w:r>
        <w:rPr>
          <w:rFonts w:ascii="Arial" w:hAnsi="Arial" w:cs="Arial"/>
          <w:sz w:val="20"/>
          <w:szCs w:val="20"/>
        </w:rPr>
        <w:t>TabItem</w:t>
      </w:r>
      <w:proofErr w:type="spellEnd"/>
      <w:r>
        <w:rPr>
          <w:rFonts w:ascii="Arial" w:hAnsi="Arial" w:cs="Arial"/>
          <w:sz w:val="20"/>
          <w:szCs w:val="20"/>
        </w:rPr>
        <w:t xml:space="preserve"> nativi di WPF non posseggono la possibilità di essere chiusi mediante la classica croce presente per esempio nelle tab di un qualsiasi browser web.</w:t>
      </w:r>
    </w:p>
    <w:p w14:paraId="23DB6168" w14:textId="495CBE3F" w:rsidR="007B5233" w:rsidRDefault="00D81A2D" w:rsidP="003B43B8">
      <w:pPr>
        <w:rPr>
          <w:rFonts w:ascii="Arial" w:hAnsi="Arial" w:cs="Arial"/>
          <w:sz w:val="20"/>
          <w:szCs w:val="20"/>
        </w:rPr>
      </w:pPr>
      <w:r>
        <w:rPr>
          <w:rFonts w:ascii="Arial" w:hAnsi="Arial" w:cs="Arial"/>
          <w:sz w:val="20"/>
          <w:szCs w:val="20"/>
        </w:rPr>
        <w:lastRenderedPageBreak/>
        <w:t>Anche in questo caso è stato necessario svolgere una ricerca e un’analisi, fino al ritrovamento di una soluzione interessante e funzionante.</w:t>
      </w:r>
    </w:p>
    <w:p w14:paraId="05FB4A70" w14:textId="14634C1C" w:rsidR="00D81A2D" w:rsidRDefault="00D81A2D" w:rsidP="003B43B8">
      <w:pPr>
        <w:rPr>
          <w:rFonts w:ascii="Arial" w:hAnsi="Arial" w:cs="Arial"/>
          <w:sz w:val="20"/>
          <w:szCs w:val="20"/>
        </w:rPr>
      </w:pPr>
    </w:p>
    <w:p w14:paraId="406B8219" w14:textId="0B5A92DE" w:rsidR="00D81A2D" w:rsidRDefault="00D81A2D" w:rsidP="003B43B8">
      <w:pPr>
        <w:rPr>
          <w:rFonts w:ascii="Arial" w:hAnsi="Arial" w:cs="Arial"/>
          <w:sz w:val="20"/>
          <w:szCs w:val="20"/>
        </w:rPr>
      </w:pPr>
      <w:r>
        <w:rPr>
          <w:rFonts w:ascii="Arial" w:hAnsi="Arial" w:cs="Arial"/>
          <w:sz w:val="20"/>
          <w:szCs w:val="20"/>
        </w:rPr>
        <w:t>Essa comprende uno user-control</w:t>
      </w:r>
      <w:r w:rsidR="005D0C3A">
        <w:rPr>
          <w:rFonts w:ascii="Arial" w:hAnsi="Arial" w:cs="Arial"/>
          <w:sz w:val="20"/>
          <w:szCs w:val="20"/>
        </w:rPr>
        <w:t xml:space="preserve">, </w:t>
      </w:r>
      <w:proofErr w:type="spellStart"/>
      <w:r w:rsidR="005D0C3A">
        <w:rPr>
          <w:rFonts w:ascii="Arial" w:hAnsi="Arial" w:cs="Arial"/>
          <w:sz w:val="20"/>
          <w:szCs w:val="20"/>
        </w:rPr>
        <w:t>CloseableHeader</w:t>
      </w:r>
      <w:proofErr w:type="spellEnd"/>
      <w:r w:rsidR="005D0C3A">
        <w:rPr>
          <w:rFonts w:ascii="Arial" w:hAnsi="Arial" w:cs="Arial"/>
          <w:sz w:val="20"/>
          <w:szCs w:val="20"/>
        </w:rPr>
        <w:t>,</w:t>
      </w:r>
      <w:r>
        <w:rPr>
          <w:rFonts w:ascii="Arial" w:hAnsi="Arial" w:cs="Arial"/>
          <w:sz w:val="20"/>
          <w:szCs w:val="20"/>
        </w:rPr>
        <w:t xml:space="preserve"> che contiene </w:t>
      </w:r>
      <w:r w:rsidR="005D0C3A">
        <w:rPr>
          <w:rFonts w:ascii="Arial" w:hAnsi="Arial" w:cs="Arial"/>
          <w:sz w:val="20"/>
          <w:szCs w:val="20"/>
        </w:rPr>
        <w:t>i controlli grafici necessari: la label per il titolo della tab e il bottone per la chiusura della tab.</w:t>
      </w:r>
    </w:p>
    <w:p w14:paraId="123696A5" w14:textId="1B29FA13" w:rsidR="005D0C3A" w:rsidRDefault="005D0C3A" w:rsidP="003B43B8">
      <w:pPr>
        <w:rPr>
          <w:rFonts w:ascii="Arial" w:hAnsi="Arial" w:cs="Arial"/>
          <w:sz w:val="20"/>
          <w:szCs w:val="20"/>
        </w:rPr>
      </w:pPr>
      <w:r>
        <w:rPr>
          <w:rFonts w:ascii="Arial" w:hAnsi="Arial" w:cs="Arial"/>
          <w:sz w:val="20"/>
          <w:szCs w:val="20"/>
        </w:rPr>
        <w:t xml:space="preserve">Un’ulteriore classe, la </w:t>
      </w:r>
      <w:proofErr w:type="spellStart"/>
      <w:r>
        <w:rPr>
          <w:rFonts w:ascii="Arial" w:hAnsi="Arial" w:cs="Arial"/>
          <w:sz w:val="20"/>
          <w:szCs w:val="20"/>
        </w:rPr>
        <w:t>CloseableTab</w:t>
      </w:r>
      <w:proofErr w:type="spellEnd"/>
      <w:r>
        <w:rPr>
          <w:rFonts w:ascii="Arial" w:hAnsi="Arial" w:cs="Arial"/>
          <w:sz w:val="20"/>
          <w:szCs w:val="20"/>
        </w:rPr>
        <w:t>, gestisce gli eventi sullo user-control</w:t>
      </w:r>
      <w:r w:rsidR="00C60A4A">
        <w:rPr>
          <w:rFonts w:ascii="Arial" w:hAnsi="Arial" w:cs="Arial"/>
          <w:sz w:val="20"/>
          <w:szCs w:val="20"/>
        </w:rPr>
        <w:t xml:space="preserve"> eseguendo le operazioni su un</w:t>
      </w:r>
      <w:r w:rsidR="00E87EFC">
        <w:rPr>
          <w:rFonts w:ascii="Arial" w:hAnsi="Arial" w:cs="Arial"/>
          <w:sz w:val="20"/>
          <w:szCs w:val="20"/>
        </w:rPr>
        <w:t>’</w:t>
      </w:r>
      <w:r w:rsidR="00C60A4A">
        <w:rPr>
          <w:rFonts w:ascii="Arial" w:hAnsi="Arial" w:cs="Arial"/>
          <w:sz w:val="20"/>
          <w:szCs w:val="20"/>
        </w:rPr>
        <w:t xml:space="preserve">istanza di </w:t>
      </w:r>
      <w:proofErr w:type="spellStart"/>
      <w:r w:rsidR="00C60A4A">
        <w:rPr>
          <w:rFonts w:ascii="Arial" w:hAnsi="Arial" w:cs="Arial"/>
          <w:sz w:val="20"/>
          <w:szCs w:val="20"/>
        </w:rPr>
        <w:t>CloseableHeader</w:t>
      </w:r>
      <w:proofErr w:type="spellEnd"/>
      <w:r w:rsidR="00C60A4A">
        <w:rPr>
          <w:rFonts w:ascii="Arial" w:hAnsi="Arial" w:cs="Arial"/>
          <w:sz w:val="20"/>
          <w:szCs w:val="20"/>
        </w:rPr>
        <w:t xml:space="preserve"> che si istanzia come attributo</w:t>
      </w:r>
      <w:r>
        <w:rPr>
          <w:rFonts w:ascii="Arial" w:hAnsi="Arial" w:cs="Arial"/>
          <w:sz w:val="20"/>
          <w:szCs w:val="20"/>
        </w:rPr>
        <w:t>. Queste classi sono state recuperate in rete già funzionanti</w:t>
      </w:r>
      <w:r w:rsidR="00C60A4A">
        <w:rPr>
          <w:rFonts w:ascii="Arial" w:hAnsi="Arial" w:cs="Arial"/>
          <w:sz w:val="20"/>
          <w:szCs w:val="20"/>
        </w:rPr>
        <w:t>.</w:t>
      </w:r>
    </w:p>
    <w:p w14:paraId="60BB0F0C" w14:textId="77777777" w:rsidR="002400AF" w:rsidRDefault="00E87EFC" w:rsidP="003B43B8">
      <w:pPr>
        <w:rPr>
          <w:rFonts w:ascii="Arial" w:hAnsi="Arial" w:cs="Arial"/>
          <w:sz w:val="20"/>
          <w:szCs w:val="20"/>
        </w:rPr>
      </w:pPr>
      <w:r>
        <w:rPr>
          <w:rFonts w:ascii="Arial" w:hAnsi="Arial" w:cs="Arial"/>
          <w:sz w:val="20"/>
          <w:szCs w:val="20"/>
        </w:rPr>
        <w:t xml:space="preserve">Il codice del progetto è stato adattato poiché anziché istanziare un </w:t>
      </w:r>
      <w:proofErr w:type="spellStart"/>
      <w:r>
        <w:rPr>
          <w:rFonts w:ascii="Arial" w:hAnsi="Arial" w:cs="Arial"/>
          <w:sz w:val="20"/>
          <w:szCs w:val="20"/>
        </w:rPr>
        <w:t>TabItem</w:t>
      </w:r>
      <w:proofErr w:type="spellEnd"/>
      <w:r>
        <w:rPr>
          <w:rFonts w:ascii="Arial" w:hAnsi="Arial" w:cs="Arial"/>
          <w:sz w:val="20"/>
          <w:szCs w:val="20"/>
        </w:rPr>
        <w:t xml:space="preserve"> si istanzia un </w:t>
      </w:r>
      <w:proofErr w:type="spellStart"/>
      <w:r>
        <w:rPr>
          <w:rFonts w:ascii="Arial" w:hAnsi="Arial" w:cs="Arial"/>
          <w:sz w:val="20"/>
          <w:szCs w:val="20"/>
        </w:rPr>
        <w:t>CloseableTab</w:t>
      </w:r>
      <w:proofErr w:type="spellEnd"/>
      <w:r>
        <w:rPr>
          <w:rFonts w:ascii="Arial" w:hAnsi="Arial" w:cs="Arial"/>
          <w:sz w:val="20"/>
          <w:szCs w:val="20"/>
        </w:rPr>
        <w:t>.</w:t>
      </w:r>
    </w:p>
    <w:p w14:paraId="360749D8" w14:textId="29208C82" w:rsidR="00C60A4A" w:rsidRDefault="00E87EFC" w:rsidP="003B43B8">
      <w:pPr>
        <w:rPr>
          <w:rFonts w:ascii="Arial" w:hAnsi="Arial" w:cs="Arial"/>
          <w:sz w:val="20"/>
          <w:szCs w:val="20"/>
        </w:rPr>
      </w:pPr>
      <w:r>
        <w:rPr>
          <w:rFonts w:ascii="Arial" w:hAnsi="Arial" w:cs="Arial"/>
          <w:sz w:val="20"/>
          <w:szCs w:val="20"/>
        </w:rPr>
        <w:t xml:space="preserve">Osservando l’ereditarietà della classe si conferma quanto WPF sia </w:t>
      </w:r>
      <w:r w:rsidR="002400AF">
        <w:rPr>
          <w:rFonts w:ascii="Arial" w:hAnsi="Arial" w:cs="Arial"/>
          <w:sz w:val="20"/>
          <w:szCs w:val="20"/>
        </w:rPr>
        <w:t>personalizzabile</w:t>
      </w:r>
    </w:p>
    <w:p w14:paraId="6DF81CB1" w14:textId="627191FC" w:rsidR="002400AF" w:rsidRDefault="002400AF" w:rsidP="003B43B8">
      <w:pPr>
        <w:rPr>
          <w:rFonts w:ascii="Arial" w:hAnsi="Arial" w:cs="Arial"/>
          <w:sz w:val="20"/>
          <w:szCs w:val="20"/>
        </w:rPr>
      </w:pPr>
    </w:p>
    <w:p w14:paraId="39FA48BD" w14:textId="5DA65C67" w:rsidR="002400AF" w:rsidRDefault="002400AF" w:rsidP="003B43B8">
      <w:pPr>
        <w:rPr>
          <w:rFonts w:ascii="Consolas" w:hAnsi="Consolas" w:cs="Consolas"/>
          <w:color w:val="000000"/>
          <w:sz w:val="19"/>
          <w:szCs w:val="19"/>
          <w:lang w:eastAsia="it-CH"/>
        </w:rPr>
      </w:pPr>
      <w:r>
        <w:rPr>
          <w:rFonts w:ascii="Consolas" w:hAnsi="Consolas" w:cs="Consolas"/>
          <w:color w:val="0000FF"/>
          <w:sz w:val="19"/>
          <w:szCs w:val="19"/>
          <w:lang w:eastAsia="it-CH"/>
        </w:rPr>
        <w:t>class</w:t>
      </w:r>
      <w:r>
        <w:rPr>
          <w:rFonts w:ascii="Consolas" w:hAnsi="Consolas" w:cs="Consolas"/>
          <w:color w:val="000000"/>
          <w:sz w:val="19"/>
          <w:szCs w:val="19"/>
          <w:lang w:eastAsia="it-CH"/>
        </w:rPr>
        <w:t xml:space="preserve"> </w:t>
      </w:r>
      <w:proofErr w:type="spellStart"/>
      <w:proofErr w:type="gramStart"/>
      <w:r>
        <w:rPr>
          <w:rFonts w:ascii="Consolas" w:hAnsi="Consolas" w:cs="Consolas"/>
          <w:color w:val="2B91AF"/>
          <w:sz w:val="19"/>
          <w:szCs w:val="19"/>
          <w:lang w:eastAsia="it-CH"/>
        </w:rPr>
        <w:t>CloseableTab</w:t>
      </w:r>
      <w:proofErr w:type="spellEnd"/>
      <w:r>
        <w:rPr>
          <w:rFonts w:ascii="Consolas" w:hAnsi="Consolas" w:cs="Consolas"/>
          <w:color w:val="000000"/>
          <w:sz w:val="19"/>
          <w:szCs w:val="19"/>
          <w:lang w:eastAsia="it-CH"/>
        </w:rPr>
        <w:t xml:space="preserve"> :</w:t>
      </w:r>
      <w:proofErr w:type="gram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TabItem</w:t>
      </w:r>
      <w:proofErr w:type="spellEnd"/>
    </w:p>
    <w:p w14:paraId="54A65522" w14:textId="6D98A991" w:rsidR="002400AF" w:rsidRDefault="002400AF" w:rsidP="003B43B8">
      <w:pPr>
        <w:rPr>
          <w:rFonts w:ascii="Consolas" w:hAnsi="Consolas" w:cs="Consolas"/>
          <w:color w:val="000000"/>
          <w:sz w:val="19"/>
          <w:szCs w:val="19"/>
          <w:lang w:eastAsia="it-CH"/>
        </w:rPr>
      </w:pPr>
    </w:p>
    <w:p w14:paraId="14AE1D1C" w14:textId="48B5C145" w:rsidR="002400AF" w:rsidRDefault="002400AF" w:rsidP="003B43B8">
      <w:pPr>
        <w:rPr>
          <w:rFonts w:ascii="Arial" w:hAnsi="Arial" w:cs="Arial"/>
          <w:color w:val="000000"/>
          <w:sz w:val="20"/>
          <w:szCs w:val="20"/>
          <w:lang w:eastAsia="it-CH"/>
        </w:rPr>
      </w:pPr>
      <w:r>
        <w:rPr>
          <w:rFonts w:ascii="Arial" w:hAnsi="Arial" w:cs="Arial"/>
          <w:color w:val="000000"/>
          <w:sz w:val="20"/>
          <w:szCs w:val="20"/>
          <w:lang w:eastAsia="it-CH"/>
        </w:rPr>
        <w:t>inoltre è stato necessario modificare la proprietà Title aggiungendo il getter, eseguendo un cast a stringa</w:t>
      </w:r>
    </w:p>
    <w:p w14:paraId="3CA7B1C4" w14:textId="085B88F8" w:rsidR="002400AF" w:rsidRDefault="002400AF" w:rsidP="003B43B8">
      <w:pPr>
        <w:rPr>
          <w:rFonts w:ascii="Arial" w:hAnsi="Arial" w:cs="Arial"/>
          <w:color w:val="000000"/>
          <w:sz w:val="20"/>
          <w:szCs w:val="20"/>
          <w:lang w:eastAsia="it-CH"/>
        </w:rPr>
      </w:pPr>
    </w:p>
    <w:p w14:paraId="3B0528CC"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FF"/>
          <w:sz w:val="19"/>
          <w:szCs w:val="19"/>
          <w:lang w:val="en-US" w:eastAsia="it-CH"/>
        </w:rPr>
        <w:t>public</w:t>
      </w: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string</w:t>
      </w:r>
      <w:r w:rsidRPr="00CC4481">
        <w:rPr>
          <w:rFonts w:ascii="Consolas" w:hAnsi="Consolas" w:cs="Consolas"/>
          <w:color w:val="000000"/>
          <w:sz w:val="19"/>
          <w:szCs w:val="19"/>
          <w:lang w:val="en-US" w:eastAsia="it-CH"/>
        </w:rPr>
        <w:t xml:space="preserve"> Title</w:t>
      </w:r>
    </w:p>
    <w:p w14:paraId="4FFAF30C"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694B0480"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set</w:t>
      </w:r>
    </w:p>
    <w:p w14:paraId="7DF886FA"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425F14EA"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00"/>
          <w:sz w:val="19"/>
          <w:szCs w:val="19"/>
          <w:lang w:val="en-US" w:eastAsia="it-CH"/>
        </w:rPr>
        <w:t>CloseableHeader</w:t>
      </w:r>
      <w:proofErr w:type="spellEnd"/>
      <w:r w:rsidRPr="00CC4481">
        <w:rPr>
          <w:rFonts w:ascii="Consolas" w:hAnsi="Consolas" w:cs="Consolas"/>
          <w:color w:val="000000"/>
          <w:sz w:val="19"/>
          <w:szCs w:val="19"/>
          <w:lang w:val="en-US" w:eastAsia="it-CH"/>
        </w:rPr>
        <w:t>)</w:t>
      </w:r>
      <w:proofErr w:type="spellStart"/>
      <w:proofErr w:type="gramStart"/>
      <w:r w:rsidRPr="00CC4481">
        <w:rPr>
          <w:rFonts w:ascii="Consolas" w:hAnsi="Consolas" w:cs="Consolas"/>
          <w:color w:val="0000FF"/>
          <w:sz w:val="19"/>
          <w:szCs w:val="19"/>
          <w:lang w:val="en-US" w:eastAsia="it-CH"/>
        </w:rPr>
        <w:t>this</w:t>
      </w:r>
      <w:r w:rsidRPr="00CC4481">
        <w:rPr>
          <w:rFonts w:ascii="Consolas" w:hAnsi="Consolas" w:cs="Consolas"/>
          <w:color w:val="000000"/>
          <w:sz w:val="19"/>
          <w:szCs w:val="19"/>
          <w:lang w:val="en-US" w:eastAsia="it-CH"/>
        </w:rPr>
        <w:t>.Header</w:t>
      </w:r>
      <w:proofErr w:type="spellEnd"/>
      <w:proofErr w:type="gramEnd"/>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label_TabTitle.Content</w:t>
      </w:r>
      <w:proofErr w:type="spellEnd"/>
      <w:r w:rsidRPr="00CC4481">
        <w:rPr>
          <w:rFonts w:ascii="Consolas" w:hAnsi="Consolas" w:cs="Consolas"/>
          <w:color w:val="000000"/>
          <w:sz w:val="19"/>
          <w:szCs w:val="19"/>
          <w:lang w:val="en-US" w:eastAsia="it-CH"/>
        </w:rPr>
        <w:t xml:space="preserve"> = value;</w:t>
      </w:r>
    </w:p>
    <w:p w14:paraId="54B224A8"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51351E17"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get</w:t>
      </w:r>
    </w:p>
    <w:p w14:paraId="7DD0491E"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3A921243"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return</w:t>
      </w:r>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string</w:t>
      </w:r>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CloseableHeader</w:t>
      </w:r>
      <w:proofErr w:type="spellEnd"/>
      <w:r w:rsidRPr="00CC4481">
        <w:rPr>
          <w:rFonts w:ascii="Consolas" w:hAnsi="Consolas" w:cs="Consolas"/>
          <w:color w:val="000000"/>
          <w:sz w:val="19"/>
          <w:szCs w:val="19"/>
          <w:lang w:val="en-US" w:eastAsia="it-CH"/>
        </w:rPr>
        <w:t>)</w:t>
      </w:r>
      <w:proofErr w:type="spellStart"/>
      <w:proofErr w:type="gramStart"/>
      <w:r w:rsidRPr="00CC4481">
        <w:rPr>
          <w:rFonts w:ascii="Consolas" w:hAnsi="Consolas" w:cs="Consolas"/>
          <w:color w:val="0000FF"/>
          <w:sz w:val="19"/>
          <w:szCs w:val="19"/>
          <w:lang w:val="en-US" w:eastAsia="it-CH"/>
        </w:rPr>
        <w:t>this</w:t>
      </w:r>
      <w:r w:rsidRPr="00CC4481">
        <w:rPr>
          <w:rFonts w:ascii="Consolas" w:hAnsi="Consolas" w:cs="Consolas"/>
          <w:color w:val="000000"/>
          <w:sz w:val="19"/>
          <w:szCs w:val="19"/>
          <w:lang w:val="en-US" w:eastAsia="it-CH"/>
        </w:rPr>
        <w:t>.Header</w:t>
      </w:r>
      <w:proofErr w:type="spellEnd"/>
      <w:proofErr w:type="gramEnd"/>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label_TabTitle.Content</w:t>
      </w:r>
      <w:proofErr w:type="spellEnd"/>
      <w:r w:rsidRPr="00CC4481">
        <w:rPr>
          <w:rFonts w:ascii="Consolas" w:hAnsi="Consolas" w:cs="Consolas"/>
          <w:color w:val="000000"/>
          <w:sz w:val="19"/>
          <w:szCs w:val="19"/>
          <w:lang w:val="en-US" w:eastAsia="it-CH"/>
        </w:rPr>
        <w:t>;</w:t>
      </w:r>
    </w:p>
    <w:p w14:paraId="10D372A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sidRPr="00CC4481">
        <w:rPr>
          <w:rFonts w:ascii="Consolas" w:hAnsi="Consolas" w:cs="Consolas"/>
          <w:color w:val="000000"/>
          <w:sz w:val="19"/>
          <w:szCs w:val="19"/>
          <w:lang w:val="en-US" w:eastAsia="it-CH"/>
        </w:rPr>
        <w:t xml:space="preserve">            </w:t>
      </w:r>
      <w:r>
        <w:rPr>
          <w:rFonts w:ascii="Consolas" w:hAnsi="Consolas" w:cs="Consolas"/>
          <w:color w:val="000000"/>
          <w:sz w:val="19"/>
          <w:szCs w:val="19"/>
          <w:lang w:eastAsia="it-CH"/>
        </w:rPr>
        <w:t>}</w:t>
      </w:r>
    </w:p>
    <w:p w14:paraId="3AA240A0" w14:textId="7FC45685" w:rsidR="002400AF" w:rsidRDefault="002400AF" w:rsidP="002400AF">
      <w:pPr>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A382015" w14:textId="46339188" w:rsidR="002400AF" w:rsidRDefault="002400AF" w:rsidP="002400AF">
      <w:pPr>
        <w:rPr>
          <w:rFonts w:ascii="Consolas" w:hAnsi="Consolas" w:cs="Consolas"/>
          <w:color w:val="000000"/>
          <w:sz w:val="19"/>
          <w:szCs w:val="19"/>
          <w:lang w:eastAsia="it-CH"/>
        </w:rPr>
      </w:pPr>
    </w:p>
    <w:p w14:paraId="4362E852" w14:textId="0FB892F9" w:rsidR="002400AF" w:rsidRDefault="002400AF" w:rsidP="002400AF">
      <w:pPr>
        <w:rPr>
          <w:rFonts w:ascii="Arial" w:hAnsi="Arial" w:cs="Arial"/>
          <w:color w:val="000000"/>
          <w:sz w:val="20"/>
          <w:szCs w:val="20"/>
          <w:lang w:eastAsia="it-CH"/>
        </w:rPr>
      </w:pPr>
      <w:r>
        <w:rPr>
          <w:rFonts w:ascii="Arial" w:hAnsi="Arial" w:cs="Arial"/>
          <w:color w:val="000000"/>
          <w:sz w:val="20"/>
          <w:szCs w:val="20"/>
          <w:lang w:eastAsia="it-CH"/>
        </w:rPr>
        <w:t xml:space="preserve">Gli eventi della classe </w:t>
      </w:r>
    </w:p>
    <w:p w14:paraId="68F28A52" w14:textId="77777777" w:rsidR="0052127E" w:rsidRDefault="0052127E" w:rsidP="0052127E">
      <w:pPr>
        <w:keepNext/>
        <w:jc w:val="center"/>
      </w:pPr>
      <w:r>
        <w:rPr>
          <w:noProof/>
          <w:lang w:eastAsia="it-CH"/>
        </w:rPr>
        <w:lastRenderedPageBreak/>
        <w:drawing>
          <wp:inline distT="0" distB="0" distL="0" distR="0" wp14:anchorId="5758943A" wp14:editId="7C3B4D2F">
            <wp:extent cx="4511615" cy="5775821"/>
            <wp:effectExtent l="0" t="0" r="3810" b="0"/>
            <wp:docPr id="27" name="Immagine 27"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reenshot, monitor, schermo&#10;&#10;Descrizione generata automaticamente"/>
                    <pic:cNvPicPr/>
                  </pic:nvPicPr>
                  <pic:blipFill rotWithShape="1">
                    <a:blip r:embed="rId45"/>
                    <a:srcRect l="7345" t="19982" r="64183" b="13468"/>
                    <a:stretch/>
                  </pic:blipFill>
                  <pic:spPr bwMode="auto">
                    <a:xfrm>
                      <a:off x="0" y="0"/>
                      <a:ext cx="4544460" cy="5817870"/>
                    </a:xfrm>
                    <a:prstGeom prst="rect">
                      <a:avLst/>
                    </a:prstGeom>
                    <a:ln>
                      <a:noFill/>
                    </a:ln>
                    <a:extLst>
                      <a:ext uri="{53640926-AAD7-44D8-BBD7-CCE9431645EC}">
                        <a14:shadowObscured xmlns:a14="http://schemas.microsoft.com/office/drawing/2010/main"/>
                      </a:ext>
                    </a:extLst>
                  </pic:spPr>
                </pic:pic>
              </a:graphicData>
            </a:graphic>
          </wp:inline>
        </w:drawing>
      </w:r>
    </w:p>
    <w:p w14:paraId="3FF225B6" w14:textId="1E6768E5" w:rsidR="0052127E" w:rsidRDefault="0052127E" w:rsidP="0052127E">
      <w:pPr>
        <w:pStyle w:val="Didascalia"/>
        <w:jc w:val="center"/>
        <w:rPr>
          <w:noProof/>
        </w:rPr>
      </w:pPr>
      <w:bookmarkStart w:id="146" w:name="_Toc94462485"/>
      <w:r>
        <w:t xml:space="preserve">Figura </w:t>
      </w:r>
      <w:r w:rsidR="008700B4">
        <w:fldChar w:fldCharType="begin"/>
      </w:r>
      <w:r w:rsidR="008700B4">
        <w:instrText xml:space="preserve"> SEQ Figura \* ARABIC </w:instrText>
      </w:r>
      <w:r w:rsidR="008700B4">
        <w:fldChar w:fldCharType="separate"/>
      </w:r>
      <w:r w:rsidR="006F1EC3">
        <w:rPr>
          <w:noProof/>
        </w:rPr>
        <w:t>28</w:t>
      </w:r>
      <w:r w:rsidR="008700B4">
        <w:rPr>
          <w:noProof/>
        </w:rPr>
        <w:fldChar w:fldCharType="end"/>
      </w:r>
      <w:r>
        <w:t xml:space="preserve">: </w:t>
      </w:r>
      <w:proofErr w:type="spellStart"/>
      <w:r>
        <w:t>CloseableTab</w:t>
      </w:r>
      <w:proofErr w:type="spellEnd"/>
      <w:r>
        <w:t>, eventi</w:t>
      </w:r>
      <w:bookmarkEnd w:id="146"/>
    </w:p>
    <w:p w14:paraId="4E776371" w14:textId="77777777" w:rsidR="0052127E" w:rsidRDefault="0052127E" w:rsidP="002400AF">
      <w:pPr>
        <w:rPr>
          <w:rFonts w:ascii="Arial" w:hAnsi="Arial" w:cs="Arial"/>
          <w:noProof/>
          <w:sz w:val="20"/>
          <w:szCs w:val="20"/>
        </w:rPr>
      </w:pPr>
    </w:p>
    <w:p w14:paraId="79E5E9B2" w14:textId="04EE7FF8" w:rsidR="0052127E" w:rsidRPr="0052127E" w:rsidRDefault="0052127E" w:rsidP="002400AF">
      <w:pPr>
        <w:rPr>
          <w:rFonts w:ascii="Arial" w:hAnsi="Arial" w:cs="Arial"/>
          <w:noProof/>
          <w:sz w:val="20"/>
          <w:szCs w:val="20"/>
        </w:rPr>
      </w:pPr>
      <w:r>
        <w:rPr>
          <w:rFonts w:ascii="Arial" w:hAnsi="Arial" w:cs="Arial"/>
          <w:noProof/>
          <w:sz w:val="20"/>
          <w:szCs w:val="20"/>
        </w:rPr>
        <w:t>c</w:t>
      </w:r>
      <w:r w:rsidRPr="0052127E">
        <w:rPr>
          <w:rFonts w:ascii="Arial" w:hAnsi="Arial" w:cs="Arial"/>
          <w:noProof/>
          <w:sz w:val="20"/>
          <w:szCs w:val="20"/>
        </w:rPr>
        <w:t>oncernono</w:t>
      </w:r>
      <w:r>
        <w:rPr>
          <w:rFonts w:ascii="Arial" w:hAnsi="Arial" w:cs="Arial"/>
          <w:noProof/>
          <w:sz w:val="20"/>
          <w:szCs w:val="20"/>
        </w:rPr>
        <w:t xml:space="preserve"> la visibilità del bottone di chiusura, unicamente quando la tab è selezionata, il colore della croce sul bottone quando ci si passa sopra con il mouse e la chiusura della tab al click sul bottone rimuovendola dal TabControl</w:t>
      </w:r>
      <w:r w:rsidR="00B613C0">
        <w:rPr>
          <w:rFonts w:ascii="Arial" w:hAnsi="Arial" w:cs="Arial"/>
          <w:noProof/>
          <w:sz w:val="20"/>
          <w:szCs w:val="20"/>
        </w:rPr>
        <w:t>, parent dell’oggetto della classe.</w:t>
      </w:r>
    </w:p>
    <w:p w14:paraId="36EB1CD8" w14:textId="68716064" w:rsidR="0052127E" w:rsidRDefault="0052127E" w:rsidP="002400AF">
      <w:pPr>
        <w:rPr>
          <w:rFonts w:ascii="Arial" w:hAnsi="Arial" w:cs="Arial"/>
          <w:color w:val="000000"/>
          <w:sz w:val="20"/>
          <w:szCs w:val="20"/>
          <w:lang w:eastAsia="it-CH"/>
        </w:rPr>
      </w:pPr>
    </w:p>
    <w:p w14:paraId="7DA51BA1" w14:textId="77777777" w:rsidR="00FF3861" w:rsidRDefault="00742BAE" w:rsidP="002400AF">
      <w:pPr>
        <w:rPr>
          <w:rFonts w:ascii="Arial" w:hAnsi="Arial" w:cs="Arial"/>
          <w:color w:val="000000"/>
          <w:sz w:val="20"/>
          <w:szCs w:val="20"/>
          <w:lang w:eastAsia="it-CH"/>
        </w:rPr>
      </w:pPr>
      <w:r>
        <w:rPr>
          <w:rFonts w:ascii="Arial" w:hAnsi="Arial" w:cs="Arial"/>
          <w:color w:val="000000"/>
          <w:sz w:val="20"/>
          <w:szCs w:val="20"/>
          <w:lang w:eastAsia="it-CH"/>
        </w:rPr>
        <w:t xml:space="preserve">Chiaramente qui sorge un problema. La tab si chiude, ma è necessario anche rimuoverla dal dizionario, altrimenti non si potrebbe più riaprire lo stesso esperimento o la stessa deposizione. Si deve trovare una meccanica affinché si rimuovano le tab anche dai rispettivi dizionari di controllo. Siccome bisogna anche soddisfare un’altra richiesta, quella che il medesimo esperimento o la medesima deposizione possano essere aperti più volte, il problema della rimozione della tab dai dizionari si risolve implementando questa richiesta. Ogniqualvolta si apre una deposizione o un esperimento si verifica che sia presente nel dizionario, nel caso lo fosse si aggiunge un postfisso simile </w:t>
      </w:r>
      <w:r w:rsidR="00FF3861">
        <w:rPr>
          <w:rFonts w:ascii="Arial" w:hAnsi="Arial" w:cs="Arial"/>
          <w:color w:val="000000"/>
          <w:sz w:val="20"/>
          <w:szCs w:val="20"/>
          <w:lang w:eastAsia="it-CH"/>
        </w:rPr>
        <w:t>a quello che possiedono i file o le cartelle copiate.</w:t>
      </w:r>
    </w:p>
    <w:p w14:paraId="2D625639"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w:t>
      </w:r>
    </w:p>
    <w:p w14:paraId="7D4920B3"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Experiment_1234(1)</w:t>
      </w:r>
    </w:p>
    <w:p w14:paraId="3D12DF4D" w14:textId="77777777" w:rsidR="00FF3861" w:rsidRDefault="00FF3861" w:rsidP="00FF3861">
      <w:pPr>
        <w:rPr>
          <w:rFonts w:ascii="Arial" w:hAnsi="Arial" w:cs="Arial"/>
          <w:color w:val="000000"/>
          <w:sz w:val="20"/>
          <w:szCs w:val="20"/>
          <w:lang w:eastAsia="it-CH"/>
        </w:rPr>
      </w:pPr>
    </w:p>
    <w:p w14:paraId="6473C521" w14:textId="77777777" w:rsid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lastRenderedPageBreak/>
        <w:t>Così facendo è possibile chiudere le tab a piacimento poiché i risultati possono essere aperti in più copie.</w:t>
      </w:r>
    </w:p>
    <w:p w14:paraId="608BDCD4" w14:textId="0C81A3C0" w:rsidR="00742BAE" w:rsidRP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t>Ovviamente per recuperare i dati bisogna troncare la parte di copia del nome del risultato. Sebbene siano in tab differenti, i due esperimenti dell’esempio sopra si riferiscono ai medesimi dati nel medesimo percorso dettato dal nome del risultato.</w:t>
      </w:r>
      <w:r w:rsidR="00742BAE" w:rsidRPr="00FF3861">
        <w:rPr>
          <w:rFonts w:ascii="Arial" w:hAnsi="Arial" w:cs="Arial"/>
          <w:color w:val="000000"/>
          <w:sz w:val="20"/>
          <w:szCs w:val="20"/>
          <w:lang w:eastAsia="it-CH"/>
        </w:rPr>
        <w:t xml:space="preserve">  </w:t>
      </w:r>
    </w:p>
    <w:p w14:paraId="41935C4A" w14:textId="77777777" w:rsidR="007D2B58" w:rsidRDefault="007D2B58" w:rsidP="003B43B8">
      <w:pPr>
        <w:rPr>
          <w:rFonts w:ascii="Arial" w:hAnsi="Arial" w:cs="Arial"/>
          <w:sz w:val="20"/>
          <w:szCs w:val="20"/>
        </w:rPr>
      </w:pPr>
    </w:p>
    <w:p w14:paraId="589AA0ED" w14:textId="6D1611B6" w:rsidR="00B7787B" w:rsidRDefault="00B7787B" w:rsidP="003E41ED">
      <w:pPr>
        <w:pStyle w:val="Titolo3"/>
      </w:pPr>
      <w:bookmarkStart w:id="147" w:name="_Toc94462454"/>
      <w:proofErr w:type="spellStart"/>
      <w:r>
        <w:t>Refactoring</w:t>
      </w:r>
      <w:proofErr w:type="spellEnd"/>
      <w:r>
        <w:t xml:space="preserve"> limitato sullo user-control</w:t>
      </w:r>
      <w:bookmarkEnd w:id="147"/>
    </w:p>
    <w:p w14:paraId="02B265FD" w14:textId="48143A3C" w:rsidR="00B7787B" w:rsidRDefault="00B7787B" w:rsidP="00B7787B">
      <w:pPr>
        <w:rPr>
          <w:rFonts w:ascii="Arial" w:hAnsi="Arial" w:cs="Arial"/>
          <w:sz w:val="20"/>
          <w:szCs w:val="20"/>
        </w:rPr>
      </w:pPr>
      <w:r>
        <w:rPr>
          <w:rFonts w:ascii="Arial" w:hAnsi="Arial" w:cs="Arial"/>
          <w:sz w:val="20"/>
          <w:szCs w:val="20"/>
        </w:rPr>
        <w:t xml:space="preserve">È stata riscontrata la seguente “problematica” sul </w:t>
      </w:r>
      <w:proofErr w:type="spellStart"/>
      <w:r>
        <w:rPr>
          <w:rFonts w:ascii="Arial" w:hAnsi="Arial" w:cs="Arial"/>
          <w:sz w:val="20"/>
          <w:szCs w:val="20"/>
        </w:rPr>
        <w:t>refactoring</w:t>
      </w:r>
      <w:proofErr w:type="spellEnd"/>
      <w:r>
        <w:rPr>
          <w:rFonts w:ascii="Arial" w:hAnsi="Arial" w:cs="Arial"/>
          <w:sz w:val="20"/>
          <w:szCs w:val="20"/>
        </w:rPr>
        <w:t xml:space="preserve"> degli user control. Quando si rinomina il file </w:t>
      </w:r>
      <w:proofErr w:type="spellStart"/>
      <w:r>
        <w:rPr>
          <w:rFonts w:ascii="Arial" w:hAnsi="Arial" w:cs="Arial"/>
          <w:sz w:val="20"/>
          <w:szCs w:val="20"/>
        </w:rPr>
        <w:t>xaml</w:t>
      </w:r>
      <w:proofErr w:type="spellEnd"/>
      <w:r>
        <w:rPr>
          <w:rFonts w:ascii="Arial" w:hAnsi="Arial" w:cs="Arial"/>
          <w:sz w:val="20"/>
          <w:szCs w:val="20"/>
        </w:rPr>
        <w:t xml:space="preserve">, si rinomina anche in modo automatico il suo </w:t>
      </w:r>
      <w:proofErr w:type="spellStart"/>
      <w:r>
        <w:rPr>
          <w:rFonts w:ascii="Arial" w:hAnsi="Arial" w:cs="Arial"/>
          <w:sz w:val="20"/>
          <w:szCs w:val="20"/>
        </w:rPr>
        <w:t>cs</w:t>
      </w:r>
      <w:proofErr w:type="spellEnd"/>
      <w:r>
        <w:rPr>
          <w:rFonts w:ascii="Arial" w:hAnsi="Arial" w:cs="Arial"/>
          <w:sz w:val="20"/>
          <w:szCs w:val="20"/>
        </w:rPr>
        <w:t xml:space="preserve">, tuttavia </w:t>
      </w:r>
      <w:r w:rsidR="00371799">
        <w:rPr>
          <w:rFonts w:ascii="Arial" w:hAnsi="Arial" w:cs="Arial"/>
          <w:sz w:val="20"/>
          <w:szCs w:val="20"/>
        </w:rPr>
        <w:t xml:space="preserve">Visual Studio segnala in seguito degli errori riguardanti un file non trovato. Si tratta proprio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con riportato il vecchio nome. Indagando all’interno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si nota che i riferimenti non sono stati rinominati, conseguentemente l’ambiente di sviluppo rivela l’errore.</w:t>
      </w:r>
    </w:p>
    <w:p w14:paraId="6626E75B" w14:textId="6C91F96A" w:rsidR="00371799" w:rsidRPr="00CC4481" w:rsidRDefault="00371799" w:rsidP="00371799">
      <w:pPr>
        <w:autoSpaceDE w:val="0"/>
        <w:autoSpaceDN w:val="0"/>
        <w:adjustRightInd w:val="0"/>
        <w:spacing w:line="240" w:lineRule="auto"/>
        <w:rPr>
          <w:rFonts w:ascii="Consolas" w:hAnsi="Consolas" w:cs="Consolas"/>
          <w:color w:val="0000FF"/>
          <w:sz w:val="19"/>
          <w:szCs w:val="19"/>
          <w:lang w:val="en-US" w:eastAsia="it-CH"/>
        </w:rPr>
      </w:pPr>
      <w:proofErr w:type="gramStart"/>
      <w:r w:rsidRPr="00CC4481">
        <w:rPr>
          <w:rFonts w:ascii="Consolas" w:hAnsi="Consolas" w:cs="Consolas"/>
          <w:color w:val="FF0000"/>
          <w:sz w:val="19"/>
          <w:szCs w:val="19"/>
          <w:lang w:val="en-US" w:eastAsia="it-CH"/>
        </w:rPr>
        <w:t>x</w:t>
      </w:r>
      <w:r w:rsidRPr="00CC4481">
        <w:rPr>
          <w:rFonts w:ascii="Consolas" w:hAnsi="Consolas" w:cs="Consolas"/>
          <w:color w:val="0000FF"/>
          <w:sz w:val="19"/>
          <w:szCs w:val="19"/>
          <w:lang w:val="en-US" w:eastAsia="it-CH"/>
        </w:rPr>
        <w:t>:</w:t>
      </w:r>
      <w:r w:rsidRPr="00CC4481">
        <w:rPr>
          <w:rFonts w:ascii="Consolas" w:hAnsi="Consolas" w:cs="Consolas"/>
          <w:color w:val="FF0000"/>
          <w:sz w:val="19"/>
          <w:szCs w:val="19"/>
          <w:lang w:val="en-US" w:eastAsia="it-CH"/>
        </w:rPr>
        <w:t>Class</w:t>
      </w:r>
      <w:proofErr w:type="gramEnd"/>
      <w:r w:rsidRPr="00CC4481">
        <w:rPr>
          <w:rFonts w:ascii="Consolas" w:hAnsi="Consolas" w:cs="Consolas"/>
          <w:color w:val="0000FF"/>
          <w:sz w:val="19"/>
          <w:szCs w:val="19"/>
          <w:lang w:val="en-US" w:eastAsia="it-CH"/>
        </w:rPr>
        <w:t>="DataSetBuilder.user_controls.DepoItemBody"</w:t>
      </w:r>
    </w:p>
    <w:p w14:paraId="59D51039" w14:textId="77777777" w:rsidR="00371799" w:rsidRPr="00CC4481" w:rsidRDefault="00371799" w:rsidP="003B43B8">
      <w:pPr>
        <w:rPr>
          <w:rFonts w:ascii="Consolas" w:hAnsi="Consolas" w:cs="Consolas"/>
          <w:color w:val="0000FF"/>
          <w:sz w:val="19"/>
          <w:szCs w:val="19"/>
          <w:lang w:val="en-US" w:eastAsia="it-CH"/>
        </w:rPr>
      </w:pPr>
    </w:p>
    <w:p w14:paraId="5D6EC1F8" w14:textId="3BD044D9" w:rsidR="003E41ED" w:rsidRDefault="00371799" w:rsidP="003B43B8">
      <w:pPr>
        <w:rPr>
          <w:rFonts w:ascii="Arial" w:hAnsi="Arial" w:cs="Arial"/>
          <w:sz w:val="20"/>
          <w:szCs w:val="20"/>
        </w:rPr>
      </w:pPr>
      <w:r>
        <w:rPr>
          <w:rFonts w:ascii="Arial" w:hAnsi="Arial" w:cs="Arial"/>
          <w:sz w:val="20"/>
          <w:szCs w:val="20"/>
        </w:rPr>
        <w:t xml:space="preserve">Qui sopra </w:t>
      </w:r>
      <w:r w:rsidR="008146C3">
        <w:rPr>
          <w:rFonts w:ascii="Arial" w:hAnsi="Arial" w:cs="Arial"/>
          <w:sz w:val="20"/>
          <w:szCs w:val="20"/>
        </w:rPr>
        <w:t>è riportato uno dei riferimenti che non si rinomina in maniera automatica.</w:t>
      </w:r>
    </w:p>
    <w:p w14:paraId="3FEE0569" w14:textId="77777777" w:rsidR="003E41ED" w:rsidRDefault="003E41ED">
      <w:pPr>
        <w:spacing w:line="240" w:lineRule="auto"/>
        <w:rPr>
          <w:rFonts w:ascii="Arial" w:hAnsi="Arial" w:cs="Arial"/>
          <w:sz w:val="20"/>
          <w:szCs w:val="20"/>
        </w:rPr>
      </w:pPr>
      <w:r>
        <w:rPr>
          <w:rFonts w:ascii="Arial" w:hAnsi="Arial" w:cs="Arial"/>
          <w:sz w:val="20"/>
          <w:szCs w:val="20"/>
        </w:rPr>
        <w:br w:type="page"/>
      </w:r>
    </w:p>
    <w:p w14:paraId="4786F1B7" w14:textId="51BE5860" w:rsidR="00BB68B5" w:rsidRDefault="00BB68B5" w:rsidP="003E41ED">
      <w:pPr>
        <w:pStyle w:val="Titolo3"/>
      </w:pPr>
      <w:bookmarkStart w:id="148" w:name="_Toc94462455"/>
      <w:r>
        <w:lastRenderedPageBreak/>
        <w:t xml:space="preserve">Impossibilità di separare fisicamente file </w:t>
      </w:r>
      <w:proofErr w:type="spellStart"/>
      <w:r>
        <w:t>xaml</w:t>
      </w:r>
      <w:proofErr w:type="spellEnd"/>
      <w:r>
        <w:t xml:space="preserve"> e relativo </w:t>
      </w:r>
      <w:proofErr w:type="spellStart"/>
      <w:r>
        <w:t>cs</w:t>
      </w:r>
      <w:bookmarkEnd w:id="148"/>
      <w:proofErr w:type="spellEnd"/>
    </w:p>
    <w:p w14:paraId="0E514E6B" w14:textId="7A18F456" w:rsidR="00BB68B5" w:rsidRDefault="00BB68B5" w:rsidP="00BB68B5">
      <w:pPr>
        <w:rPr>
          <w:rFonts w:ascii="Arial" w:hAnsi="Arial" w:cs="Arial"/>
          <w:sz w:val="20"/>
          <w:szCs w:val="20"/>
        </w:rPr>
      </w:pPr>
      <w:commentRangeStart w:id="149"/>
      <w:r>
        <w:rPr>
          <w:rFonts w:ascii="Arial" w:hAnsi="Arial" w:cs="Arial"/>
          <w:sz w:val="20"/>
          <w:szCs w:val="20"/>
        </w:rPr>
        <w:t>Sebbene siano logicamente separati, a livello di progetto è impossibile separare fisicamente, in due cartelle diverse, i due file.</w:t>
      </w:r>
      <w:commentRangeEnd w:id="149"/>
      <w:r w:rsidR="009A6DC3">
        <w:rPr>
          <w:rStyle w:val="Rimandocommento"/>
        </w:rPr>
        <w:commentReference w:id="149"/>
      </w:r>
    </w:p>
    <w:p w14:paraId="470D77FE" w14:textId="77777777" w:rsidR="00BB68B5" w:rsidRDefault="00BB68B5" w:rsidP="00BB68B5">
      <w:pPr>
        <w:rPr>
          <w:noProof/>
        </w:rPr>
      </w:pPr>
    </w:p>
    <w:p w14:paraId="1422BD08" w14:textId="77777777" w:rsidR="00BB68B5" w:rsidRDefault="00BB68B5" w:rsidP="00BB68B5">
      <w:pPr>
        <w:keepNext/>
        <w:jc w:val="center"/>
      </w:pPr>
      <w:r>
        <w:rPr>
          <w:noProof/>
          <w:lang w:eastAsia="it-CH"/>
        </w:rPr>
        <w:drawing>
          <wp:inline distT="0" distB="0" distL="0" distR="0" wp14:anchorId="4E2C195A" wp14:editId="609FE161">
            <wp:extent cx="2208362" cy="3222079"/>
            <wp:effectExtent l="0" t="0" r="1905" b="0"/>
            <wp:docPr id="26" name="Immagine 26"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reenshot, monitor, interni&#10;&#10;Descrizione generata automaticamente"/>
                    <pic:cNvPicPr/>
                  </pic:nvPicPr>
                  <pic:blipFill rotWithShape="1">
                    <a:blip r:embed="rId46"/>
                    <a:srcRect l="77199" t="6570" b="32691"/>
                    <a:stretch/>
                  </pic:blipFill>
                  <pic:spPr bwMode="auto">
                    <a:xfrm>
                      <a:off x="0" y="0"/>
                      <a:ext cx="2212960" cy="3228788"/>
                    </a:xfrm>
                    <a:prstGeom prst="rect">
                      <a:avLst/>
                    </a:prstGeom>
                    <a:ln>
                      <a:noFill/>
                    </a:ln>
                    <a:extLst>
                      <a:ext uri="{53640926-AAD7-44D8-BBD7-CCE9431645EC}">
                        <a14:shadowObscured xmlns:a14="http://schemas.microsoft.com/office/drawing/2010/main"/>
                      </a:ext>
                    </a:extLst>
                  </pic:spPr>
                </pic:pic>
              </a:graphicData>
            </a:graphic>
          </wp:inline>
        </w:drawing>
      </w:r>
    </w:p>
    <w:p w14:paraId="2A628546" w14:textId="058E3B44" w:rsidR="00BB68B5" w:rsidRDefault="00BB68B5" w:rsidP="00BB68B5">
      <w:pPr>
        <w:pStyle w:val="Didascalia"/>
        <w:jc w:val="center"/>
        <w:rPr>
          <w:rFonts w:ascii="Arial" w:hAnsi="Arial" w:cs="Arial"/>
        </w:rPr>
      </w:pPr>
      <w:bookmarkStart w:id="150" w:name="_Toc94462486"/>
      <w:r>
        <w:t xml:space="preserve">Figura </w:t>
      </w:r>
      <w:r w:rsidR="008700B4">
        <w:fldChar w:fldCharType="begin"/>
      </w:r>
      <w:r w:rsidR="008700B4">
        <w:instrText xml:space="preserve"> SEQ Figura \* ARABIC </w:instrText>
      </w:r>
      <w:r w:rsidR="008700B4">
        <w:fldChar w:fldCharType="separate"/>
      </w:r>
      <w:r w:rsidR="006F1EC3">
        <w:rPr>
          <w:noProof/>
        </w:rPr>
        <w:t>29</w:t>
      </w:r>
      <w:r w:rsidR="008700B4">
        <w:rPr>
          <w:noProof/>
        </w:rPr>
        <w:fldChar w:fldCharType="end"/>
      </w:r>
      <w:r>
        <w:t>: user control, albero del progetto</w:t>
      </w:r>
      <w:bookmarkEnd w:id="150"/>
    </w:p>
    <w:p w14:paraId="4A53B132" w14:textId="28B1D1B6" w:rsidR="00BB68B5" w:rsidRDefault="00BB68B5" w:rsidP="00BB68B5">
      <w:pPr>
        <w:rPr>
          <w:rFonts w:ascii="Arial" w:hAnsi="Arial" w:cs="Arial"/>
          <w:sz w:val="20"/>
          <w:szCs w:val="20"/>
        </w:rPr>
      </w:pPr>
    </w:p>
    <w:p w14:paraId="48C6E9E4" w14:textId="3B6C6C9E" w:rsidR="00BB68B5" w:rsidRPr="00BB68B5" w:rsidRDefault="00FC5654" w:rsidP="00BB68B5">
      <w:pPr>
        <w:rPr>
          <w:rFonts w:ascii="Arial" w:hAnsi="Arial" w:cs="Arial"/>
          <w:sz w:val="20"/>
          <w:szCs w:val="20"/>
        </w:rPr>
      </w:pPr>
      <w:r>
        <w:rPr>
          <w:rFonts w:ascii="Arial" w:hAnsi="Arial" w:cs="Arial"/>
          <w:sz w:val="20"/>
          <w:szCs w:val="20"/>
        </w:rPr>
        <w:t xml:space="preserve">Come si nota dalla figura 15 il file </w:t>
      </w:r>
      <w:proofErr w:type="spellStart"/>
      <w:r>
        <w:rPr>
          <w:rFonts w:ascii="Arial" w:hAnsi="Arial" w:cs="Arial"/>
          <w:sz w:val="20"/>
          <w:szCs w:val="20"/>
        </w:rPr>
        <w:t>cs</w:t>
      </w:r>
      <w:proofErr w:type="spellEnd"/>
      <w:r>
        <w:rPr>
          <w:rFonts w:ascii="Arial" w:hAnsi="Arial" w:cs="Arial"/>
          <w:sz w:val="20"/>
          <w:szCs w:val="20"/>
        </w:rPr>
        <w:t xml:space="preserve"> è gerarchicamente sottostante e contenuto nel relativo file </w:t>
      </w:r>
      <w:proofErr w:type="spellStart"/>
      <w:r>
        <w:rPr>
          <w:rFonts w:ascii="Arial" w:hAnsi="Arial" w:cs="Arial"/>
          <w:sz w:val="20"/>
          <w:szCs w:val="20"/>
        </w:rPr>
        <w:t>xaml</w:t>
      </w:r>
      <w:proofErr w:type="spellEnd"/>
      <w:r>
        <w:rPr>
          <w:rFonts w:ascii="Arial" w:hAnsi="Arial" w:cs="Arial"/>
          <w:sz w:val="20"/>
          <w:szCs w:val="20"/>
        </w:rPr>
        <w:t>.</w:t>
      </w:r>
    </w:p>
    <w:p w14:paraId="3BEFBDF7" w14:textId="77777777" w:rsidR="00BB68B5" w:rsidRPr="002237F6" w:rsidRDefault="00BB68B5" w:rsidP="003B43B8">
      <w:pPr>
        <w:rPr>
          <w:rFonts w:ascii="Arial" w:hAnsi="Arial" w:cs="Arial"/>
          <w:sz w:val="20"/>
          <w:szCs w:val="20"/>
        </w:rPr>
      </w:pPr>
    </w:p>
    <w:p w14:paraId="5DFA90C3" w14:textId="164297CD" w:rsidR="00EB37D1" w:rsidRDefault="00EB37D1" w:rsidP="00EB37D1">
      <w:pPr>
        <w:pStyle w:val="Titolo2"/>
      </w:pPr>
      <w:bookmarkStart w:id="151" w:name="_Toc94462456"/>
      <w:r>
        <w:t>Sviluppi futuri</w:t>
      </w:r>
      <w:bookmarkEnd w:id="151"/>
    </w:p>
    <w:p w14:paraId="13C65D0E" w14:textId="1DCEAA28" w:rsidR="003E41ED" w:rsidRPr="003E41ED" w:rsidRDefault="003E41ED" w:rsidP="003E41ED">
      <w:pPr>
        <w:rPr>
          <w:rFonts w:ascii="Arial" w:hAnsi="Arial" w:cs="Arial"/>
          <w:sz w:val="20"/>
          <w:szCs w:val="20"/>
        </w:rPr>
      </w:pPr>
      <w:r>
        <w:rPr>
          <w:rFonts w:ascii="Arial" w:hAnsi="Arial" w:cs="Arial"/>
          <w:sz w:val="20"/>
          <w:szCs w:val="20"/>
        </w:rPr>
        <w:t>Sono ora elencati i possibili sviluppi e accorgimenti futuri riguardanti il progetto.</w:t>
      </w:r>
    </w:p>
    <w:p w14:paraId="02C2C8A0" w14:textId="63125E77" w:rsidR="00E12B7F" w:rsidRDefault="00E12B7F" w:rsidP="003E41ED">
      <w:pPr>
        <w:pStyle w:val="Titolo3"/>
      </w:pPr>
      <w:bookmarkStart w:id="152" w:name="_Toc94462457"/>
      <w:r>
        <w:t>Parte online e collegamento al database</w:t>
      </w:r>
      <w:bookmarkEnd w:id="152"/>
    </w:p>
    <w:p w14:paraId="26A1EECD" w14:textId="5269F7D7" w:rsidR="0020517F" w:rsidRDefault="00B22C0E" w:rsidP="00B22C0E">
      <w:pPr>
        <w:rPr>
          <w:rFonts w:ascii="Arial" w:hAnsi="Arial" w:cs="Arial"/>
          <w:sz w:val="20"/>
          <w:szCs w:val="20"/>
        </w:rPr>
      </w:pPr>
      <w:r>
        <w:rPr>
          <w:rFonts w:ascii="Arial" w:hAnsi="Arial" w:cs="Arial"/>
          <w:sz w:val="20"/>
          <w:szCs w:val="20"/>
        </w:rPr>
        <w:t xml:space="preserve">L’integrazione </w:t>
      </w:r>
      <w:r w:rsidR="00032D3E">
        <w:rPr>
          <w:rFonts w:ascii="Arial" w:hAnsi="Arial" w:cs="Arial"/>
          <w:sz w:val="20"/>
          <w:szCs w:val="20"/>
        </w:rPr>
        <w:t>del database e conseguentemente della parte online dell’applicativo sarebbe il passo successivo. L’utente è in grado di creare un esperimento copiando i setup esistenti dei dispositivi o ricreandoli partendo da zero. Siccome la parte offline funziona come applicativo di consulta dei risultati è necessario rendere la parte online agibile e manipolabile unicamente quando ci si trova sulla macchina in grado di far partire gli esperimenti e raccoglierne i dati.</w:t>
      </w:r>
    </w:p>
    <w:p w14:paraId="1A1FF809" w14:textId="77777777" w:rsidR="00032D3E" w:rsidRPr="00B22C0E" w:rsidRDefault="00032D3E" w:rsidP="00B22C0E">
      <w:pPr>
        <w:rPr>
          <w:rFonts w:ascii="Arial" w:hAnsi="Arial" w:cs="Arial"/>
          <w:sz w:val="20"/>
          <w:szCs w:val="20"/>
        </w:rPr>
      </w:pPr>
    </w:p>
    <w:p w14:paraId="0B7FC466" w14:textId="56D0E84D" w:rsidR="00065D1B" w:rsidRDefault="00065D1B" w:rsidP="003E41ED">
      <w:pPr>
        <w:pStyle w:val="Titolo3"/>
      </w:pPr>
      <w:bookmarkStart w:id="153" w:name="_Toc94462458"/>
      <w:r>
        <w:t>Gestione del click sullo slider</w:t>
      </w:r>
      <w:bookmarkEnd w:id="153"/>
    </w:p>
    <w:p w14:paraId="276CBB53" w14:textId="652005B0" w:rsidR="0020517F" w:rsidRDefault="0020517F" w:rsidP="0020517F">
      <w:pPr>
        <w:rPr>
          <w:rFonts w:ascii="Arial" w:hAnsi="Arial" w:cs="Arial"/>
          <w:sz w:val="20"/>
          <w:szCs w:val="20"/>
        </w:rPr>
      </w:pPr>
      <w:r>
        <w:rPr>
          <w:rFonts w:ascii="Arial" w:hAnsi="Arial" w:cs="Arial"/>
          <w:sz w:val="20"/>
          <w:szCs w:val="20"/>
        </w:rPr>
        <w:t>Attualmente lo slider funziona trascinando il cursore e al rilascio il sistema si occupa delle ricerche</w:t>
      </w:r>
      <w:r w:rsidR="000D5D5A">
        <w:rPr>
          <w:rFonts w:ascii="Arial" w:hAnsi="Arial" w:cs="Arial"/>
          <w:sz w:val="20"/>
          <w:szCs w:val="20"/>
        </w:rPr>
        <w:t xml:space="preserve"> dell’immagine e dei valori. </w:t>
      </w:r>
      <w:proofErr w:type="gramStart"/>
      <w:r w:rsidR="000D5D5A">
        <w:rPr>
          <w:rFonts w:ascii="Arial" w:hAnsi="Arial" w:cs="Arial"/>
          <w:sz w:val="20"/>
          <w:szCs w:val="20"/>
        </w:rPr>
        <w:t>Tuttavia</w:t>
      </w:r>
      <w:proofErr w:type="gramEnd"/>
      <w:r w:rsidR="000D5D5A">
        <w:rPr>
          <w:rFonts w:ascii="Arial" w:hAnsi="Arial" w:cs="Arial"/>
          <w:sz w:val="20"/>
          <w:szCs w:val="20"/>
        </w:rPr>
        <w:t xml:space="preserve"> se l’utente clicca sullo slider, il cursore si sposta ma non avviene la ricerca, a meno che non si clicchi nuovamente sulla stesso punto. In quel caso l’interfaccia grafica sembrerebbe rilevare un piccolo trascinamento del cursore e quindi mostra i risultati.</w:t>
      </w:r>
    </w:p>
    <w:p w14:paraId="1887206F" w14:textId="0D68F80E" w:rsidR="000D5D5A" w:rsidRDefault="000D5D5A" w:rsidP="0020517F">
      <w:pPr>
        <w:rPr>
          <w:rFonts w:ascii="Arial" w:hAnsi="Arial" w:cs="Arial"/>
          <w:sz w:val="20"/>
          <w:szCs w:val="20"/>
        </w:rPr>
      </w:pPr>
      <w:r>
        <w:rPr>
          <w:rFonts w:ascii="Arial" w:hAnsi="Arial" w:cs="Arial"/>
          <w:sz w:val="20"/>
          <w:szCs w:val="20"/>
        </w:rPr>
        <w:t>La risoluzione più ovvia e immediata di questa difficoltà sarebbe quella di inserire un evento sullo slider che rileva il cambiamento di valore di esso, ma emergerebbe un problema nel momento in cui l’utente desidera trascinare il cursore. L’evento sul cursore si attiva appunto quando termina il trascinamento ed esso viene rilasciato</w:t>
      </w:r>
      <w:r w:rsidR="00D41458">
        <w:rPr>
          <w:rFonts w:ascii="Arial" w:hAnsi="Arial" w:cs="Arial"/>
          <w:sz w:val="20"/>
          <w:szCs w:val="20"/>
        </w:rPr>
        <w:t xml:space="preserve">, ma il cambiamento di valore dello slider avviene continuamente. Ciò che per l’utente è una questione di pochi millesimi di secondo e di pochi centimetri per il sistema potrebbe risultare un cambiamento di 200-300'000 valori. Sempre che i valori nelle </w:t>
      </w:r>
      <w:r w:rsidR="00D41458">
        <w:rPr>
          <w:rFonts w:ascii="Arial" w:hAnsi="Arial" w:cs="Arial"/>
          <w:sz w:val="20"/>
          <w:szCs w:val="20"/>
        </w:rPr>
        <w:lastRenderedPageBreak/>
        <w:t>deposizioni future siano sempre questi in media, ma se aumentassero arrivando a 1'000'000 significherebbe, nel caso peggiore, di chiedere al sistema di effettuare un milione di ricerche e mostrarne i risultati in qualche ms.</w:t>
      </w:r>
    </w:p>
    <w:p w14:paraId="0F00F9EB" w14:textId="67A087CE" w:rsidR="00D41458" w:rsidRDefault="00D41458" w:rsidP="0020517F">
      <w:pPr>
        <w:rPr>
          <w:rFonts w:ascii="Arial" w:hAnsi="Arial" w:cs="Arial"/>
          <w:sz w:val="20"/>
          <w:szCs w:val="20"/>
        </w:rPr>
      </w:pPr>
      <w:r>
        <w:rPr>
          <w:rFonts w:ascii="Arial" w:hAnsi="Arial" w:cs="Arial"/>
          <w:sz w:val="20"/>
          <w:szCs w:val="20"/>
        </w:rPr>
        <w:t>È stata testata questa soluzione e tali problemi sono emersi. Tuttavia avendo l’alternativa dello scorrimento del cursore non è stata cercata un’alternativa durante lo sviluppo di questo progetto.</w:t>
      </w:r>
    </w:p>
    <w:p w14:paraId="4A1DEFC6" w14:textId="77777777" w:rsidR="000D5D5A" w:rsidRPr="0020517F" w:rsidRDefault="000D5D5A" w:rsidP="0020517F">
      <w:pPr>
        <w:rPr>
          <w:rFonts w:ascii="Arial" w:hAnsi="Arial" w:cs="Arial"/>
          <w:sz w:val="20"/>
          <w:szCs w:val="20"/>
        </w:rPr>
      </w:pPr>
    </w:p>
    <w:p w14:paraId="66555ECB" w14:textId="7138E4B8" w:rsidR="009A21FE" w:rsidRDefault="00F278B9" w:rsidP="003E41ED">
      <w:pPr>
        <w:pStyle w:val="Titolo3"/>
      </w:pPr>
      <w:bookmarkStart w:id="154" w:name="_Toc94462459"/>
      <w:r>
        <w:t xml:space="preserve">I </w:t>
      </w:r>
      <w:r w:rsidR="00DF317C">
        <w:t>D</w:t>
      </w:r>
      <w:r w:rsidR="003E41ED">
        <w:t>ictionary</w:t>
      </w:r>
      <w:bookmarkEnd w:id="154"/>
    </w:p>
    <w:p w14:paraId="7FE7DD94" w14:textId="20404185" w:rsidR="00FF3861" w:rsidRDefault="00FF3861" w:rsidP="00FF3861">
      <w:pPr>
        <w:rPr>
          <w:rFonts w:ascii="Arial" w:hAnsi="Arial" w:cs="Arial"/>
          <w:sz w:val="20"/>
          <w:szCs w:val="20"/>
        </w:rPr>
      </w:pPr>
      <w:r>
        <w:rPr>
          <w:rFonts w:ascii="Arial" w:hAnsi="Arial" w:cs="Arial"/>
          <w:sz w:val="20"/>
          <w:szCs w:val="20"/>
        </w:rPr>
        <w:t>Non avendo ancora gestita la rimozione degli elementi dai dizionari</w:t>
      </w:r>
      <w:r w:rsidR="00F278B9">
        <w:rPr>
          <w:rFonts w:ascii="Arial" w:hAnsi="Arial" w:cs="Arial"/>
          <w:sz w:val="20"/>
          <w:szCs w:val="20"/>
        </w:rPr>
        <w:t xml:space="preserve"> quando le tab vengono chiuse dall’utente con il mouse</w:t>
      </w:r>
      <w:r>
        <w:rPr>
          <w:rFonts w:ascii="Arial" w:hAnsi="Arial" w:cs="Arial"/>
          <w:sz w:val="20"/>
          <w:szCs w:val="20"/>
        </w:rPr>
        <w:t xml:space="preserve"> è verosimile che i dizionari possano crescere in maniera </w:t>
      </w:r>
      <w:r w:rsidR="00F278B9">
        <w:rPr>
          <w:rFonts w:ascii="Arial" w:hAnsi="Arial" w:cs="Arial"/>
          <w:sz w:val="20"/>
          <w:szCs w:val="20"/>
        </w:rPr>
        <w:t>significativa</w:t>
      </w:r>
      <w:r>
        <w:rPr>
          <w:rFonts w:ascii="Arial" w:hAnsi="Arial" w:cs="Arial"/>
          <w:sz w:val="20"/>
          <w:szCs w:val="20"/>
        </w:rPr>
        <w:t xml:space="preserve"> se l’applicativo fosse sempre attivo nel tempo senza alcun riavvio.</w:t>
      </w:r>
      <w:r w:rsidR="00F278B9">
        <w:rPr>
          <w:rFonts w:ascii="Arial" w:hAnsi="Arial" w:cs="Arial"/>
          <w:sz w:val="20"/>
          <w:szCs w:val="20"/>
        </w:rPr>
        <w:t xml:space="preserve"> Non è chiaro cosa possa comportare un aumento significativo degli elementi nei dizionari nell’applicativo poiché questa situazione non è stata provata.</w:t>
      </w:r>
    </w:p>
    <w:p w14:paraId="16B68E28" w14:textId="0AA083D7" w:rsidR="00F278B9" w:rsidRDefault="00F278B9" w:rsidP="00FF3861">
      <w:pPr>
        <w:rPr>
          <w:rFonts w:ascii="Arial" w:hAnsi="Arial" w:cs="Arial"/>
          <w:sz w:val="20"/>
          <w:szCs w:val="20"/>
        </w:rPr>
      </w:pPr>
      <w:r>
        <w:rPr>
          <w:rFonts w:ascii="Arial" w:hAnsi="Arial" w:cs="Arial"/>
          <w:sz w:val="20"/>
          <w:szCs w:val="20"/>
        </w:rPr>
        <w:t>Sarebbe opportuno studiare la rimozione degli elementi quando essi vengono chiusi a livello di interfaccia grafica.</w:t>
      </w:r>
    </w:p>
    <w:p w14:paraId="3EDDD0A9" w14:textId="195A5924" w:rsidR="00367108" w:rsidRDefault="00367108" w:rsidP="003E41ED">
      <w:pPr>
        <w:pStyle w:val="Titolo3"/>
      </w:pPr>
      <w:bookmarkStart w:id="155" w:name="_Toc94462460"/>
      <w:r>
        <w:t xml:space="preserve">Spostamento </w:t>
      </w:r>
      <w:r w:rsidR="003E41ED">
        <w:t>tab</w:t>
      </w:r>
      <w:bookmarkEnd w:id="155"/>
    </w:p>
    <w:p w14:paraId="6910653A" w14:textId="7C37BEE7" w:rsidR="00656A38" w:rsidRDefault="00656A38" w:rsidP="00656A38">
      <w:pPr>
        <w:rPr>
          <w:rFonts w:ascii="Arial" w:hAnsi="Arial" w:cs="Arial"/>
          <w:sz w:val="20"/>
          <w:szCs w:val="20"/>
        </w:rPr>
      </w:pPr>
      <w:r>
        <w:rPr>
          <w:rFonts w:ascii="Arial" w:hAnsi="Arial" w:cs="Arial"/>
          <w:sz w:val="20"/>
          <w:szCs w:val="20"/>
        </w:rPr>
        <w:t xml:space="preserve">A seguito dell’implementazione della </w:t>
      </w:r>
      <w:proofErr w:type="spellStart"/>
      <w:r>
        <w:rPr>
          <w:rFonts w:ascii="Arial" w:hAnsi="Arial" w:cs="Arial"/>
          <w:sz w:val="20"/>
          <w:szCs w:val="20"/>
        </w:rPr>
        <w:t>CloseableTab</w:t>
      </w:r>
      <w:proofErr w:type="spellEnd"/>
      <w:r w:rsidR="00AD2CA8">
        <w:rPr>
          <w:rFonts w:ascii="Arial" w:hAnsi="Arial" w:cs="Arial"/>
          <w:sz w:val="20"/>
          <w:szCs w:val="20"/>
        </w:rPr>
        <w:t xml:space="preserve"> le tab degli esperimenti e delle deposizioni non sono più spostabili graficamente come è possibile fare in un qualsiasi browser web. La causa è con ogni probabilità dovuta alla classe citata, poiché gli eventi legati allo spostamento delle tab sono legati alle istanze di </w:t>
      </w:r>
      <w:proofErr w:type="spellStart"/>
      <w:r w:rsidR="00AD2CA8">
        <w:rPr>
          <w:rFonts w:ascii="Arial" w:hAnsi="Arial" w:cs="Arial"/>
          <w:sz w:val="20"/>
          <w:szCs w:val="20"/>
        </w:rPr>
        <w:t>TabItem</w:t>
      </w:r>
      <w:proofErr w:type="spellEnd"/>
      <w:r w:rsidR="00AD2CA8">
        <w:rPr>
          <w:rFonts w:ascii="Arial" w:hAnsi="Arial" w:cs="Arial"/>
          <w:sz w:val="20"/>
          <w:szCs w:val="20"/>
        </w:rPr>
        <w:t>.</w:t>
      </w:r>
    </w:p>
    <w:p w14:paraId="01A3AFF7" w14:textId="192A403C" w:rsidR="00AD2CA8" w:rsidRDefault="00AD2CA8" w:rsidP="00656A38">
      <w:pPr>
        <w:rPr>
          <w:rFonts w:ascii="Arial" w:hAnsi="Arial" w:cs="Arial"/>
          <w:sz w:val="20"/>
          <w:szCs w:val="20"/>
        </w:rPr>
      </w:pPr>
      <w:r>
        <w:rPr>
          <w:rFonts w:ascii="Arial" w:hAnsi="Arial" w:cs="Arial"/>
          <w:sz w:val="20"/>
          <w:szCs w:val="20"/>
        </w:rPr>
        <w:t xml:space="preserve">Sono state provate delle piccole modifiche al codice, nel particolare la sostituzione di </w:t>
      </w:r>
      <w:proofErr w:type="spellStart"/>
      <w:r>
        <w:rPr>
          <w:rFonts w:ascii="Arial" w:hAnsi="Arial" w:cs="Arial"/>
          <w:sz w:val="20"/>
          <w:szCs w:val="20"/>
        </w:rPr>
        <w:t>TabItem</w:t>
      </w:r>
      <w:proofErr w:type="spellEnd"/>
      <w:r>
        <w:rPr>
          <w:rFonts w:ascii="Arial" w:hAnsi="Arial" w:cs="Arial"/>
          <w:sz w:val="20"/>
          <w:szCs w:val="20"/>
        </w:rPr>
        <w:t xml:space="preserve"> con </w:t>
      </w:r>
      <w:proofErr w:type="spellStart"/>
      <w:r>
        <w:rPr>
          <w:rFonts w:ascii="Arial" w:hAnsi="Arial" w:cs="Arial"/>
          <w:sz w:val="20"/>
          <w:szCs w:val="20"/>
        </w:rPr>
        <w:t>CloseableTab</w:t>
      </w:r>
      <w:proofErr w:type="spellEnd"/>
      <w:r>
        <w:rPr>
          <w:rFonts w:ascii="Arial" w:hAnsi="Arial" w:cs="Arial"/>
          <w:sz w:val="20"/>
          <w:szCs w:val="20"/>
        </w:rPr>
        <w:t xml:space="preserve"> nei metodi citati, ma non è stato riscontrato alcun cambiamento.</w:t>
      </w:r>
    </w:p>
    <w:p w14:paraId="7512C359" w14:textId="06E6E176" w:rsidR="00D41458" w:rsidRDefault="00D41458" w:rsidP="003E41ED">
      <w:pPr>
        <w:pStyle w:val="Titolo3"/>
      </w:pPr>
      <w:bookmarkStart w:id="156" w:name="_Toc94462461"/>
      <w:r>
        <w:t>File di configurazione per i device</w:t>
      </w:r>
      <w:bookmarkEnd w:id="156"/>
    </w:p>
    <w:p w14:paraId="62642470" w14:textId="5454DD4C" w:rsidR="0097606D" w:rsidRDefault="0097606D" w:rsidP="0097606D">
      <w:pPr>
        <w:rPr>
          <w:rFonts w:ascii="Arial" w:hAnsi="Arial" w:cs="Arial"/>
          <w:sz w:val="20"/>
          <w:szCs w:val="20"/>
        </w:rPr>
      </w:pPr>
      <w:r>
        <w:rPr>
          <w:rFonts w:ascii="Arial" w:hAnsi="Arial" w:cs="Arial"/>
          <w:sz w:val="20"/>
          <w:szCs w:val="20"/>
        </w:rPr>
        <w:t>È verosimile che nel corso degli esperimenti vi possano essere dei cambiamenti a livello di device utilizzati</w:t>
      </w:r>
      <w:r w:rsidR="00CC1CB1">
        <w:rPr>
          <w:rFonts w:ascii="Arial" w:hAnsi="Arial" w:cs="Arial"/>
          <w:sz w:val="20"/>
          <w:szCs w:val="20"/>
        </w:rPr>
        <w:t xml:space="preserve">. L’utente dovrebbe avere la possibilità di configurare nuovi dispositivi e/o rimuovere e manipolare quelli esistenti all’interno di Ground Control. Tale configurazione dovrebbe essere svolta e accessibile in maniera intuitiva tramite una finestra che permetta di aggiungere e rimuovere i dispositivi e associare loro un determinato setup piuttosto che il software dedicatogli. A livello di codice è presente la classe </w:t>
      </w:r>
      <w:proofErr w:type="spellStart"/>
      <w:r w:rsidR="00CC1CB1">
        <w:rPr>
          <w:rFonts w:ascii="Arial" w:hAnsi="Arial" w:cs="Arial"/>
          <w:sz w:val="20"/>
          <w:szCs w:val="20"/>
        </w:rPr>
        <w:t>ConfigurationManager</w:t>
      </w:r>
      <w:proofErr w:type="spellEnd"/>
      <w:r w:rsidR="00CC1CB1">
        <w:rPr>
          <w:rFonts w:ascii="Arial" w:hAnsi="Arial" w:cs="Arial"/>
          <w:sz w:val="20"/>
          <w:szCs w:val="20"/>
        </w:rPr>
        <w:t xml:space="preserve"> che si occupa di gestire il file di configurazione per quanto concerne i percorsi degli esperimenti, quello predefinito e quello temporaneo, e la lista degli ultimi esperimenti aperti.</w:t>
      </w:r>
    </w:p>
    <w:p w14:paraId="568C02D1" w14:textId="1431FE71" w:rsidR="00533F24" w:rsidRDefault="003E41ED" w:rsidP="003E41ED">
      <w:pPr>
        <w:pStyle w:val="Titolo3"/>
      </w:pPr>
      <w:bookmarkStart w:id="157" w:name="_Toc94462462"/>
      <w:proofErr w:type="spellStart"/>
      <w:r>
        <w:t>Refactoring</w:t>
      </w:r>
      <w:bookmarkEnd w:id="157"/>
      <w:proofErr w:type="spellEnd"/>
    </w:p>
    <w:p w14:paraId="3C244586" w14:textId="3ECF771C" w:rsidR="00533F24" w:rsidRDefault="00533F24" w:rsidP="0097606D">
      <w:pPr>
        <w:rPr>
          <w:rFonts w:ascii="Arial" w:hAnsi="Arial" w:cs="Arial"/>
          <w:sz w:val="20"/>
          <w:szCs w:val="20"/>
        </w:rPr>
      </w:pPr>
      <w:r>
        <w:rPr>
          <w:rFonts w:ascii="Arial" w:hAnsi="Arial" w:cs="Arial"/>
          <w:sz w:val="20"/>
          <w:szCs w:val="20"/>
        </w:rPr>
        <w:t xml:space="preserve">L’applicativo in versione offline funziona, ma a livello di codice vi sono ancora delle parti ambigue che necessiterebbero di analisi al fine di renderle chiare a chiunque possa continuare in seguito a sviluppare il progetto. La risoluzione delle parti ambigue porterà a un </w:t>
      </w:r>
      <w:proofErr w:type="spellStart"/>
      <w:r>
        <w:rPr>
          <w:rFonts w:ascii="Arial" w:hAnsi="Arial" w:cs="Arial"/>
          <w:sz w:val="20"/>
          <w:szCs w:val="20"/>
        </w:rPr>
        <w:t>refactoring</w:t>
      </w:r>
      <w:proofErr w:type="spellEnd"/>
      <w:r>
        <w:rPr>
          <w:rFonts w:ascii="Arial" w:hAnsi="Arial" w:cs="Arial"/>
          <w:sz w:val="20"/>
          <w:szCs w:val="20"/>
        </w:rPr>
        <w:t xml:space="preserve"> del codice al fine di renderlo più leggibile e renderne più facile la manutenzione.</w:t>
      </w:r>
    </w:p>
    <w:p w14:paraId="4FF7EB82" w14:textId="686FBB05" w:rsidR="008978C2" w:rsidRDefault="00533F24" w:rsidP="00533F24">
      <w:pPr>
        <w:rPr>
          <w:rFonts w:ascii="Arial" w:hAnsi="Arial" w:cs="Arial"/>
          <w:sz w:val="20"/>
          <w:szCs w:val="20"/>
        </w:rPr>
      </w:pPr>
      <w:r>
        <w:rPr>
          <w:rFonts w:ascii="Arial" w:hAnsi="Arial" w:cs="Arial"/>
          <w:sz w:val="20"/>
          <w:szCs w:val="20"/>
        </w:rPr>
        <w:t xml:space="preserve">Il codice sarebbe comunque soggetto a del </w:t>
      </w:r>
      <w:proofErr w:type="spellStart"/>
      <w:r>
        <w:rPr>
          <w:rFonts w:ascii="Arial" w:hAnsi="Arial" w:cs="Arial"/>
          <w:sz w:val="20"/>
          <w:szCs w:val="20"/>
        </w:rPr>
        <w:t>refactoring</w:t>
      </w:r>
      <w:proofErr w:type="spellEnd"/>
      <w:r>
        <w:rPr>
          <w:rFonts w:ascii="Arial" w:hAnsi="Arial" w:cs="Arial"/>
          <w:sz w:val="20"/>
          <w:szCs w:val="20"/>
        </w:rPr>
        <w:t>, anche se non dovessero emergere delle parti ambigue.</w:t>
      </w:r>
    </w:p>
    <w:p w14:paraId="2166AECC" w14:textId="77777777" w:rsidR="008978C2" w:rsidRDefault="008978C2">
      <w:pPr>
        <w:spacing w:line="240" w:lineRule="auto"/>
        <w:rPr>
          <w:rFonts w:ascii="Arial" w:hAnsi="Arial" w:cs="Arial"/>
          <w:sz w:val="20"/>
          <w:szCs w:val="20"/>
        </w:rPr>
      </w:pPr>
      <w:r>
        <w:rPr>
          <w:rFonts w:ascii="Arial" w:hAnsi="Arial" w:cs="Arial"/>
          <w:sz w:val="20"/>
          <w:szCs w:val="20"/>
        </w:rPr>
        <w:br w:type="page"/>
      </w:r>
    </w:p>
    <w:p w14:paraId="129F42D5" w14:textId="77777777" w:rsidR="004D7339" w:rsidRDefault="004D7339">
      <w:pPr>
        <w:spacing w:line="240" w:lineRule="auto"/>
      </w:pPr>
      <w:r>
        <w:lastRenderedPageBreak/>
        <w:br w:type="page"/>
      </w:r>
    </w:p>
    <w:p w14:paraId="60BEE5D4" w14:textId="1BFF0DEE" w:rsidR="00EB37D1" w:rsidRDefault="00EB37D1" w:rsidP="00EB37D1">
      <w:pPr>
        <w:pStyle w:val="Titolo1"/>
      </w:pPr>
      <w:bookmarkStart w:id="158" w:name="_Toc94462464"/>
      <w:r>
        <w:lastRenderedPageBreak/>
        <w:t>Conclusioni</w:t>
      </w:r>
      <w:bookmarkEnd w:id="158"/>
    </w:p>
    <w:p w14:paraId="22C62ED7" w14:textId="5990C0F2" w:rsidR="00F35F66" w:rsidRDefault="00F35F66" w:rsidP="00F35F66">
      <w:pPr>
        <w:rPr>
          <w:rFonts w:ascii="Arial" w:hAnsi="Arial" w:cs="Arial"/>
          <w:sz w:val="20"/>
          <w:szCs w:val="20"/>
        </w:rPr>
      </w:pPr>
      <w:r>
        <w:rPr>
          <w:rFonts w:ascii="Arial" w:hAnsi="Arial" w:cs="Arial"/>
          <w:sz w:val="20"/>
          <w:szCs w:val="20"/>
        </w:rPr>
        <w:t>Lo svolgimento di questo progetto mi ha permesso di lavorare su vari aspetti sia professionali sia personali.</w:t>
      </w:r>
    </w:p>
    <w:p w14:paraId="2146E3AD" w14:textId="158536E2" w:rsidR="00F35F66" w:rsidRDefault="00F35F66" w:rsidP="00F35F66">
      <w:pPr>
        <w:rPr>
          <w:rFonts w:ascii="Arial" w:hAnsi="Arial" w:cs="Arial"/>
          <w:sz w:val="20"/>
          <w:szCs w:val="20"/>
        </w:rPr>
      </w:pPr>
      <w:r>
        <w:rPr>
          <w:rFonts w:ascii="Arial" w:hAnsi="Arial" w:cs="Arial"/>
          <w:sz w:val="20"/>
          <w:szCs w:val="20"/>
        </w:rPr>
        <w:t xml:space="preserve">In primo luogo si è differenziato dagli altri lavori svolti lungo il mio percorso accademico </w:t>
      </w:r>
      <w:r w:rsidR="00352CA7">
        <w:rPr>
          <w:rFonts w:ascii="Arial" w:hAnsi="Arial" w:cs="Arial"/>
          <w:sz w:val="20"/>
          <w:szCs w:val="20"/>
        </w:rPr>
        <w:t xml:space="preserve">per il suo collegamento concreto con il mondo lavorativo, poiché </w:t>
      </w:r>
      <w:r w:rsidR="006577E8">
        <w:rPr>
          <w:rFonts w:ascii="Arial" w:hAnsi="Arial" w:cs="Arial"/>
          <w:sz w:val="20"/>
          <w:szCs w:val="20"/>
        </w:rPr>
        <w:t>il prodotto</w:t>
      </w:r>
      <w:r w:rsidR="00352CA7">
        <w:rPr>
          <w:rFonts w:ascii="Arial" w:hAnsi="Arial" w:cs="Arial"/>
          <w:sz w:val="20"/>
          <w:szCs w:val="20"/>
        </w:rPr>
        <w:t xml:space="preserve"> sarà impiegato ed esteso dal team che lavora sui dati gestiti da Ground Control</w:t>
      </w:r>
      <w:r w:rsidR="0016147F">
        <w:rPr>
          <w:rFonts w:ascii="Arial" w:hAnsi="Arial" w:cs="Arial"/>
          <w:sz w:val="20"/>
          <w:szCs w:val="20"/>
        </w:rPr>
        <w:t>, di cui il relatore prof. Banfi fa parte</w:t>
      </w:r>
      <w:r w:rsidR="00352CA7">
        <w:rPr>
          <w:rFonts w:ascii="Arial" w:hAnsi="Arial" w:cs="Arial"/>
          <w:sz w:val="20"/>
          <w:szCs w:val="20"/>
        </w:rPr>
        <w:t>. Ho potuto constatare come un progetto possa evolversi in corso d’opera e anche come possa essere parzialmente rivisto in base alle esigenze pratiche. Un esempio di questo è stata l’aggiunta dell’immagine di provino degli esperimenti su suggerimento del team di lavoro</w:t>
      </w:r>
      <w:r w:rsidR="0016147F">
        <w:rPr>
          <w:rFonts w:ascii="Arial" w:hAnsi="Arial" w:cs="Arial"/>
          <w:sz w:val="20"/>
          <w:szCs w:val="20"/>
        </w:rPr>
        <w:t>.</w:t>
      </w:r>
    </w:p>
    <w:p w14:paraId="5EF62FD2" w14:textId="51C720FA" w:rsidR="0016147F" w:rsidRDefault="00A140DF" w:rsidP="00F35F66">
      <w:pPr>
        <w:rPr>
          <w:rFonts w:ascii="Arial" w:hAnsi="Arial" w:cs="Arial"/>
          <w:sz w:val="20"/>
          <w:szCs w:val="20"/>
        </w:rPr>
      </w:pPr>
      <w:r>
        <w:rPr>
          <w:rFonts w:ascii="Arial" w:hAnsi="Arial" w:cs="Arial"/>
          <w:sz w:val="20"/>
          <w:szCs w:val="20"/>
        </w:rPr>
        <w:t xml:space="preserve">Anche lavorare su dati </w:t>
      </w:r>
      <w:commentRangeStart w:id="159"/>
      <w:r>
        <w:rPr>
          <w:rFonts w:ascii="Arial" w:hAnsi="Arial" w:cs="Arial"/>
          <w:sz w:val="20"/>
          <w:szCs w:val="20"/>
        </w:rPr>
        <w:t>concreti</w:t>
      </w:r>
      <w:commentRangeEnd w:id="159"/>
      <w:r w:rsidR="00107F9C">
        <w:rPr>
          <w:rStyle w:val="Rimandocommento"/>
        </w:rPr>
        <w:commentReference w:id="159"/>
      </w:r>
      <w:r>
        <w:rPr>
          <w:rFonts w:ascii="Arial" w:hAnsi="Arial" w:cs="Arial"/>
          <w:sz w:val="20"/>
          <w:szCs w:val="20"/>
        </w:rPr>
        <w:t xml:space="preserve"> </w:t>
      </w:r>
    </w:p>
    <w:p w14:paraId="7385A46B" w14:textId="69019A00" w:rsidR="0016147F" w:rsidRDefault="0016147F" w:rsidP="00F35F66">
      <w:pPr>
        <w:rPr>
          <w:rFonts w:ascii="Arial" w:hAnsi="Arial" w:cs="Arial"/>
          <w:sz w:val="20"/>
          <w:szCs w:val="20"/>
        </w:rPr>
      </w:pPr>
    </w:p>
    <w:p w14:paraId="6356562F" w14:textId="2193F391" w:rsidR="0016147F" w:rsidRDefault="0016147F" w:rsidP="00F35F66">
      <w:pPr>
        <w:rPr>
          <w:rFonts w:ascii="Arial" w:hAnsi="Arial" w:cs="Arial"/>
          <w:sz w:val="20"/>
          <w:szCs w:val="20"/>
        </w:rPr>
      </w:pPr>
      <w:r>
        <w:rPr>
          <w:rFonts w:ascii="Arial" w:hAnsi="Arial" w:cs="Arial"/>
          <w:sz w:val="20"/>
          <w:szCs w:val="20"/>
        </w:rPr>
        <w:t xml:space="preserve">Il mio percorso accademico alla SUPSI è stato caratterizzato dall’utilizzo di Java e di </w:t>
      </w:r>
      <w:proofErr w:type="spellStart"/>
      <w:r>
        <w:rPr>
          <w:rFonts w:ascii="Arial" w:hAnsi="Arial" w:cs="Arial"/>
          <w:sz w:val="20"/>
          <w:szCs w:val="20"/>
        </w:rPr>
        <w:t>JavaFx</w:t>
      </w:r>
      <w:proofErr w:type="spellEnd"/>
      <w:r>
        <w:rPr>
          <w:rFonts w:ascii="Arial" w:hAnsi="Arial" w:cs="Arial"/>
          <w:sz w:val="20"/>
          <w:szCs w:val="20"/>
        </w:rPr>
        <w:t xml:space="preserve"> nel caso delle interfacce grafiche. Questa è stata la mia prima esperienza con il linguaggio C# ed è stata una splendida esperienza!</w:t>
      </w:r>
      <w:r w:rsidR="004433B8">
        <w:rPr>
          <w:rFonts w:ascii="Arial" w:hAnsi="Arial" w:cs="Arial"/>
          <w:sz w:val="20"/>
          <w:szCs w:val="20"/>
        </w:rPr>
        <w:t xml:space="preserve"> Realizzare l’interfaccia grafica è stato incredibilmente soddisfacente grazie a WPF, poiché ho potuto vedere l’interfaccia prendere forma markup dopo markup in maniera molto responsive. Come citato, le precedenti esperienze concernevano </w:t>
      </w:r>
      <w:proofErr w:type="spellStart"/>
      <w:r w:rsidR="004433B8">
        <w:rPr>
          <w:rFonts w:ascii="Arial" w:hAnsi="Arial" w:cs="Arial"/>
          <w:sz w:val="20"/>
          <w:szCs w:val="20"/>
        </w:rPr>
        <w:t>JavaFx</w:t>
      </w:r>
      <w:proofErr w:type="spellEnd"/>
      <w:r w:rsidR="004433B8">
        <w:rPr>
          <w:rFonts w:ascii="Arial" w:hAnsi="Arial" w:cs="Arial"/>
          <w:sz w:val="20"/>
          <w:szCs w:val="20"/>
        </w:rPr>
        <w:t xml:space="preserve"> dove la programmazione dell’interfaccia grafica</w:t>
      </w:r>
      <w:r w:rsidR="006577E8">
        <w:rPr>
          <w:rFonts w:ascii="Arial" w:hAnsi="Arial" w:cs="Arial"/>
          <w:sz w:val="20"/>
          <w:szCs w:val="20"/>
        </w:rPr>
        <w:t xml:space="preserve">, “colpa” anche della mancanza di un editor visuale nell’IDE usata per </w:t>
      </w:r>
      <w:proofErr w:type="spellStart"/>
      <w:r w:rsidR="006577E8">
        <w:rPr>
          <w:rFonts w:ascii="Arial" w:hAnsi="Arial" w:cs="Arial"/>
          <w:sz w:val="20"/>
          <w:szCs w:val="20"/>
        </w:rPr>
        <w:t>JavaFx</w:t>
      </w:r>
      <w:proofErr w:type="spellEnd"/>
      <w:r w:rsidR="006577E8">
        <w:rPr>
          <w:rFonts w:ascii="Arial" w:hAnsi="Arial" w:cs="Arial"/>
          <w:sz w:val="20"/>
          <w:szCs w:val="20"/>
        </w:rPr>
        <w:t>,</w:t>
      </w:r>
      <w:r w:rsidR="004433B8">
        <w:rPr>
          <w:rFonts w:ascii="Arial" w:hAnsi="Arial" w:cs="Arial"/>
          <w:sz w:val="20"/>
          <w:szCs w:val="20"/>
        </w:rPr>
        <w:t xml:space="preserve"> non mi è mai risultata così comprensibile come su Visual Studio con C# e WPF. Molto probabilmente complice di ciò è il fatto che l’IDE usata</w:t>
      </w:r>
      <w:r w:rsidR="00E3044E">
        <w:rPr>
          <w:rFonts w:ascii="Arial" w:hAnsi="Arial" w:cs="Arial"/>
          <w:sz w:val="20"/>
          <w:szCs w:val="20"/>
        </w:rPr>
        <w:t xml:space="preserve"> possedeva ogni strumento di sviluppo integrato in sé. Ho lavorato</w:t>
      </w:r>
      <w:r>
        <w:rPr>
          <w:rFonts w:ascii="Arial" w:hAnsi="Arial" w:cs="Arial"/>
          <w:sz w:val="20"/>
          <w:szCs w:val="20"/>
        </w:rPr>
        <w:t xml:space="preserve"> con un ambiente di sviluppo, Visual Studio, molto completo per quanto ho potuto appurare con questo progetto.</w:t>
      </w:r>
    </w:p>
    <w:p w14:paraId="6D66B6E0" w14:textId="7EF003A4" w:rsidR="00E3044E" w:rsidRDefault="00E3044E" w:rsidP="00F35F66">
      <w:pPr>
        <w:rPr>
          <w:rFonts w:ascii="Arial" w:hAnsi="Arial" w:cs="Arial"/>
          <w:sz w:val="20"/>
          <w:szCs w:val="20"/>
        </w:rPr>
      </w:pPr>
      <w:r>
        <w:rPr>
          <w:rFonts w:ascii="Arial" w:hAnsi="Arial" w:cs="Arial"/>
          <w:sz w:val="20"/>
          <w:szCs w:val="20"/>
        </w:rPr>
        <w:t>Per l’esperienza svolta finora, se dovessi sviluppare un’interfaccia grafica la svilupperei in C# con Visual Studio.</w:t>
      </w:r>
    </w:p>
    <w:p w14:paraId="58C8B2A6" w14:textId="776E74C6" w:rsidR="00E3044E" w:rsidRDefault="00E3044E" w:rsidP="00F35F66">
      <w:pPr>
        <w:rPr>
          <w:rFonts w:ascii="Arial" w:hAnsi="Arial" w:cs="Arial"/>
          <w:sz w:val="20"/>
          <w:szCs w:val="20"/>
        </w:rPr>
      </w:pPr>
      <w:r>
        <w:rPr>
          <w:rFonts w:ascii="Arial" w:hAnsi="Arial" w:cs="Arial"/>
          <w:sz w:val="20"/>
          <w:szCs w:val="20"/>
        </w:rPr>
        <w:t>Grazie allo studio di Java, l’approccio a C# è stato piuttosto buono dato che entrambi sono linguaggi orientati a oggetti e si ricordano per alcuni aspetti.</w:t>
      </w:r>
    </w:p>
    <w:p w14:paraId="6382B7EE" w14:textId="28D703CC" w:rsidR="00E3044E" w:rsidRDefault="00E3044E" w:rsidP="00F35F66">
      <w:pPr>
        <w:rPr>
          <w:rFonts w:ascii="Arial" w:hAnsi="Arial" w:cs="Arial"/>
          <w:sz w:val="20"/>
          <w:szCs w:val="20"/>
        </w:rPr>
      </w:pPr>
    </w:p>
    <w:p w14:paraId="5BB976E2" w14:textId="72395DD7" w:rsidR="00E3044E" w:rsidRDefault="00E3044E" w:rsidP="00F35F66">
      <w:pPr>
        <w:rPr>
          <w:rFonts w:ascii="Arial" w:hAnsi="Arial" w:cs="Arial"/>
          <w:sz w:val="20"/>
          <w:szCs w:val="20"/>
        </w:rPr>
      </w:pPr>
      <w:r>
        <w:rPr>
          <w:rFonts w:ascii="Arial" w:hAnsi="Arial" w:cs="Arial"/>
          <w:sz w:val="20"/>
          <w:szCs w:val="20"/>
        </w:rPr>
        <w:t xml:space="preserve">Ancora una volta lo svolgimento di un progetto informatico ricorda quanto </w:t>
      </w:r>
      <w:r w:rsidR="00565BE5">
        <w:rPr>
          <w:rFonts w:ascii="Arial" w:hAnsi="Arial" w:cs="Arial"/>
          <w:sz w:val="20"/>
          <w:szCs w:val="20"/>
        </w:rPr>
        <w:t xml:space="preserve">la community online sia </w:t>
      </w:r>
      <w:commentRangeStart w:id="160"/>
      <w:r w:rsidR="00565BE5">
        <w:rPr>
          <w:rFonts w:ascii="Arial" w:hAnsi="Arial" w:cs="Arial"/>
          <w:sz w:val="20"/>
          <w:szCs w:val="20"/>
        </w:rPr>
        <w:t>numerosa</w:t>
      </w:r>
      <w:commentRangeEnd w:id="160"/>
      <w:r w:rsidR="00B64191">
        <w:rPr>
          <w:rStyle w:val="Rimandocommento"/>
        </w:rPr>
        <w:commentReference w:id="160"/>
      </w:r>
      <w:r w:rsidR="00565BE5">
        <w:rPr>
          <w:rFonts w:ascii="Arial" w:hAnsi="Arial" w:cs="Arial"/>
          <w:sz w:val="20"/>
          <w:szCs w:val="20"/>
        </w:rPr>
        <w:t>. La maggior parte delle volte mi sono ritrovato a cercare informazioni nel web con risultati più che buoni, poiché una soluzione è sempre stata trovata sia che fosse ritrovato un codice perfettamente adatto al mio caso, sia che fosse ritrovato uno spunto che portasse poi a un’implementazione scritta da me. E, in aggiunta al punto precedente, quanto anche sia importante sfruttare i controlli e le classi già messe a disposizione dell’ambiente.</w:t>
      </w:r>
    </w:p>
    <w:p w14:paraId="1DD20116" w14:textId="6959A53B" w:rsidR="00565BE5" w:rsidRDefault="00565BE5" w:rsidP="00F35F66">
      <w:pPr>
        <w:rPr>
          <w:rFonts w:ascii="Arial" w:hAnsi="Arial" w:cs="Arial"/>
          <w:sz w:val="20"/>
          <w:szCs w:val="20"/>
        </w:rPr>
      </w:pPr>
      <w:r>
        <w:rPr>
          <w:rFonts w:ascii="Arial" w:hAnsi="Arial" w:cs="Arial"/>
          <w:sz w:val="20"/>
          <w:szCs w:val="20"/>
        </w:rPr>
        <w:t>Riassumendo:</w:t>
      </w:r>
      <w:r w:rsidR="008B7D5B">
        <w:rPr>
          <w:rFonts w:ascii="Arial" w:hAnsi="Arial" w:cs="Arial"/>
          <w:sz w:val="20"/>
          <w:szCs w:val="20"/>
        </w:rPr>
        <w:t xml:space="preserve"> mi sono reso nuovamente conto di</w:t>
      </w:r>
      <w:r>
        <w:rPr>
          <w:rFonts w:ascii="Arial" w:hAnsi="Arial" w:cs="Arial"/>
          <w:sz w:val="20"/>
          <w:szCs w:val="20"/>
        </w:rPr>
        <w:t xml:space="preserve"> quanto sia importante verificare se qualcosa esiste già</w:t>
      </w:r>
      <w:r w:rsidR="00A140DF">
        <w:rPr>
          <w:rFonts w:ascii="Arial" w:hAnsi="Arial" w:cs="Arial"/>
          <w:sz w:val="20"/>
          <w:szCs w:val="20"/>
        </w:rPr>
        <w:t xml:space="preserve"> nella community</w:t>
      </w:r>
      <w:r>
        <w:rPr>
          <w:rFonts w:ascii="Arial" w:hAnsi="Arial" w:cs="Arial"/>
          <w:sz w:val="20"/>
          <w:szCs w:val="20"/>
        </w:rPr>
        <w:t>, se esso è</w:t>
      </w:r>
      <w:r w:rsidR="00A140DF">
        <w:rPr>
          <w:rFonts w:ascii="Arial" w:hAnsi="Arial" w:cs="Arial"/>
          <w:sz w:val="20"/>
          <w:szCs w:val="20"/>
        </w:rPr>
        <w:t xml:space="preserve"> o non è</w:t>
      </w:r>
      <w:r>
        <w:rPr>
          <w:rFonts w:ascii="Arial" w:hAnsi="Arial" w:cs="Arial"/>
          <w:sz w:val="20"/>
          <w:szCs w:val="20"/>
        </w:rPr>
        <w:t xml:space="preserve"> adatto al nostro caso</w:t>
      </w:r>
      <w:r w:rsidR="00A140DF">
        <w:rPr>
          <w:rFonts w:ascii="Arial" w:hAnsi="Arial" w:cs="Arial"/>
          <w:sz w:val="20"/>
          <w:szCs w:val="20"/>
        </w:rPr>
        <w:t xml:space="preserve">, </w:t>
      </w:r>
      <w:r w:rsidR="008B7D5B">
        <w:rPr>
          <w:rFonts w:ascii="Arial" w:hAnsi="Arial" w:cs="Arial"/>
          <w:sz w:val="20"/>
          <w:szCs w:val="20"/>
        </w:rPr>
        <w:t xml:space="preserve">se </w:t>
      </w:r>
      <w:r>
        <w:rPr>
          <w:rFonts w:ascii="Arial" w:hAnsi="Arial" w:cs="Arial"/>
          <w:sz w:val="20"/>
          <w:szCs w:val="20"/>
        </w:rPr>
        <w:t>ci suggerisce un approccio vincente</w:t>
      </w:r>
      <w:r w:rsidR="008B7D5B">
        <w:rPr>
          <w:rFonts w:ascii="Arial" w:hAnsi="Arial" w:cs="Arial"/>
          <w:sz w:val="20"/>
          <w:szCs w:val="20"/>
        </w:rPr>
        <w:t xml:space="preserve"> all’esigenza che abbiamo</w:t>
      </w:r>
      <w:r w:rsidR="00A140DF">
        <w:rPr>
          <w:rFonts w:ascii="Arial" w:hAnsi="Arial" w:cs="Arial"/>
          <w:sz w:val="20"/>
          <w:szCs w:val="20"/>
        </w:rPr>
        <w:t xml:space="preserve"> oppure se si devono cercare delle soluzioni alternative poiché la difficoltà non è superabile.</w:t>
      </w:r>
    </w:p>
    <w:p w14:paraId="387CA584" w14:textId="50D45C95" w:rsidR="008B7D5B" w:rsidRDefault="008B7D5B" w:rsidP="00F35F66">
      <w:pPr>
        <w:rPr>
          <w:rFonts w:ascii="Arial" w:hAnsi="Arial" w:cs="Arial"/>
          <w:sz w:val="20"/>
          <w:szCs w:val="20"/>
        </w:rPr>
      </w:pPr>
      <w:r>
        <w:rPr>
          <w:rFonts w:ascii="Arial" w:hAnsi="Arial" w:cs="Arial"/>
          <w:sz w:val="20"/>
          <w:szCs w:val="20"/>
        </w:rPr>
        <w:t xml:space="preserve">Un esempio di </w:t>
      </w:r>
      <w:r w:rsidR="00A140DF">
        <w:rPr>
          <w:rFonts w:ascii="Arial" w:hAnsi="Arial" w:cs="Arial"/>
          <w:sz w:val="20"/>
          <w:szCs w:val="20"/>
        </w:rPr>
        <w:t>quanto scritto</w:t>
      </w:r>
      <w:r>
        <w:rPr>
          <w:rFonts w:ascii="Arial" w:hAnsi="Arial" w:cs="Arial"/>
          <w:sz w:val="20"/>
          <w:szCs w:val="20"/>
        </w:rPr>
        <w:t xml:space="preserve"> è stato il controllo </w:t>
      </w:r>
      <w:proofErr w:type="spellStart"/>
      <w:r>
        <w:rPr>
          <w:rFonts w:ascii="Arial" w:hAnsi="Arial" w:cs="Arial"/>
          <w:sz w:val="20"/>
          <w:szCs w:val="20"/>
        </w:rPr>
        <w:t>WebBrowser</w:t>
      </w:r>
      <w:proofErr w:type="spellEnd"/>
      <w:r>
        <w:rPr>
          <w:rFonts w:ascii="Arial" w:hAnsi="Arial" w:cs="Arial"/>
          <w:sz w:val="20"/>
          <w:szCs w:val="20"/>
        </w:rPr>
        <w:t xml:space="preserve"> messo a disposizione da WPF che è in grado di essere un utilissimo esplora risorse.</w:t>
      </w:r>
    </w:p>
    <w:p w14:paraId="73291886" w14:textId="0A9EC804" w:rsidR="008B7D5B" w:rsidRDefault="008B7D5B" w:rsidP="00F35F66">
      <w:pPr>
        <w:rPr>
          <w:rFonts w:ascii="Arial" w:hAnsi="Arial" w:cs="Arial"/>
          <w:sz w:val="20"/>
          <w:szCs w:val="20"/>
        </w:rPr>
      </w:pPr>
    </w:p>
    <w:p w14:paraId="086BF455" w14:textId="25421641" w:rsidR="008B7D5B" w:rsidRDefault="008B7D5B" w:rsidP="00F35F66">
      <w:pPr>
        <w:rPr>
          <w:rFonts w:ascii="Arial" w:hAnsi="Arial" w:cs="Arial"/>
          <w:sz w:val="20"/>
          <w:szCs w:val="20"/>
        </w:rPr>
      </w:pPr>
      <w:r>
        <w:rPr>
          <w:rFonts w:ascii="Arial" w:hAnsi="Arial" w:cs="Arial"/>
          <w:sz w:val="20"/>
          <w:szCs w:val="20"/>
        </w:rPr>
        <w:t>A livello personale mi ha ulteriormente fatto maturare, così come a livello professionale, poiché ho potuto impiegare un metodo di lavoro che mi ha permesso di rimanere al passo e di appuntare i problemi riscontrati, le soluzioni trovate, le specifiche implementate, quali scartate o modificate, e via dicendo.</w:t>
      </w:r>
    </w:p>
    <w:p w14:paraId="735C81E5" w14:textId="19B03C99" w:rsidR="008B7D5B" w:rsidRPr="00F35F66" w:rsidRDefault="008B7D5B" w:rsidP="00F35F66">
      <w:pPr>
        <w:rPr>
          <w:rFonts w:ascii="Arial" w:hAnsi="Arial" w:cs="Arial"/>
          <w:sz w:val="20"/>
          <w:szCs w:val="20"/>
        </w:rPr>
      </w:pPr>
      <w:r>
        <w:rPr>
          <w:rFonts w:ascii="Arial" w:hAnsi="Arial" w:cs="Arial"/>
          <w:sz w:val="20"/>
          <w:szCs w:val="20"/>
        </w:rPr>
        <w:t>Sono anche piuttosto soddisfatto di come ho gestito il tempo a mia disposizione</w:t>
      </w:r>
      <w:r w:rsidR="006577E8">
        <w:rPr>
          <w:rFonts w:ascii="Arial" w:hAnsi="Arial" w:cs="Arial"/>
          <w:sz w:val="20"/>
          <w:szCs w:val="20"/>
        </w:rPr>
        <w:t xml:space="preserve">, anche se l’aggiunta delle varie specifiche mi ha comunque trasmesso la sensazione di essere ugualmente un passo indietro rispetto a quello che </w:t>
      </w:r>
      <w:r w:rsidR="00A140DF">
        <w:rPr>
          <w:rFonts w:ascii="Arial" w:hAnsi="Arial" w:cs="Arial"/>
          <w:sz w:val="20"/>
          <w:szCs w:val="20"/>
        </w:rPr>
        <w:t>avrebbe</w:t>
      </w:r>
      <w:r w:rsidR="006577E8">
        <w:rPr>
          <w:rFonts w:ascii="Arial" w:hAnsi="Arial" w:cs="Arial"/>
          <w:sz w:val="20"/>
          <w:szCs w:val="20"/>
        </w:rPr>
        <w:t xml:space="preserve"> dovuto essere la mia tabella di marcia.</w:t>
      </w:r>
    </w:p>
    <w:p w14:paraId="50EB736B" w14:textId="77777777" w:rsidR="000366F1" w:rsidRDefault="000366F1">
      <w:pPr>
        <w:spacing w:line="240" w:lineRule="auto"/>
      </w:pPr>
      <w:r>
        <w:br w:type="page"/>
      </w:r>
    </w:p>
    <w:p w14:paraId="73B7AAC2" w14:textId="77777777" w:rsidR="000366F1" w:rsidRPr="006D59CC" w:rsidRDefault="000366F1" w:rsidP="000366F1">
      <w:pPr>
        <w:pStyle w:val="SUPSITestoArial10"/>
      </w:pPr>
      <w:commentRangeStart w:id="161"/>
      <w:r w:rsidRPr="006D59CC">
        <w:lastRenderedPageBreak/>
        <w:t>Le formule che vengono referenziate nel testo vanno identificate con un riferimento numerico progressivo a destra della formula stessa e analogo a quello per le figure e tabelle, nella forma C.N, racchiuso tra parentesi tonde.</w:t>
      </w:r>
    </w:p>
    <w:p w14:paraId="681EBAFA" w14:textId="77777777" w:rsidR="000366F1" w:rsidRPr="006D59CC" w:rsidRDefault="000366F1" w:rsidP="000366F1">
      <w:pPr>
        <w:pStyle w:val="SUPSITestoArial10"/>
      </w:pPr>
      <w:r w:rsidRPr="006D59CC">
        <w:t xml:space="preserve">Es.: </w:t>
      </w:r>
      <w:proofErr w:type="gramStart"/>
      <w:r w:rsidRPr="006D59CC">
        <w:t xml:space="preserve">formula:   </w:t>
      </w:r>
      <w:proofErr w:type="spellStart"/>
      <w:proofErr w:type="gramEnd"/>
      <w:r w:rsidRPr="006D59CC">
        <w:t>a+b+c</w:t>
      </w:r>
      <w:proofErr w:type="spellEnd"/>
      <w:r w:rsidRPr="006D59CC">
        <w:t xml:space="preserve"> = d       (2.3),</w:t>
      </w:r>
    </w:p>
    <w:p w14:paraId="7DF7F53D" w14:textId="77777777" w:rsidR="000366F1" w:rsidRPr="006D59CC" w:rsidRDefault="000366F1" w:rsidP="000366F1">
      <w:pPr>
        <w:pStyle w:val="SUPSITestoArial10"/>
      </w:pPr>
      <w:r w:rsidRPr="006D59CC">
        <w:t xml:space="preserve">       riferimento:   “… come risulta dalla formula (2.3) …”</w:t>
      </w:r>
      <w:commentRangeEnd w:id="161"/>
      <w:r w:rsidR="00D57274">
        <w:rPr>
          <w:rStyle w:val="Rimandocommento"/>
          <w:rFonts w:ascii="Cambria" w:hAnsi="Cambria"/>
        </w:rPr>
        <w:commentReference w:id="161"/>
      </w:r>
    </w:p>
    <w:p w14:paraId="2C881EFF" w14:textId="77777777" w:rsidR="000366F1" w:rsidRDefault="000366F1" w:rsidP="000366F1"/>
    <w:p w14:paraId="7D19DD99" w14:textId="77777777" w:rsidR="000366F1" w:rsidRDefault="000366F1" w:rsidP="000366F1"/>
    <w:p w14:paraId="645722ED" w14:textId="77777777" w:rsidR="000366F1" w:rsidRDefault="000366F1" w:rsidP="000366F1"/>
    <w:p w14:paraId="7DE3D11C" w14:textId="77777777" w:rsidR="000366F1" w:rsidRDefault="000366F1" w:rsidP="000366F1"/>
    <w:p w14:paraId="27DA1868" w14:textId="77777777" w:rsidR="000366F1" w:rsidRDefault="000366F1" w:rsidP="000366F1"/>
    <w:p w14:paraId="74E723B9" w14:textId="77777777" w:rsidR="000366F1" w:rsidRDefault="000366F1" w:rsidP="000366F1"/>
    <w:p w14:paraId="62525728" w14:textId="77777777" w:rsidR="000366F1" w:rsidRDefault="000366F1" w:rsidP="000366F1"/>
    <w:p w14:paraId="0BE6898D" w14:textId="77777777" w:rsidR="000366F1" w:rsidRDefault="000366F1" w:rsidP="000366F1"/>
    <w:p w14:paraId="2637AEE8" w14:textId="77777777" w:rsidR="000366F1" w:rsidRDefault="000366F1" w:rsidP="000366F1"/>
    <w:p w14:paraId="413DB51A" w14:textId="77777777" w:rsidR="000366F1" w:rsidRDefault="000366F1" w:rsidP="000366F1"/>
    <w:p w14:paraId="77597079" w14:textId="77777777" w:rsidR="000366F1" w:rsidRDefault="000366F1" w:rsidP="000366F1"/>
    <w:p w14:paraId="3D3CBD7B" w14:textId="77777777" w:rsidR="000366F1" w:rsidRDefault="000366F1" w:rsidP="000366F1"/>
    <w:p w14:paraId="5E3DE455" w14:textId="77777777" w:rsidR="000366F1" w:rsidRDefault="000366F1" w:rsidP="000366F1"/>
    <w:p w14:paraId="076D8A1E" w14:textId="77777777" w:rsidR="000366F1" w:rsidRDefault="000366F1" w:rsidP="000366F1"/>
    <w:p w14:paraId="10585055" w14:textId="77777777" w:rsidR="000366F1" w:rsidRDefault="000366F1" w:rsidP="000366F1"/>
    <w:p w14:paraId="270E7F88" w14:textId="77777777" w:rsidR="000366F1" w:rsidRDefault="000366F1" w:rsidP="000366F1"/>
    <w:p w14:paraId="723F5626" w14:textId="77777777" w:rsidR="000366F1" w:rsidRDefault="000366F1" w:rsidP="000366F1"/>
    <w:p w14:paraId="02D8F688" w14:textId="77777777" w:rsidR="000366F1" w:rsidRDefault="000366F1" w:rsidP="000366F1">
      <w:pPr>
        <w:pStyle w:val="SUPSITestoArial10"/>
        <w:rPr>
          <w:sz w:val="36"/>
          <w:szCs w:val="36"/>
        </w:rPr>
      </w:pPr>
    </w:p>
    <w:p w14:paraId="5876634C" w14:textId="77777777" w:rsidR="000366F1" w:rsidRDefault="000366F1" w:rsidP="000366F1">
      <w:pPr>
        <w:pStyle w:val="SUPSITestoArial10"/>
        <w:rPr>
          <w:sz w:val="36"/>
          <w:szCs w:val="36"/>
        </w:rPr>
      </w:pPr>
    </w:p>
    <w:p w14:paraId="50CC34AD" w14:textId="77777777" w:rsidR="000366F1" w:rsidRDefault="000366F1" w:rsidP="000366F1">
      <w:pPr>
        <w:pStyle w:val="SUPSITestoArial10"/>
        <w:rPr>
          <w:sz w:val="36"/>
          <w:szCs w:val="36"/>
        </w:rPr>
      </w:pPr>
    </w:p>
    <w:p w14:paraId="450DA810" w14:textId="77777777" w:rsidR="000366F1" w:rsidRDefault="000366F1" w:rsidP="000366F1">
      <w:pPr>
        <w:pStyle w:val="SUPSITestoArial10"/>
        <w:rPr>
          <w:sz w:val="36"/>
          <w:szCs w:val="36"/>
        </w:rPr>
      </w:pPr>
    </w:p>
    <w:p w14:paraId="37F55823" w14:textId="77777777" w:rsidR="000366F1" w:rsidRDefault="000366F1" w:rsidP="000366F1">
      <w:pPr>
        <w:pStyle w:val="SUPSITestoArial10"/>
        <w:rPr>
          <w:sz w:val="36"/>
          <w:szCs w:val="36"/>
        </w:rPr>
      </w:pPr>
    </w:p>
    <w:p w14:paraId="5A4306E3" w14:textId="77777777" w:rsidR="000366F1" w:rsidRDefault="000366F1" w:rsidP="000366F1">
      <w:pPr>
        <w:pStyle w:val="SUPSITestoArial10"/>
        <w:rPr>
          <w:sz w:val="36"/>
          <w:szCs w:val="36"/>
        </w:rPr>
      </w:pPr>
    </w:p>
    <w:p w14:paraId="586C19F1" w14:textId="77777777" w:rsidR="000366F1" w:rsidRDefault="000366F1" w:rsidP="000366F1">
      <w:pPr>
        <w:pStyle w:val="SUPSITestoArial10"/>
        <w:rPr>
          <w:sz w:val="36"/>
          <w:szCs w:val="36"/>
        </w:rPr>
      </w:pPr>
    </w:p>
    <w:p w14:paraId="462C0678" w14:textId="77777777" w:rsidR="000366F1" w:rsidRDefault="000366F1" w:rsidP="000366F1">
      <w:pPr>
        <w:pStyle w:val="SUPSITestoArial10"/>
        <w:rPr>
          <w:sz w:val="36"/>
          <w:szCs w:val="36"/>
        </w:rPr>
      </w:pPr>
    </w:p>
    <w:p w14:paraId="22011438" w14:textId="77777777" w:rsidR="000366F1" w:rsidRDefault="000366F1" w:rsidP="000366F1">
      <w:pPr>
        <w:pStyle w:val="SUPSITestoArial10"/>
        <w:rPr>
          <w:sz w:val="36"/>
          <w:szCs w:val="36"/>
        </w:rPr>
      </w:pPr>
    </w:p>
    <w:p w14:paraId="1E716E08" w14:textId="77777777" w:rsidR="000366F1" w:rsidRDefault="000366F1" w:rsidP="000366F1">
      <w:pPr>
        <w:pStyle w:val="SUPSITestoArial10"/>
        <w:rPr>
          <w:sz w:val="36"/>
          <w:szCs w:val="36"/>
        </w:rPr>
      </w:pPr>
    </w:p>
    <w:p w14:paraId="0096D98A" w14:textId="77777777" w:rsidR="000366F1" w:rsidRDefault="000366F1" w:rsidP="000366F1">
      <w:pPr>
        <w:pStyle w:val="SUPSITestoArial10"/>
        <w:rPr>
          <w:sz w:val="36"/>
          <w:szCs w:val="36"/>
        </w:rPr>
      </w:pPr>
    </w:p>
    <w:p w14:paraId="36243230" w14:textId="77777777" w:rsidR="000366F1" w:rsidRDefault="000366F1" w:rsidP="000366F1">
      <w:pPr>
        <w:pStyle w:val="SUPSITestoArial10"/>
        <w:rPr>
          <w:sz w:val="36"/>
          <w:szCs w:val="36"/>
        </w:rPr>
      </w:pPr>
    </w:p>
    <w:p w14:paraId="25A637FA" w14:textId="77777777" w:rsidR="000366F1" w:rsidRDefault="000366F1" w:rsidP="000366F1">
      <w:pPr>
        <w:pStyle w:val="SUPSITestoArial10"/>
        <w:rPr>
          <w:sz w:val="36"/>
          <w:szCs w:val="36"/>
        </w:rPr>
      </w:pPr>
    </w:p>
    <w:p w14:paraId="74BE3D45" w14:textId="77777777" w:rsidR="000366F1" w:rsidRDefault="000366F1" w:rsidP="000366F1">
      <w:pPr>
        <w:pStyle w:val="SUPSITestoArial10"/>
        <w:rPr>
          <w:sz w:val="36"/>
          <w:szCs w:val="36"/>
        </w:rPr>
      </w:pPr>
    </w:p>
    <w:p w14:paraId="41417CE6" w14:textId="77777777" w:rsidR="000366F1" w:rsidRDefault="000366F1" w:rsidP="009727D2"/>
    <w:p w14:paraId="08614EB6" w14:textId="77777777" w:rsidR="000366F1" w:rsidRPr="002E5793" w:rsidRDefault="000366F1" w:rsidP="000366F1">
      <w:pPr>
        <w:pStyle w:val="SUPSITestoArial10"/>
        <w:rPr>
          <w:sz w:val="36"/>
          <w:szCs w:val="36"/>
        </w:rPr>
      </w:pPr>
      <w:r w:rsidRPr="002E5793">
        <w:rPr>
          <w:sz w:val="36"/>
          <w:szCs w:val="36"/>
        </w:rPr>
        <w:lastRenderedPageBreak/>
        <w:t>Piani di Lavoro</w:t>
      </w:r>
    </w:p>
    <w:p w14:paraId="181556B7" w14:textId="77777777" w:rsidR="000366F1" w:rsidRDefault="000366F1" w:rsidP="000366F1">
      <w:pPr>
        <w:pStyle w:val="SUPSITestoArial10"/>
      </w:pPr>
    </w:p>
    <w:p w14:paraId="05AC5F9C" w14:textId="77777777" w:rsidR="000366F1" w:rsidRPr="006D59CC" w:rsidRDefault="000366F1" w:rsidP="000366F1">
      <w:pPr>
        <w:pStyle w:val="SUPSITestoArial10"/>
      </w:pPr>
      <w:commentRangeStart w:id="162"/>
      <w:r w:rsidRPr="006D59CC">
        <w:t>Qui va inserita la pianificazione dei lavori di progetto, con almeno il piano iniziale previsto e quello finale di realizzazione effettiva.</w:t>
      </w:r>
    </w:p>
    <w:p w14:paraId="40DC8ED5" w14:textId="77777777" w:rsidR="000366F1" w:rsidRPr="006D59CC" w:rsidRDefault="000366F1" w:rsidP="000366F1">
      <w:pPr>
        <w:pStyle w:val="SUPSITestoArial10"/>
      </w:pPr>
      <w:r w:rsidRPr="006D59CC">
        <w:t xml:space="preserve">Se </w:t>
      </w:r>
      <w:proofErr w:type="spellStart"/>
      <w:r w:rsidRPr="006D59CC">
        <w:t>necessario</w:t>
      </w:r>
      <w:proofErr w:type="spellEnd"/>
      <w:r w:rsidRPr="006D59CC">
        <w:t xml:space="preserve"> o utile possono essere inseriti anche dei piani intermedi.</w:t>
      </w:r>
      <w:commentRangeEnd w:id="162"/>
      <w:r w:rsidR="00544A3A">
        <w:rPr>
          <w:rStyle w:val="Rimandocommento"/>
          <w:rFonts w:ascii="Cambria" w:hAnsi="Cambria"/>
        </w:rPr>
        <w:commentReference w:id="162"/>
      </w:r>
    </w:p>
    <w:p w14:paraId="68604CD4" w14:textId="77777777" w:rsidR="000366F1" w:rsidRDefault="000366F1" w:rsidP="000366F1"/>
    <w:p w14:paraId="51705DD8" w14:textId="77777777" w:rsidR="000366F1" w:rsidRDefault="000366F1" w:rsidP="000366F1"/>
    <w:p w14:paraId="5ECD18D5" w14:textId="77777777" w:rsidR="000366F1" w:rsidRDefault="000366F1" w:rsidP="000366F1"/>
    <w:p w14:paraId="7D3E9CC2" w14:textId="77777777" w:rsidR="000366F1" w:rsidRDefault="000366F1" w:rsidP="000366F1"/>
    <w:p w14:paraId="6610C891" w14:textId="77777777" w:rsidR="000366F1" w:rsidRDefault="000366F1" w:rsidP="000366F1"/>
    <w:p w14:paraId="2CEB59E3" w14:textId="77777777" w:rsidR="000366F1" w:rsidRDefault="000366F1" w:rsidP="000366F1"/>
    <w:p w14:paraId="5BE432EE" w14:textId="77777777" w:rsidR="000366F1" w:rsidRDefault="000366F1" w:rsidP="000366F1"/>
    <w:p w14:paraId="5C82A9A7" w14:textId="77777777" w:rsidR="000366F1" w:rsidRDefault="000366F1" w:rsidP="000366F1"/>
    <w:p w14:paraId="1BB359AA" w14:textId="77777777" w:rsidR="000366F1" w:rsidRDefault="000366F1" w:rsidP="000366F1"/>
    <w:p w14:paraId="4A839B1C" w14:textId="77777777" w:rsidR="000366F1" w:rsidRDefault="000366F1" w:rsidP="000366F1"/>
    <w:p w14:paraId="35E25E89" w14:textId="77777777" w:rsidR="000366F1" w:rsidRDefault="000366F1" w:rsidP="000366F1"/>
    <w:p w14:paraId="48516DAF" w14:textId="77777777" w:rsidR="000366F1" w:rsidRDefault="000366F1" w:rsidP="000366F1"/>
    <w:p w14:paraId="76E9AA16" w14:textId="77777777" w:rsidR="000366F1" w:rsidRDefault="000366F1" w:rsidP="000366F1"/>
    <w:p w14:paraId="7D2F142F" w14:textId="77777777" w:rsidR="000366F1" w:rsidRDefault="000366F1" w:rsidP="000366F1"/>
    <w:p w14:paraId="12265B91" w14:textId="77777777" w:rsidR="000366F1" w:rsidRDefault="000366F1" w:rsidP="000366F1"/>
    <w:p w14:paraId="64939354" w14:textId="77777777" w:rsidR="000366F1" w:rsidRDefault="000366F1" w:rsidP="000366F1"/>
    <w:p w14:paraId="0C87EC90" w14:textId="77777777" w:rsidR="000366F1" w:rsidRDefault="000366F1" w:rsidP="000366F1"/>
    <w:p w14:paraId="558B0B21" w14:textId="77777777" w:rsidR="000366F1" w:rsidRDefault="000366F1" w:rsidP="000366F1"/>
    <w:p w14:paraId="5236E161" w14:textId="77777777" w:rsidR="000366F1" w:rsidRDefault="000366F1" w:rsidP="000366F1"/>
    <w:p w14:paraId="1E7131C3" w14:textId="77777777" w:rsidR="000366F1" w:rsidRDefault="000366F1" w:rsidP="000366F1"/>
    <w:p w14:paraId="778ED26A" w14:textId="77777777" w:rsidR="000366F1" w:rsidRDefault="000366F1" w:rsidP="000366F1"/>
    <w:p w14:paraId="3D2B1EC6" w14:textId="77777777" w:rsidR="000366F1" w:rsidRDefault="000366F1" w:rsidP="000366F1"/>
    <w:p w14:paraId="3A486BEB" w14:textId="77777777" w:rsidR="000366F1" w:rsidRDefault="000366F1" w:rsidP="000366F1"/>
    <w:p w14:paraId="0760F5FC" w14:textId="77777777" w:rsidR="000366F1" w:rsidRDefault="000366F1" w:rsidP="000366F1"/>
    <w:p w14:paraId="2DC96F55" w14:textId="77777777" w:rsidR="000366F1" w:rsidRDefault="000366F1" w:rsidP="000366F1"/>
    <w:p w14:paraId="23C0DEDB" w14:textId="77777777" w:rsidR="000366F1" w:rsidRDefault="000366F1" w:rsidP="000366F1"/>
    <w:p w14:paraId="39323C45" w14:textId="77777777" w:rsidR="000366F1" w:rsidRDefault="000366F1" w:rsidP="000366F1"/>
    <w:p w14:paraId="573EEC32" w14:textId="77777777" w:rsidR="000366F1" w:rsidRDefault="000366F1" w:rsidP="000366F1"/>
    <w:p w14:paraId="23F81ECB" w14:textId="77777777" w:rsidR="000366F1" w:rsidRDefault="000366F1" w:rsidP="000366F1"/>
    <w:p w14:paraId="00C2296B" w14:textId="77777777" w:rsidR="000366F1" w:rsidRDefault="000366F1" w:rsidP="000366F1"/>
    <w:p w14:paraId="33BB8EEA" w14:textId="77777777" w:rsidR="000366F1" w:rsidRDefault="000366F1" w:rsidP="000366F1"/>
    <w:p w14:paraId="3D6684D2" w14:textId="77777777" w:rsidR="000366F1" w:rsidRDefault="000366F1" w:rsidP="000366F1"/>
    <w:p w14:paraId="21023B27" w14:textId="77777777" w:rsidR="000366F1" w:rsidRDefault="000366F1" w:rsidP="000366F1"/>
    <w:p w14:paraId="6DA414A4" w14:textId="77777777" w:rsidR="000366F1" w:rsidRDefault="000366F1" w:rsidP="000366F1"/>
    <w:p w14:paraId="4AB8D0BD" w14:textId="77777777" w:rsidR="000366F1" w:rsidRDefault="000366F1" w:rsidP="000366F1"/>
    <w:p w14:paraId="2F2CB190" w14:textId="77777777" w:rsidR="000366F1" w:rsidRDefault="000366F1" w:rsidP="000366F1"/>
    <w:p w14:paraId="60A49F0D" w14:textId="77777777" w:rsidR="000366F1" w:rsidRDefault="000366F1" w:rsidP="000366F1">
      <w:pPr>
        <w:pStyle w:val="SUPSITestoArial10"/>
      </w:pPr>
    </w:p>
    <w:p w14:paraId="2676A957" w14:textId="77777777" w:rsidR="009727D2" w:rsidRDefault="009727D2" w:rsidP="009727D2"/>
    <w:p w14:paraId="3D382C78" w14:textId="45EF4C8F" w:rsidR="000A075F" w:rsidRDefault="000A075F" w:rsidP="000A075F">
      <w:pPr>
        <w:pStyle w:val="Titolo1"/>
      </w:pPr>
      <w:bookmarkStart w:id="163" w:name="_Toc94462465"/>
      <w:r>
        <w:lastRenderedPageBreak/>
        <w:t>Fonti</w:t>
      </w:r>
      <w:bookmarkEnd w:id="163"/>
    </w:p>
    <w:p w14:paraId="314B2C7F" w14:textId="669A017E" w:rsidR="000366F1" w:rsidRPr="002E5793" w:rsidRDefault="000366F1" w:rsidP="000A075F">
      <w:pPr>
        <w:pStyle w:val="Titolo2"/>
      </w:pPr>
      <w:bookmarkStart w:id="164" w:name="_Toc94462466"/>
      <w:r w:rsidRPr="002E5793">
        <w:t>Bibliografia</w:t>
      </w:r>
      <w:bookmarkEnd w:id="164"/>
    </w:p>
    <w:p w14:paraId="2BF6DF53" w14:textId="77777777" w:rsidR="000366F1" w:rsidRDefault="000366F1" w:rsidP="000366F1">
      <w:pPr>
        <w:pStyle w:val="SUPSITestoArial10"/>
      </w:pPr>
    </w:p>
    <w:p w14:paraId="38E24F2A" w14:textId="77777777" w:rsidR="000366F1" w:rsidRPr="00BB1AE8" w:rsidRDefault="000366F1" w:rsidP="000366F1">
      <w:pPr>
        <w:pStyle w:val="SUPSITestoArial10"/>
      </w:pPr>
      <w:r w:rsidRPr="00BB1AE8">
        <w:t>Va suddivisa secondo le fonti e con riferimenti numerici tra parentesi quadre [n], che vanno inseriti nel testo subito dopo la parola o frase cui quel riferimento bibliografico si riferisce.</w:t>
      </w:r>
    </w:p>
    <w:p w14:paraId="5D03DA32" w14:textId="2E021BCE" w:rsidR="000366F1" w:rsidRDefault="000366F1" w:rsidP="000366F1">
      <w:pPr>
        <w:pStyle w:val="SUPSITestoArial10"/>
      </w:pPr>
    </w:p>
    <w:p w14:paraId="21F17672" w14:textId="3A26A0AA" w:rsidR="004D4EED" w:rsidRPr="004D4EED" w:rsidRDefault="004D4EED" w:rsidP="000366F1">
      <w:pPr>
        <w:pStyle w:val="SUPSITestoArial10"/>
      </w:pPr>
      <w:r>
        <w:t xml:space="preserve">Antonio Pelleriti, </w:t>
      </w:r>
      <w:r>
        <w:rPr>
          <w:i/>
          <w:iCs/>
        </w:rPr>
        <w:t>Programmare con C#8 | Guida Completa</w:t>
      </w:r>
      <w:r>
        <w:t>, Milano, Edizioni LSWR, 2019</w:t>
      </w:r>
    </w:p>
    <w:p w14:paraId="13B92F12" w14:textId="77777777" w:rsidR="004D4EED" w:rsidRPr="00BB1AE8" w:rsidRDefault="004D4EED" w:rsidP="000366F1">
      <w:pPr>
        <w:pStyle w:val="SUPSITestoArial10"/>
      </w:pPr>
    </w:p>
    <w:p w14:paraId="77D68521" w14:textId="77777777" w:rsidR="000366F1" w:rsidRPr="006D59CC" w:rsidRDefault="000366F1" w:rsidP="000366F1">
      <w:pPr>
        <w:pStyle w:val="SUPSITestoArial10"/>
      </w:pPr>
      <w:r w:rsidRPr="006D59CC">
        <w:t>Indicazioni di libri:</w:t>
      </w:r>
    </w:p>
    <w:p w14:paraId="7BBE4270" w14:textId="77777777" w:rsidR="000366F1" w:rsidRPr="006D59CC" w:rsidRDefault="000366F1" w:rsidP="000366F1">
      <w:pPr>
        <w:pStyle w:val="SUPSITestoArial10"/>
      </w:pPr>
      <w:r w:rsidRPr="006D59CC">
        <w:t>[n] autore/autori, titolo del libro, editore, anno, edizione</w:t>
      </w:r>
    </w:p>
    <w:p w14:paraId="4D07C1D7" w14:textId="77777777" w:rsidR="000366F1" w:rsidRPr="006D59CC" w:rsidRDefault="000366F1" w:rsidP="000366F1">
      <w:pPr>
        <w:pStyle w:val="SUPSITestoArial10"/>
      </w:pPr>
      <w:r w:rsidRPr="006D59CC">
        <w:t xml:space="preserve"> </w:t>
      </w:r>
    </w:p>
    <w:p w14:paraId="3DA43863" w14:textId="77777777" w:rsidR="000366F1" w:rsidRPr="006D59CC" w:rsidRDefault="000366F1" w:rsidP="000366F1">
      <w:pPr>
        <w:pStyle w:val="SUPSITestoArial10"/>
      </w:pPr>
      <w:r w:rsidRPr="006D59CC">
        <w:t>Indicazioni di articoli:</w:t>
      </w:r>
    </w:p>
    <w:p w14:paraId="6013FB4A" w14:textId="77777777" w:rsidR="000366F1" w:rsidRPr="006D59CC" w:rsidRDefault="000366F1" w:rsidP="000366F1">
      <w:pPr>
        <w:pStyle w:val="SUPSITestoArial10"/>
      </w:pPr>
      <w:r w:rsidRPr="006D59CC">
        <w:t>[n] autore/autori, titolo dell’articolo, titolo della rivista, volume, data, pagine specifiche</w:t>
      </w:r>
    </w:p>
    <w:p w14:paraId="799C311A" w14:textId="77777777" w:rsidR="000366F1" w:rsidRPr="006D59CC" w:rsidRDefault="000366F1" w:rsidP="000366F1">
      <w:pPr>
        <w:pStyle w:val="SUPSITestoArial10"/>
      </w:pPr>
    </w:p>
    <w:p w14:paraId="7814AFDF" w14:textId="77777777" w:rsidR="000366F1" w:rsidRPr="006D59CC" w:rsidRDefault="000366F1" w:rsidP="000366F1">
      <w:pPr>
        <w:pStyle w:val="SUPSITestoArial10"/>
      </w:pPr>
      <w:r w:rsidRPr="006D59CC">
        <w:t>Indicazioni di riferimenti Internet:</w:t>
      </w:r>
    </w:p>
    <w:p w14:paraId="49B90E2C" w14:textId="77777777" w:rsidR="00666985" w:rsidRDefault="000366F1" w:rsidP="000366F1">
      <w:pPr>
        <w:pStyle w:val="SUPSITestoArial10"/>
      </w:pPr>
      <w:r w:rsidRPr="006D59CC">
        <w:t>[n] indirizzo Internet, event. pagine specifiche da selezionare</w:t>
      </w:r>
    </w:p>
    <w:p w14:paraId="522F5CC9" w14:textId="5AD3A421" w:rsidR="00666985" w:rsidRDefault="008700B4" w:rsidP="000366F1">
      <w:pPr>
        <w:pStyle w:val="SUPSITestoArial10"/>
      </w:pPr>
      <w:hyperlink r:id="rId47" w:history="1">
        <w:r w:rsidR="00666985" w:rsidRPr="00F512DB">
          <w:rPr>
            <w:rStyle w:val="Collegamentoipertestuale"/>
            <w:rFonts w:ascii="Arial" w:hAnsi="Arial"/>
          </w:rPr>
          <w:t>https://www.decipherzone.com/blog-detail/top-programming-languages-for-desktop-apps-in-2021</w:t>
        </w:r>
      </w:hyperlink>
    </w:p>
    <w:p w14:paraId="4CAC00E9" w14:textId="15552843" w:rsidR="000366F1" w:rsidRDefault="008700B4" w:rsidP="000366F1">
      <w:pPr>
        <w:pStyle w:val="SUPSITestoArial10"/>
      </w:pPr>
      <w:hyperlink r:id="rId48" w:history="1">
        <w:r w:rsidR="00834B17" w:rsidRPr="00F512DB">
          <w:rPr>
            <w:rStyle w:val="Collegamentoipertestuale"/>
            <w:rFonts w:ascii="Arial" w:hAnsi="Arial"/>
          </w:rPr>
          <w:t>https://it.wikipedia.org/wiki/Universal_Windows_Platform</w:t>
        </w:r>
      </w:hyperlink>
    </w:p>
    <w:p w14:paraId="1F762746" w14:textId="0B1D66CB" w:rsidR="00834B17" w:rsidRDefault="008700B4" w:rsidP="000366F1">
      <w:pPr>
        <w:pStyle w:val="SUPSITestoArial10"/>
      </w:pPr>
      <w:hyperlink r:id="rId49" w:history="1">
        <w:r w:rsidR="00834B17" w:rsidRPr="00F512DB">
          <w:rPr>
            <w:rStyle w:val="Collegamentoipertestuale"/>
            <w:rFonts w:ascii="Arial" w:hAnsi="Arial"/>
          </w:rPr>
          <w:t>https://visualstudiomagazine.com/articles/2021/02/03/net-6-desktop.aspx</w:t>
        </w:r>
      </w:hyperlink>
    </w:p>
    <w:p w14:paraId="01FD2A87" w14:textId="70859BF3" w:rsidR="00802995" w:rsidRDefault="008700B4" w:rsidP="000366F1">
      <w:pPr>
        <w:pStyle w:val="SUPSITestoArial10"/>
      </w:pPr>
      <w:hyperlink r:id="rId50" w:history="1">
        <w:r w:rsidR="005D16B0" w:rsidRPr="00F512DB">
          <w:rPr>
            <w:rStyle w:val="Collegamentoipertestuale"/>
            <w:rFonts w:ascii="Arial" w:hAnsi="Arial"/>
          </w:rPr>
          <w:t>https://www.rdglobalinc.com/is-wpf-dead/</w:t>
        </w:r>
      </w:hyperlink>
    </w:p>
    <w:p w14:paraId="3D9CB62E" w14:textId="100AF50E" w:rsidR="005D16B0" w:rsidRDefault="008700B4" w:rsidP="000366F1">
      <w:pPr>
        <w:pStyle w:val="SUPSITestoArial10"/>
      </w:pPr>
      <w:hyperlink r:id="rId51" w:history="1">
        <w:r w:rsidR="00CF1134" w:rsidRPr="00F512DB">
          <w:rPr>
            <w:rStyle w:val="Collegamentoipertestuale"/>
            <w:rFonts w:ascii="Arial" w:hAnsi="Arial"/>
          </w:rPr>
          <w:t>https://softwareengineering.stackexchange.com/questions/370043/moving-from-qt-c-to-c-wpf-productivity-gain</w:t>
        </w:r>
      </w:hyperlink>
    </w:p>
    <w:p w14:paraId="12731D62" w14:textId="63E9B56F" w:rsidR="00CF1134" w:rsidRDefault="008700B4" w:rsidP="000366F1">
      <w:pPr>
        <w:pStyle w:val="SUPSITestoArial10"/>
      </w:pPr>
      <w:hyperlink r:id="rId52" w:history="1">
        <w:r w:rsidR="00CF1134" w:rsidRPr="00F512DB">
          <w:rPr>
            <w:rStyle w:val="Collegamentoipertestuale"/>
            <w:rFonts w:ascii="Arial" w:hAnsi="Arial"/>
          </w:rPr>
          <w:t>https://www.geeksforgeeks.org/difference-between-wpf-and-winforms/</w:t>
        </w:r>
      </w:hyperlink>
    </w:p>
    <w:p w14:paraId="790E9FDB" w14:textId="69F732E6" w:rsidR="00CF1134" w:rsidRDefault="008700B4" w:rsidP="000366F1">
      <w:pPr>
        <w:pStyle w:val="SUPSITestoArial10"/>
      </w:pPr>
      <w:hyperlink r:id="rId53" w:history="1">
        <w:r w:rsidR="00C43FDF" w:rsidRPr="00F512DB">
          <w:rPr>
            <w:rStyle w:val="Collegamentoipertestuale"/>
            <w:rFonts w:ascii="Arial" w:hAnsi="Arial"/>
          </w:rPr>
          <w:t>https://www.claudiobernasconi.ch/2019/01/30/is-wpf-still-relevant-in-2019/</w:t>
        </w:r>
      </w:hyperlink>
    </w:p>
    <w:p w14:paraId="76D17519" w14:textId="4D647E12" w:rsidR="00C43FDF" w:rsidRDefault="008700B4" w:rsidP="000366F1">
      <w:pPr>
        <w:pStyle w:val="SUPSITestoArial10"/>
      </w:pPr>
      <w:hyperlink r:id="rId54" w:history="1">
        <w:r w:rsidR="00C43FDF" w:rsidRPr="00F512DB">
          <w:rPr>
            <w:rStyle w:val="Collegamentoipertestuale"/>
            <w:rFonts w:ascii="Arial" w:hAnsi="Arial"/>
          </w:rPr>
          <w:t>https://swharden.com/CsharpDataVis/alt/drawing-library-comparison.md.html</w:t>
        </w:r>
      </w:hyperlink>
    </w:p>
    <w:p w14:paraId="520D872E" w14:textId="3CE71D0C" w:rsidR="00C43FDF" w:rsidRDefault="008700B4" w:rsidP="000366F1">
      <w:pPr>
        <w:pStyle w:val="SUPSITestoArial10"/>
      </w:pPr>
      <w:hyperlink r:id="rId55" w:history="1">
        <w:r w:rsidR="00026F65" w:rsidRPr="00F512DB">
          <w:rPr>
            <w:rStyle w:val="Collegamentoipertestuale"/>
            <w:rFonts w:ascii="Arial" w:hAnsi="Arial"/>
          </w:rPr>
          <w:t>https://visualstudiomagazine.com/articles/2020/09/30/wpf-survey.aspx</w:t>
        </w:r>
      </w:hyperlink>
    </w:p>
    <w:p w14:paraId="0B8F6462" w14:textId="7E216870" w:rsidR="00026F65" w:rsidRDefault="008700B4" w:rsidP="000366F1">
      <w:pPr>
        <w:pStyle w:val="SUPSITestoArial10"/>
      </w:pPr>
      <w:hyperlink r:id="rId56" w:history="1">
        <w:r w:rsidR="00C963D7" w:rsidRPr="00F512DB">
          <w:rPr>
            <w:rStyle w:val="Collegamentoipertestuale"/>
            <w:rFonts w:ascii="Arial" w:hAnsi="Arial"/>
          </w:rPr>
          <w:t>https://medium.com/nerd-for-tech/7-best-programming-languages-to-learn-in-2021-97f7d9dc5938</w:t>
        </w:r>
      </w:hyperlink>
    </w:p>
    <w:p w14:paraId="46C17EB2" w14:textId="5D171687" w:rsidR="00C963D7" w:rsidRDefault="008700B4" w:rsidP="000366F1">
      <w:pPr>
        <w:pStyle w:val="SUPSITestoArial10"/>
      </w:pPr>
      <w:hyperlink r:id="rId57" w:history="1">
        <w:r w:rsidR="00C963D7" w:rsidRPr="00F512DB">
          <w:rPr>
            <w:rStyle w:val="Collegamentoipertestuale"/>
            <w:rFonts w:ascii="Arial" w:hAnsi="Arial"/>
          </w:rPr>
          <w:t>https://www.simplilearn.com/best-programming-languages-start-learning-today-article</w:t>
        </w:r>
      </w:hyperlink>
    </w:p>
    <w:p w14:paraId="24F376AF" w14:textId="77777777" w:rsidR="00C963D7" w:rsidRDefault="00C963D7" w:rsidP="000366F1">
      <w:pPr>
        <w:pStyle w:val="SUPSITestoArial10"/>
      </w:pPr>
    </w:p>
    <w:p w14:paraId="5BE65B1C" w14:textId="05EF48EA" w:rsidR="00834B17" w:rsidRDefault="00834B17" w:rsidP="000366F1">
      <w:pPr>
        <w:pStyle w:val="SUPSITestoArial10"/>
      </w:pPr>
    </w:p>
    <w:p w14:paraId="47CCFE77" w14:textId="12C3A1DB" w:rsidR="00802995" w:rsidRDefault="008700B4" w:rsidP="000366F1">
      <w:pPr>
        <w:pStyle w:val="SUPSITestoArial10"/>
      </w:pPr>
      <w:hyperlink r:id="rId58" w:history="1">
        <w:r w:rsidR="00802995" w:rsidRPr="00F512DB">
          <w:rPr>
            <w:rStyle w:val="Collegamentoipertestuale"/>
            <w:rFonts w:ascii="Arial" w:hAnsi="Arial"/>
          </w:rPr>
          <w:t>https://www.youtube.com/watch?v=snYcPpZT1Gg&amp;ab_channel=shadsluiter</w:t>
        </w:r>
      </w:hyperlink>
    </w:p>
    <w:p w14:paraId="74B97DD6" w14:textId="77777777" w:rsidR="00802995" w:rsidRPr="006D59CC" w:rsidRDefault="00802995" w:rsidP="000366F1">
      <w:pPr>
        <w:pStyle w:val="SUPSITestoArial10"/>
      </w:pPr>
    </w:p>
    <w:p w14:paraId="7DABD111" w14:textId="77777777" w:rsidR="000366F1" w:rsidRDefault="000366F1" w:rsidP="000366F1"/>
    <w:p w14:paraId="438084FE" w14:textId="7727D94C" w:rsidR="000366F1" w:rsidRDefault="000A075F" w:rsidP="000A075F">
      <w:pPr>
        <w:pStyle w:val="Titolo2"/>
      </w:pPr>
      <w:bookmarkStart w:id="165" w:name="_Toc94462467"/>
      <w:r>
        <w:t>Sitografia</w:t>
      </w:r>
      <w:bookmarkEnd w:id="165"/>
    </w:p>
    <w:p w14:paraId="4EC830DE" w14:textId="216E06D6" w:rsidR="00F32692" w:rsidRPr="00F32692" w:rsidRDefault="00F32692" w:rsidP="00F32692">
      <w:pPr>
        <w:pStyle w:val="Titolo3"/>
      </w:pPr>
      <w:bookmarkStart w:id="166" w:name="_Toc94462468"/>
      <w:r>
        <w:t>Pagine</w:t>
      </w:r>
      <w:bookmarkEnd w:id="166"/>
    </w:p>
    <w:p w14:paraId="347ADC04" w14:textId="335D6910" w:rsidR="000366F1" w:rsidRPr="000A075F" w:rsidRDefault="000A075F" w:rsidP="000366F1">
      <w:pPr>
        <w:rPr>
          <w:rFonts w:ascii="Arial" w:hAnsi="Arial" w:cs="Arial"/>
          <w:sz w:val="20"/>
          <w:szCs w:val="20"/>
        </w:rPr>
      </w:pPr>
      <w:r>
        <w:rPr>
          <w:rFonts w:ascii="Arial" w:hAnsi="Arial" w:cs="Arial"/>
          <w:sz w:val="20"/>
          <w:szCs w:val="20"/>
        </w:rPr>
        <w:t>Windows Form</w:t>
      </w:r>
    </w:p>
    <w:p w14:paraId="685753D3" w14:textId="7AB29D44" w:rsidR="000366F1" w:rsidRDefault="008700B4" w:rsidP="000366F1">
      <w:hyperlink r:id="rId59" w:history="1">
        <w:r w:rsidR="000A075F" w:rsidRPr="000529BB">
          <w:rPr>
            <w:rStyle w:val="Collegamentoipertestuale"/>
            <w:rFonts w:ascii="Cambria" w:hAnsi="Cambria"/>
          </w:rPr>
          <w:t>https://en.wikipedia.org/wiki/Windows_Forms</w:t>
        </w:r>
      </w:hyperlink>
      <w:r w:rsidR="000A075F">
        <w:t>, ultimo consulto 23 gennaio 2022</w:t>
      </w:r>
    </w:p>
    <w:p w14:paraId="7937C5B4" w14:textId="19DB48EC" w:rsidR="000366F1" w:rsidRDefault="000A075F" w:rsidP="000366F1">
      <w:r>
        <w:t>Windows Presentation Foundation</w:t>
      </w:r>
    </w:p>
    <w:p w14:paraId="6BA8747D" w14:textId="331430FE" w:rsidR="000366F1" w:rsidRDefault="008700B4" w:rsidP="000366F1">
      <w:hyperlink r:id="rId60" w:history="1">
        <w:r w:rsidR="000A075F" w:rsidRPr="000529BB">
          <w:rPr>
            <w:rStyle w:val="Collegamentoipertestuale"/>
            <w:rFonts w:ascii="Cambria" w:hAnsi="Cambria"/>
          </w:rPr>
          <w:t>https://en.wikipedia.org/wiki/Windows_Presentation_Foundation</w:t>
        </w:r>
      </w:hyperlink>
      <w:r w:rsidR="000A075F">
        <w:t>, 23 gennaio 2022</w:t>
      </w:r>
    </w:p>
    <w:p w14:paraId="28A846DC" w14:textId="2B2AE11C" w:rsidR="00C13F4A" w:rsidRDefault="00C13F4A" w:rsidP="000366F1">
      <w:r>
        <w:t xml:space="preserve">Confronto WPF e </w:t>
      </w:r>
      <w:proofErr w:type="spellStart"/>
      <w:r>
        <w:t>WinForms</w:t>
      </w:r>
      <w:proofErr w:type="spellEnd"/>
    </w:p>
    <w:p w14:paraId="270ACAF6" w14:textId="2F175863" w:rsidR="00C13F4A" w:rsidRDefault="008700B4" w:rsidP="00C13F4A">
      <w:pPr>
        <w:pStyle w:val="SUPSITestoArial10"/>
      </w:pPr>
      <w:hyperlink r:id="rId61" w:history="1">
        <w:r w:rsidR="00C13F4A" w:rsidRPr="00F512DB">
          <w:rPr>
            <w:rStyle w:val="Collegamentoipertestuale"/>
            <w:rFonts w:ascii="Arial" w:hAnsi="Arial"/>
          </w:rPr>
          <w:t>https://www.geeksforgeeks.org/difference-between-wpf-and-winforms/</w:t>
        </w:r>
      </w:hyperlink>
    </w:p>
    <w:p w14:paraId="3889C10B" w14:textId="29D244CC" w:rsidR="000366F1" w:rsidRDefault="00F32692" w:rsidP="000366F1">
      <w:r>
        <w:t>.NET 6</w:t>
      </w:r>
    </w:p>
    <w:p w14:paraId="02A6129D" w14:textId="01FF8C21" w:rsidR="00F32692" w:rsidRDefault="008700B4" w:rsidP="000366F1">
      <w:hyperlink r:id="rId62" w:history="1">
        <w:r w:rsidR="00F32692" w:rsidRPr="00E11016">
          <w:rPr>
            <w:rStyle w:val="Collegamentoipertestuale"/>
            <w:rFonts w:ascii="Cambria" w:hAnsi="Cambria"/>
          </w:rPr>
          <w:t>https://www.winfxitalia.com/articoli/dotnet6/introduzione-dotnet6-csharp10.aspx</w:t>
        </w:r>
      </w:hyperlink>
    </w:p>
    <w:p w14:paraId="1A9B0642" w14:textId="7AEF4994" w:rsidR="00F32692" w:rsidRDefault="00122F37" w:rsidP="000366F1">
      <w:r>
        <w:t>C#</w:t>
      </w:r>
    </w:p>
    <w:p w14:paraId="48E6B391" w14:textId="21B061D8" w:rsidR="00122F37" w:rsidRDefault="008700B4" w:rsidP="000366F1">
      <w:hyperlink r:id="rId63" w:anchor="Nuove_funzioni_introdotte_con_la_versione_8_del_linguaggio[12" w:history="1">
        <w:r w:rsidR="00122F37" w:rsidRPr="00A70DA9">
          <w:rPr>
            <w:rStyle w:val="Collegamentoipertestuale"/>
            <w:rFonts w:ascii="Cambria" w:hAnsi="Cambria"/>
          </w:rPr>
          <w:t>https://it.wikipedia.org/wiki/C_sharp#Nuove_funzioni_introdotte_con_la_versione_8_del_linguaggio[12</w:t>
        </w:r>
      </w:hyperlink>
      <w:r w:rsidR="00122F37" w:rsidRPr="00122F37">
        <w:t>]</w:t>
      </w:r>
    </w:p>
    <w:p w14:paraId="2CC0B338" w14:textId="78788DFA" w:rsidR="00122F37" w:rsidRDefault="00167EDE" w:rsidP="000366F1">
      <w:r>
        <w:t xml:space="preserve">Metodo </w:t>
      </w:r>
      <w:proofErr w:type="spellStart"/>
      <w:r>
        <w:t>BinarySearch</w:t>
      </w:r>
      <w:proofErr w:type="spellEnd"/>
      <w:r>
        <w:t xml:space="preserve"> sulle collezioni</w:t>
      </w:r>
    </w:p>
    <w:p w14:paraId="43EB9F3D" w14:textId="054C00F6" w:rsidR="00167EDE" w:rsidRDefault="008700B4" w:rsidP="000366F1">
      <w:hyperlink r:id="rId64" w:history="1">
        <w:r w:rsidR="00167EDE" w:rsidRPr="00933466">
          <w:rPr>
            <w:rStyle w:val="Collegamentoipertestuale"/>
            <w:rFonts w:ascii="Cambria" w:hAnsi="Cambria"/>
          </w:rPr>
          <w:t>https://docs.microsoft.com/en-us/dotnet/api/system.collections.generic.list-1.binarysearch?view=net-6.0</w:t>
        </w:r>
      </w:hyperlink>
    </w:p>
    <w:p w14:paraId="2B0C9EE3" w14:textId="35F884AD" w:rsidR="00167EDE" w:rsidRDefault="008B04C4" w:rsidP="000366F1">
      <w:r>
        <w:t>Ricerca binaria</w:t>
      </w:r>
    </w:p>
    <w:p w14:paraId="1A069EF7" w14:textId="202D1C66" w:rsidR="008B04C4" w:rsidRDefault="008700B4" w:rsidP="000366F1">
      <w:hyperlink r:id="rId65" w:history="1">
        <w:r w:rsidR="008B04C4" w:rsidRPr="004033A1">
          <w:rPr>
            <w:rStyle w:val="Collegamentoipertestuale"/>
            <w:rFonts w:ascii="Cambria" w:hAnsi="Cambria"/>
          </w:rPr>
          <w:t>https://it.wikipedia.org/wiki/Ricerca_dicotomica</w:t>
        </w:r>
      </w:hyperlink>
    </w:p>
    <w:p w14:paraId="568356A2" w14:textId="23FDFD57" w:rsidR="008B04C4" w:rsidRDefault="0024657E" w:rsidP="000366F1">
      <w:r>
        <w:t>User control</w:t>
      </w:r>
    </w:p>
    <w:p w14:paraId="61ECC0E7" w14:textId="1C03B640" w:rsidR="0024657E" w:rsidRDefault="008700B4" w:rsidP="000366F1">
      <w:hyperlink r:id="rId66" w:history="1">
        <w:r w:rsidR="0024657E" w:rsidRPr="009E1778">
          <w:rPr>
            <w:rStyle w:val="Collegamentoipertestuale"/>
            <w:rFonts w:ascii="Cambria" w:hAnsi="Cambria"/>
          </w:rPr>
          <w:t>https://docs.microsoft.com/en-us/dotnet/api/system.windows.forms.usercontrol?view=windowsdesktop-6.0</w:t>
        </w:r>
      </w:hyperlink>
    </w:p>
    <w:p w14:paraId="035ADB61" w14:textId="77777777" w:rsidR="0024657E" w:rsidRDefault="0024657E" w:rsidP="000366F1"/>
    <w:p w14:paraId="17BF908D" w14:textId="59918FDD" w:rsidR="000366F1" w:rsidRDefault="00F32692" w:rsidP="00F32692">
      <w:pPr>
        <w:pStyle w:val="Titolo3"/>
      </w:pPr>
      <w:bookmarkStart w:id="167" w:name="_Toc94462469"/>
      <w:r>
        <w:t>Immagini</w:t>
      </w:r>
      <w:bookmarkEnd w:id="167"/>
    </w:p>
    <w:p w14:paraId="2B1924A0" w14:textId="018CD526" w:rsidR="000366F1" w:rsidRDefault="00F32692" w:rsidP="000366F1">
      <w:r>
        <w:t>.NET 6</w:t>
      </w:r>
    </w:p>
    <w:p w14:paraId="7E9ED8D3" w14:textId="556F40E0" w:rsidR="000366F1" w:rsidRDefault="008700B4" w:rsidP="000366F1">
      <w:hyperlink r:id="rId67" w:history="1">
        <w:r w:rsidR="00F32692" w:rsidRPr="00E11016">
          <w:rPr>
            <w:rStyle w:val="Collegamentoipertestuale"/>
            <w:rFonts w:ascii="Cambria" w:hAnsi="Cambria"/>
          </w:rPr>
          <w:t>https://www.winfxitalia.com/articoli/dotnet6/introduzione-dotnet6-csharp10.aspx</w:t>
        </w:r>
      </w:hyperlink>
    </w:p>
    <w:p w14:paraId="274E629F" w14:textId="5742C5C1" w:rsidR="00F32692" w:rsidRDefault="00CA5AB1" w:rsidP="000366F1">
      <w:r>
        <w:t>MVC</w:t>
      </w:r>
    </w:p>
    <w:p w14:paraId="37A953F5" w14:textId="1D2B4167" w:rsidR="00CA5AB1" w:rsidRDefault="008700B4" w:rsidP="000366F1">
      <w:hyperlink r:id="rId68" w:history="1">
        <w:r w:rsidR="00CA5AB1" w:rsidRPr="00231842">
          <w:rPr>
            <w:rStyle w:val="Collegamentoipertestuale"/>
            <w:rFonts w:ascii="Cambria" w:hAnsi="Cambria"/>
          </w:rPr>
          <w:t>https://upload.wikimedia.org/wikipedia/commons/f/fd/MVC-Process.png</w:t>
        </w:r>
      </w:hyperlink>
    </w:p>
    <w:p w14:paraId="051B79FE" w14:textId="77777777" w:rsidR="00CA5AB1" w:rsidRDefault="00CA5AB1" w:rsidP="000366F1"/>
    <w:p w14:paraId="2EF11A87" w14:textId="77777777" w:rsidR="000366F1" w:rsidRDefault="000366F1" w:rsidP="000366F1"/>
    <w:p w14:paraId="72937AE4" w14:textId="77777777" w:rsidR="000366F1" w:rsidRDefault="000366F1" w:rsidP="000366F1"/>
    <w:p w14:paraId="1EDE7278" w14:textId="77777777" w:rsidR="000366F1" w:rsidRDefault="000366F1" w:rsidP="000366F1"/>
    <w:p w14:paraId="56DA1FF6" w14:textId="77777777" w:rsidR="000366F1" w:rsidRDefault="000366F1" w:rsidP="000366F1"/>
    <w:p w14:paraId="09090D51" w14:textId="77777777" w:rsidR="000366F1" w:rsidRDefault="000366F1" w:rsidP="000366F1"/>
    <w:p w14:paraId="3B5093F3" w14:textId="77777777" w:rsidR="000366F1" w:rsidRDefault="000366F1" w:rsidP="000366F1"/>
    <w:p w14:paraId="1D489B9C" w14:textId="77777777" w:rsidR="000366F1" w:rsidRDefault="000366F1" w:rsidP="000366F1"/>
    <w:p w14:paraId="05866A58" w14:textId="77777777" w:rsidR="000366F1" w:rsidRDefault="000366F1" w:rsidP="000366F1"/>
    <w:p w14:paraId="10AA6E11" w14:textId="77777777" w:rsidR="000366F1" w:rsidRDefault="000366F1" w:rsidP="000366F1"/>
    <w:p w14:paraId="754D2936" w14:textId="77777777" w:rsidR="000366F1" w:rsidRDefault="000366F1" w:rsidP="000366F1"/>
    <w:p w14:paraId="2C32EECF" w14:textId="77777777" w:rsidR="000366F1" w:rsidRDefault="000366F1" w:rsidP="000366F1"/>
    <w:p w14:paraId="39004E25" w14:textId="77777777" w:rsidR="000366F1" w:rsidRDefault="000366F1" w:rsidP="000366F1"/>
    <w:p w14:paraId="5BC2BE34" w14:textId="77777777" w:rsidR="000366F1" w:rsidRDefault="000366F1" w:rsidP="000366F1"/>
    <w:p w14:paraId="5907A5C8" w14:textId="77777777" w:rsidR="000366F1" w:rsidRDefault="000366F1" w:rsidP="000366F1"/>
    <w:p w14:paraId="156FE225" w14:textId="77777777" w:rsidR="000366F1" w:rsidRDefault="000366F1" w:rsidP="000366F1"/>
    <w:p w14:paraId="00435BEB" w14:textId="77777777" w:rsidR="000366F1" w:rsidRDefault="000366F1" w:rsidP="000366F1"/>
    <w:p w14:paraId="3329FBDF" w14:textId="77777777" w:rsidR="000366F1" w:rsidRDefault="000366F1" w:rsidP="000366F1"/>
    <w:p w14:paraId="6CB06803" w14:textId="77777777" w:rsidR="000366F1" w:rsidRDefault="000366F1" w:rsidP="000366F1"/>
    <w:p w14:paraId="469326B0" w14:textId="77777777" w:rsidR="000366F1" w:rsidRDefault="000366F1" w:rsidP="000366F1"/>
    <w:p w14:paraId="1640017C" w14:textId="77777777" w:rsidR="000366F1" w:rsidRDefault="000366F1" w:rsidP="000366F1"/>
    <w:p w14:paraId="3085B9D4" w14:textId="77777777" w:rsidR="000366F1" w:rsidRDefault="000366F1" w:rsidP="000366F1"/>
    <w:p w14:paraId="1536D44F" w14:textId="77777777" w:rsidR="000366F1" w:rsidRPr="002E5793" w:rsidRDefault="000366F1" w:rsidP="000366F1">
      <w:pPr>
        <w:pStyle w:val="SUPSITestoArial10"/>
        <w:rPr>
          <w:sz w:val="36"/>
          <w:szCs w:val="36"/>
        </w:rPr>
      </w:pPr>
      <w:r w:rsidRPr="002E5793">
        <w:rPr>
          <w:sz w:val="36"/>
          <w:szCs w:val="36"/>
        </w:rPr>
        <w:t>Appendici</w:t>
      </w:r>
    </w:p>
    <w:p w14:paraId="737B8974" w14:textId="77777777" w:rsidR="000366F1" w:rsidRDefault="000366F1" w:rsidP="000366F1">
      <w:pPr>
        <w:pStyle w:val="SUPSITestoArial10"/>
      </w:pPr>
    </w:p>
    <w:p w14:paraId="65550E2A" w14:textId="77777777" w:rsidR="000366F1" w:rsidRPr="00BB1AE8" w:rsidRDefault="000366F1" w:rsidP="000366F1">
      <w:pPr>
        <w:pStyle w:val="SUPSITestoArial10"/>
      </w:pPr>
      <w:r w:rsidRPr="00BB1AE8">
        <w:t>Sono inserite direttamente nel fascicolo della documentazione.</w:t>
      </w:r>
    </w:p>
    <w:p w14:paraId="0B0D582C" w14:textId="77777777" w:rsidR="000366F1" w:rsidRPr="00BB1AE8" w:rsidRDefault="000366F1" w:rsidP="000366F1">
      <w:pPr>
        <w:pStyle w:val="SUPSITestoArial10"/>
      </w:pPr>
      <w:r w:rsidRPr="00BB1AE8">
        <w:lastRenderedPageBreak/>
        <w:t>Vanno identificate singolarmente con A1, A2, A3, ecc. e i relativi titoli, oppure a gruppi con A1, A2, ecc., B1, B2, ecc., C1, C2, ecc., nel caso si vogliano evidenziare dei blocchi di appendici dello stesso tipo, come ad es. schemi, diagrammi, listati, ecc.</w:t>
      </w:r>
    </w:p>
    <w:p w14:paraId="19FC4D94" w14:textId="77777777" w:rsidR="000366F1" w:rsidRPr="00BB1AE8" w:rsidRDefault="000366F1" w:rsidP="000366F1">
      <w:pPr>
        <w:pStyle w:val="SUPSITestoArial10"/>
      </w:pPr>
    </w:p>
    <w:p w14:paraId="7F38E614" w14:textId="77777777" w:rsidR="000366F1" w:rsidRPr="00BB1AE8" w:rsidRDefault="000366F1" w:rsidP="000366F1">
      <w:pPr>
        <w:pStyle w:val="SUPSITestoArial10"/>
      </w:pPr>
      <w:r w:rsidRPr="00BB1AE8">
        <w:t>Nel caso di appendici su cui sia impossibile o troppo complicato inserire la numerazione delle pagine, come ad esempio listati già formattati, va inserita una prima pagina numerata che riporti il contenuto e il numero di pagine dell’appendice stessa, facendo poi seguire le pagine originali (con numerazione autonoma o senza numerazione).</w:t>
      </w:r>
    </w:p>
    <w:p w14:paraId="44DF79C3" w14:textId="77777777" w:rsidR="000366F1" w:rsidRDefault="000366F1" w:rsidP="000366F1"/>
    <w:p w14:paraId="4C4F0847" w14:textId="77777777" w:rsidR="000366F1" w:rsidRDefault="000366F1" w:rsidP="000366F1"/>
    <w:p w14:paraId="0EFD6EDA" w14:textId="77777777" w:rsidR="000366F1" w:rsidRDefault="000366F1" w:rsidP="000366F1"/>
    <w:p w14:paraId="2B92599E" w14:textId="77777777" w:rsidR="000366F1" w:rsidRDefault="000366F1" w:rsidP="000366F1"/>
    <w:p w14:paraId="2884D39F" w14:textId="77777777" w:rsidR="000366F1" w:rsidRDefault="000366F1" w:rsidP="000366F1"/>
    <w:p w14:paraId="0AB750B5" w14:textId="77777777" w:rsidR="000366F1" w:rsidRDefault="000366F1" w:rsidP="000366F1"/>
    <w:p w14:paraId="359FF058" w14:textId="77777777" w:rsidR="000366F1" w:rsidRDefault="000366F1" w:rsidP="000366F1"/>
    <w:p w14:paraId="53D42979" w14:textId="77777777" w:rsidR="000366F1" w:rsidRDefault="000366F1" w:rsidP="000366F1"/>
    <w:p w14:paraId="0D47E811" w14:textId="77777777" w:rsidR="000366F1" w:rsidRDefault="000366F1" w:rsidP="000366F1"/>
    <w:p w14:paraId="1A9E973D" w14:textId="77777777" w:rsidR="000366F1" w:rsidRDefault="000366F1" w:rsidP="000366F1"/>
    <w:p w14:paraId="511CC870" w14:textId="77777777" w:rsidR="000366F1" w:rsidRDefault="000366F1" w:rsidP="000366F1"/>
    <w:p w14:paraId="58426340" w14:textId="77777777" w:rsidR="000366F1" w:rsidRDefault="000366F1" w:rsidP="000366F1"/>
    <w:p w14:paraId="05E6840B" w14:textId="77777777" w:rsidR="000366F1" w:rsidRDefault="000366F1" w:rsidP="000366F1"/>
    <w:p w14:paraId="77643BC9" w14:textId="77777777" w:rsidR="000366F1" w:rsidRDefault="000366F1" w:rsidP="000366F1"/>
    <w:p w14:paraId="5B568B26" w14:textId="77777777" w:rsidR="000366F1" w:rsidRDefault="000366F1" w:rsidP="000366F1"/>
    <w:p w14:paraId="222517D5" w14:textId="77777777" w:rsidR="000366F1" w:rsidRDefault="000366F1" w:rsidP="000366F1"/>
    <w:p w14:paraId="041016DB" w14:textId="77777777" w:rsidR="000366F1" w:rsidRDefault="000366F1" w:rsidP="000366F1"/>
    <w:p w14:paraId="7849862E" w14:textId="77777777" w:rsidR="000366F1" w:rsidRDefault="000366F1" w:rsidP="000366F1"/>
    <w:p w14:paraId="37AD7C83" w14:textId="77777777" w:rsidR="000366F1" w:rsidRDefault="000366F1" w:rsidP="000366F1"/>
    <w:p w14:paraId="158E735A" w14:textId="77777777" w:rsidR="000366F1" w:rsidRDefault="000366F1" w:rsidP="000366F1"/>
    <w:p w14:paraId="14EBFB4C" w14:textId="77777777" w:rsidR="000366F1" w:rsidRDefault="000366F1" w:rsidP="000366F1"/>
    <w:p w14:paraId="3C143D8B" w14:textId="77777777" w:rsidR="000366F1" w:rsidRDefault="000366F1" w:rsidP="000366F1"/>
    <w:p w14:paraId="6F89DA68" w14:textId="77777777" w:rsidR="000366F1" w:rsidRDefault="000366F1" w:rsidP="000366F1"/>
    <w:p w14:paraId="168CAA9D" w14:textId="77777777" w:rsidR="000366F1" w:rsidRDefault="000366F1" w:rsidP="000366F1"/>
    <w:p w14:paraId="2D7A12FE" w14:textId="77777777" w:rsidR="000366F1" w:rsidRDefault="000366F1" w:rsidP="000366F1"/>
    <w:p w14:paraId="3F375877" w14:textId="77777777" w:rsidR="000366F1" w:rsidRDefault="000366F1" w:rsidP="000366F1"/>
    <w:p w14:paraId="49499DEE" w14:textId="77777777" w:rsidR="000366F1" w:rsidRDefault="000366F1" w:rsidP="000366F1"/>
    <w:p w14:paraId="283C7EFE" w14:textId="77777777" w:rsidR="000366F1" w:rsidRDefault="000366F1" w:rsidP="000366F1"/>
    <w:p w14:paraId="33E08D59" w14:textId="77777777" w:rsidR="000366F1" w:rsidRDefault="000366F1" w:rsidP="000366F1"/>
    <w:p w14:paraId="489B5637" w14:textId="77777777" w:rsidR="000366F1" w:rsidRDefault="000366F1" w:rsidP="000366F1"/>
    <w:p w14:paraId="0A474F61" w14:textId="77777777" w:rsidR="000366F1" w:rsidRDefault="000366F1" w:rsidP="000366F1"/>
    <w:p w14:paraId="6CBCF615" w14:textId="77777777" w:rsidR="000366F1" w:rsidRDefault="000366F1" w:rsidP="000366F1"/>
    <w:p w14:paraId="28396629" w14:textId="77777777" w:rsidR="000366F1" w:rsidRDefault="000366F1" w:rsidP="000366F1"/>
    <w:p w14:paraId="3D110757" w14:textId="77777777" w:rsidR="000366F1" w:rsidRPr="002E5793" w:rsidRDefault="000366F1" w:rsidP="000366F1">
      <w:pPr>
        <w:pStyle w:val="SUPSITestoArial10"/>
        <w:rPr>
          <w:sz w:val="36"/>
          <w:szCs w:val="36"/>
        </w:rPr>
      </w:pPr>
      <w:r w:rsidRPr="002E5793">
        <w:rPr>
          <w:sz w:val="36"/>
          <w:szCs w:val="36"/>
        </w:rPr>
        <w:t>Allegati</w:t>
      </w:r>
    </w:p>
    <w:p w14:paraId="51536348" w14:textId="77777777" w:rsidR="000366F1" w:rsidRDefault="000366F1" w:rsidP="000366F1">
      <w:pPr>
        <w:pStyle w:val="SUPSITestoArial10"/>
      </w:pPr>
    </w:p>
    <w:p w14:paraId="0714905C" w14:textId="77777777" w:rsidR="000366F1" w:rsidRPr="00BB1AE8" w:rsidRDefault="000366F1" w:rsidP="000366F1">
      <w:pPr>
        <w:pStyle w:val="SUPSITestoArial10"/>
      </w:pPr>
      <w:r w:rsidRPr="00BB1AE8">
        <w:lastRenderedPageBreak/>
        <w:t>Fanno parte della documentazione, ma non del relativo fascicolo, trattandosi di materiale separato, anche se riferito alla documentazione stessa.</w:t>
      </w:r>
    </w:p>
    <w:p w14:paraId="3AF2CCAC" w14:textId="77777777" w:rsidR="000366F1" w:rsidRPr="00BB1AE8" w:rsidRDefault="000366F1" w:rsidP="000366F1">
      <w:pPr>
        <w:pStyle w:val="SUPSITestoArial10"/>
      </w:pPr>
      <w:r w:rsidRPr="00BB1AE8">
        <w:t xml:space="preserve">Si tratta del CD contenente la documentazione stessa e altro materiale riferito al progetto, </w:t>
      </w:r>
      <w:proofErr w:type="spellStart"/>
      <w:r w:rsidRPr="00BB1AE8">
        <w:t>ev</w:t>
      </w:r>
      <w:proofErr w:type="spellEnd"/>
      <w:r w:rsidRPr="00BB1AE8">
        <w:t xml:space="preserve">. fascicoli separati (come ad es. un Manuale d’uso), </w:t>
      </w:r>
      <w:proofErr w:type="spellStart"/>
      <w:r w:rsidRPr="00BB1AE8">
        <w:t>ev</w:t>
      </w:r>
      <w:proofErr w:type="spellEnd"/>
      <w:r w:rsidRPr="00BB1AE8">
        <w:t>. materiale sperimentale del progetto.</w:t>
      </w:r>
    </w:p>
    <w:p w14:paraId="0FA2C59E" w14:textId="77777777" w:rsidR="000366F1" w:rsidRPr="00BB1AE8" w:rsidRDefault="000366F1" w:rsidP="000366F1">
      <w:pPr>
        <w:pStyle w:val="SUPSITestoArial10"/>
      </w:pPr>
      <w:r w:rsidRPr="00BB1AE8">
        <w:t>L’identificazione avviene come per le Appendici, usando però lettere iniziali diverse, in modo da non confondere Appendici e Allegati.</w:t>
      </w:r>
    </w:p>
    <w:p w14:paraId="7283FDC9" w14:textId="77777777" w:rsidR="000366F1" w:rsidRPr="00BB1AE8" w:rsidRDefault="000366F1" w:rsidP="000366F1">
      <w:pPr>
        <w:pStyle w:val="SUPSITestoArial10"/>
      </w:pPr>
    </w:p>
    <w:p w14:paraId="4CABFB7C" w14:textId="77777777" w:rsidR="000366F1" w:rsidRPr="00BB1AE8" w:rsidRDefault="000366F1" w:rsidP="000366F1">
      <w:pPr>
        <w:pStyle w:val="SUPSITestoArial10"/>
      </w:pPr>
      <w:r w:rsidRPr="00BB1AE8">
        <w:t>Importante: gli Allegati, essendo separati, vanno sempre corredati di scritte o etichette che li identifichino come relativi al progetto e alla documentazione cui si riferiscono (titolo, codice, ecc.).</w:t>
      </w:r>
    </w:p>
    <w:p w14:paraId="7CDB9A70" w14:textId="77777777" w:rsidR="000366F1" w:rsidRDefault="000366F1" w:rsidP="000366F1"/>
    <w:p w14:paraId="0FC0A517" w14:textId="77777777" w:rsidR="000366F1" w:rsidRDefault="000366F1" w:rsidP="000366F1"/>
    <w:p w14:paraId="6C8A1422" w14:textId="77777777" w:rsidR="000366F1" w:rsidRDefault="000366F1" w:rsidP="000366F1"/>
    <w:p w14:paraId="08333FB6" w14:textId="77777777" w:rsidR="000366F1" w:rsidRDefault="000366F1" w:rsidP="000366F1"/>
    <w:p w14:paraId="311FD733" w14:textId="77777777" w:rsidR="000366F1" w:rsidRDefault="000366F1" w:rsidP="000366F1"/>
    <w:p w14:paraId="2D8F8E34" w14:textId="77777777" w:rsidR="000366F1" w:rsidRDefault="000366F1" w:rsidP="000366F1"/>
    <w:p w14:paraId="774F3016" w14:textId="77777777" w:rsidR="000366F1" w:rsidRDefault="000366F1" w:rsidP="000366F1"/>
    <w:p w14:paraId="33F4BBF9" w14:textId="77777777" w:rsidR="000366F1" w:rsidRDefault="000366F1" w:rsidP="000366F1"/>
    <w:p w14:paraId="4EDBFC39" w14:textId="77777777" w:rsidR="000366F1" w:rsidRDefault="000366F1" w:rsidP="000366F1"/>
    <w:p w14:paraId="6867FC75" w14:textId="77777777" w:rsidR="000366F1" w:rsidRDefault="000366F1" w:rsidP="000366F1"/>
    <w:p w14:paraId="784D07F7" w14:textId="77777777" w:rsidR="000366F1" w:rsidRDefault="000366F1" w:rsidP="000366F1"/>
    <w:p w14:paraId="3E378B69" w14:textId="77777777" w:rsidR="000366F1" w:rsidRDefault="000366F1" w:rsidP="000366F1"/>
    <w:p w14:paraId="73EC1E92" w14:textId="77777777" w:rsidR="000366F1" w:rsidRDefault="000366F1" w:rsidP="000366F1"/>
    <w:p w14:paraId="445DC8AA" w14:textId="77777777" w:rsidR="000366F1" w:rsidRDefault="000366F1" w:rsidP="000366F1"/>
    <w:p w14:paraId="5CE804E3" w14:textId="77777777" w:rsidR="000366F1" w:rsidRDefault="000366F1" w:rsidP="000366F1"/>
    <w:p w14:paraId="4C105E38" w14:textId="77777777" w:rsidR="000366F1" w:rsidRDefault="000366F1" w:rsidP="000366F1"/>
    <w:p w14:paraId="2AFB5772" w14:textId="77777777" w:rsidR="000366F1" w:rsidRDefault="000366F1" w:rsidP="000366F1"/>
    <w:p w14:paraId="075686BC" w14:textId="77777777" w:rsidR="000366F1" w:rsidRDefault="000366F1" w:rsidP="000366F1"/>
    <w:p w14:paraId="1D7B975E" w14:textId="77777777" w:rsidR="000366F1" w:rsidRDefault="000366F1" w:rsidP="000366F1"/>
    <w:p w14:paraId="296AA60D" w14:textId="77777777" w:rsidR="000366F1" w:rsidRDefault="000366F1" w:rsidP="000366F1"/>
    <w:p w14:paraId="7B70FD56" w14:textId="77777777" w:rsidR="000366F1" w:rsidRDefault="000366F1" w:rsidP="000366F1"/>
    <w:p w14:paraId="38B3CA6C" w14:textId="77777777" w:rsidR="000366F1" w:rsidRDefault="000366F1" w:rsidP="000366F1"/>
    <w:p w14:paraId="64696693" w14:textId="77777777" w:rsidR="000366F1" w:rsidRDefault="000366F1" w:rsidP="000366F1"/>
    <w:p w14:paraId="3A911156" w14:textId="77777777" w:rsidR="000366F1" w:rsidRDefault="000366F1" w:rsidP="000366F1"/>
    <w:p w14:paraId="6A52D45A" w14:textId="77777777" w:rsidR="000366F1" w:rsidRDefault="000366F1" w:rsidP="000366F1"/>
    <w:p w14:paraId="06A95ECF" w14:textId="77777777" w:rsidR="000366F1" w:rsidRDefault="000366F1" w:rsidP="000366F1"/>
    <w:p w14:paraId="2AA6E412" w14:textId="77777777" w:rsidR="000366F1" w:rsidRDefault="000366F1" w:rsidP="000366F1"/>
    <w:p w14:paraId="5F885B35" w14:textId="77777777" w:rsidR="000366F1" w:rsidRDefault="000366F1" w:rsidP="000366F1"/>
    <w:p w14:paraId="0D1FE3D6" w14:textId="77777777" w:rsidR="000366F1" w:rsidRDefault="000366F1" w:rsidP="000366F1"/>
    <w:p w14:paraId="1B744B95" w14:textId="77777777" w:rsidR="000366F1" w:rsidRDefault="000366F1" w:rsidP="000366F1"/>
    <w:p w14:paraId="57844781" w14:textId="77777777" w:rsidR="000366F1" w:rsidRPr="00776A3E" w:rsidRDefault="000366F1" w:rsidP="000366F1">
      <w:pPr>
        <w:pStyle w:val="SUPSITestoArial11"/>
      </w:pPr>
    </w:p>
    <w:p w14:paraId="08B7F86F" w14:textId="77777777" w:rsidR="000366F1" w:rsidRPr="000366F1" w:rsidRDefault="000366F1" w:rsidP="000366F1">
      <w:pPr>
        <w:pStyle w:val="Nessunaspaziatura"/>
      </w:pPr>
    </w:p>
    <w:p w14:paraId="14C26244" w14:textId="77777777" w:rsidR="000366F1" w:rsidRDefault="000366F1" w:rsidP="009727D2">
      <w:pPr>
        <w:rPr>
          <w:rFonts w:ascii="Arial" w:hAnsi="Arial"/>
          <w:noProof/>
          <w:sz w:val="36"/>
          <w:szCs w:val="16"/>
        </w:rPr>
      </w:pPr>
      <w:r>
        <w:br w:type="page"/>
      </w:r>
    </w:p>
    <w:p w14:paraId="00407711" w14:textId="77777777" w:rsidR="003A61F3" w:rsidRPr="00E94B34" w:rsidRDefault="00F564BB" w:rsidP="003A61F3">
      <w:pPr>
        <w:pStyle w:val="SUPSITitolazione18"/>
        <w:rPr>
          <w:sz w:val="16"/>
        </w:rPr>
      </w:pPr>
      <w:r w:rsidRPr="00E94B34">
        <w:lastRenderedPageBreak/>
        <w:t>Titolazione &gt; (testo Arial 18)</w:t>
      </w:r>
    </w:p>
    <w:p w14:paraId="442468AB" w14:textId="77777777" w:rsidR="003A61F3" w:rsidRPr="006E2CFD" w:rsidRDefault="00F564BB" w:rsidP="003A61F3">
      <w:pPr>
        <w:pStyle w:val="SUPSITestoArial11"/>
      </w:pPr>
      <w:r w:rsidRPr="006E2CFD">
        <w:t>Sottotitoli e paragrafi introduttivi &gt; (testo Arial 11)</w:t>
      </w:r>
    </w:p>
    <w:p w14:paraId="43D04961" w14:textId="77777777" w:rsidR="003A61F3" w:rsidRPr="00776A3E" w:rsidRDefault="003A61F3" w:rsidP="003A61F3">
      <w:pPr>
        <w:pStyle w:val="SUPSITitolazione18"/>
      </w:pPr>
    </w:p>
    <w:p w14:paraId="289BEDA0" w14:textId="77777777" w:rsidR="003A61F3" w:rsidRPr="000366F1" w:rsidRDefault="00F564BB" w:rsidP="003A61F3">
      <w:pPr>
        <w:pStyle w:val="SUPSITitolettoArialbold9"/>
      </w:pPr>
      <w:r w:rsidRPr="000366F1">
        <w:t>The lazy duck &gt; (Arial bold 9)</w:t>
      </w:r>
    </w:p>
    <w:p w14:paraId="00F7CF5F" w14:textId="77777777" w:rsidR="003A61F3" w:rsidRPr="00776A3E" w:rsidRDefault="00F564BB" w:rsidP="003A61F3">
      <w:pPr>
        <w:pStyle w:val="SUPSITestoArial9"/>
      </w:pPr>
      <w:r w:rsidRPr="000366F1">
        <w:rPr>
          <w:lang w:val="en-US"/>
        </w:rPr>
        <w:t xml:space="preserve">Lorem ipsum dolor sit </w:t>
      </w:r>
      <w:proofErr w:type="spellStart"/>
      <w:r w:rsidRPr="000366F1">
        <w:rPr>
          <w:lang w:val="en-US"/>
        </w:rPr>
        <w:t>amet</w:t>
      </w:r>
      <w:proofErr w:type="spellEnd"/>
      <w:r w:rsidRPr="000366F1">
        <w:rPr>
          <w:lang w:val="en-US"/>
        </w:rPr>
        <w:t xml:space="preserve">, </w:t>
      </w:r>
      <w:proofErr w:type="spellStart"/>
      <w:r w:rsidRPr="000366F1">
        <w:rPr>
          <w:lang w:val="en-US"/>
        </w:rPr>
        <w:t>consectetur</w:t>
      </w:r>
      <w:proofErr w:type="spellEnd"/>
      <w:r w:rsidRPr="000366F1">
        <w:rPr>
          <w:lang w:val="en-US"/>
        </w:rPr>
        <w:t xml:space="preserve"> </w:t>
      </w:r>
      <w:proofErr w:type="spellStart"/>
      <w:r w:rsidRPr="000366F1">
        <w:rPr>
          <w:lang w:val="en-US"/>
        </w:rPr>
        <w:t>adipiscing</w:t>
      </w:r>
      <w:proofErr w:type="spellEnd"/>
      <w:r w:rsidRPr="000366F1">
        <w:rPr>
          <w:lang w:val="en-US"/>
        </w:rPr>
        <w:t xml:space="preserve"> </w:t>
      </w:r>
      <w:proofErr w:type="spellStart"/>
      <w:r w:rsidRPr="000366F1">
        <w:rPr>
          <w:lang w:val="en-US"/>
        </w:rPr>
        <w:t>elit</w:t>
      </w:r>
      <w:proofErr w:type="spellEnd"/>
      <w:r w:rsidRPr="000366F1">
        <w:rPr>
          <w:lang w:val="en-US"/>
        </w:rPr>
        <w:t xml:space="preserve">. Ut </w:t>
      </w:r>
      <w:proofErr w:type="spellStart"/>
      <w:r w:rsidRPr="000366F1">
        <w:rPr>
          <w:lang w:val="en-US"/>
        </w:rPr>
        <w:t>rutrum</w:t>
      </w:r>
      <w:proofErr w:type="spellEnd"/>
      <w:r w:rsidRPr="000366F1">
        <w:rPr>
          <w:lang w:val="en-US"/>
        </w:rPr>
        <w:t xml:space="preserve"> </w:t>
      </w:r>
      <w:proofErr w:type="spellStart"/>
      <w:r w:rsidRPr="000366F1">
        <w:rPr>
          <w:lang w:val="en-US"/>
        </w:rPr>
        <w:t>fringilla</w:t>
      </w:r>
      <w:proofErr w:type="spellEnd"/>
      <w:r w:rsidRPr="000366F1">
        <w:rPr>
          <w:lang w:val="en-US"/>
        </w:rPr>
        <w:t xml:space="preserve"> </w:t>
      </w:r>
      <w:proofErr w:type="spellStart"/>
      <w:r w:rsidRPr="000366F1">
        <w:rPr>
          <w:lang w:val="en-US"/>
        </w:rPr>
        <w:t>tortor</w:t>
      </w:r>
      <w:proofErr w:type="spellEnd"/>
      <w:r w:rsidRPr="000366F1">
        <w:rPr>
          <w:lang w:val="en-US"/>
        </w:rPr>
        <w:t xml:space="preserve">, id </w:t>
      </w:r>
      <w:proofErr w:type="spellStart"/>
      <w:r w:rsidRPr="000366F1">
        <w:rPr>
          <w:lang w:val="en-US"/>
        </w:rPr>
        <w:t>ullamcorper</w:t>
      </w:r>
      <w:proofErr w:type="spellEnd"/>
      <w:r w:rsidRPr="000366F1">
        <w:rPr>
          <w:lang w:val="en-US"/>
        </w:rPr>
        <w:t xml:space="preserve"> </w:t>
      </w:r>
      <w:proofErr w:type="spellStart"/>
      <w:r w:rsidRPr="000366F1">
        <w:rPr>
          <w:lang w:val="en-US"/>
        </w:rPr>
        <w:t>mauris</w:t>
      </w:r>
      <w:proofErr w:type="spellEnd"/>
      <w:r w:rsidRPr="000366F1">
        <w:rPr>
          <w:lang w:val="en-US"/>
        </w:rPr>
        <w:t xml:space="preserve"> </w:t>
      </w:r>
      <w:proofErr w:type="spellStart"/>
      <w:r w:rsidRPr="000366F1">
        <w:rPr>
          <w:lang w:val="en-US"/>
        </w:rPr>
        <w:t>elementum</w:t>
      </w:r>
      <w:proofErr w:type="spellEnd"/>
      <w:r w:rsidRPr="000366F1">
        <w:rPr>
          <w:lang w:val="en-US"/>
        </w:rPr>
        <w:t xml:space="preserve"> sit </w:t>
      </w:r>
      <w:proofErr w:type="spellStart"/>
      <w:r w:rsidRPr="000366F1">
        <w:rPr>
          <w:lang w:val="en-US"/>
        </w:rPr>
        <w:t>amet</w:t>
      </w:r>
      <w:proofErr w:type="spellEnd"/>
      <w:r w:rsidRPr="000366F1">
        <w:rPr>
          <w:lang w:val="en-US"/>
        </w:rPr>
        <w:t xml:space="preserve">. </w:t>
      </w:r>
      <w:proofErr w:type="spellStart"/>
      <w:r w:rsidRPr="000366F1">
        <w:rPr>
          <w:lang w:val="en-US"/>
        </w:rPr>
        <w:t>Mauris</w:t>
      </w:r>
      <w:proofErr w:type="spellEnd"/>
      <w:r w:rsidRPr="000366F1">
        <w:rPr>
          <w:lang w:val="en-US"/>
        </w:rPr>
        <w:t xml:space="preserve"> </w:t>
      </w:r>
      <w:proofErr w:type="spellStart"/>
      <w:r w:rsidRPr="000366F1">
        <w:rPr>
          <w:lang w:val="en-US"/>
        </w:rPr>
        <w:t>nec</w:t>
      </w:r>
      <w:proofErr w:type="spellEnd"/>
      <w:r w:rsidRPr="000366F1">
        <w:rPr>
          <w:lang w:val="en-US"/>
        </w:rPr>
        <w:t xml:space="preserve"> </w:t>
      </w:r>
      <w:proofErr w:type="spellStart"/>
      <w:r w:rsidRPr="000366F1">
        <w:rPr>
          <w:lang w:val="en-US"/>
        </w:rPr>
        <w:t>tellus</w:t>
      </w:r>
      <w:proofErr w:type="spellEnd"/>
      <w:r w:rsidRPr="000366F1">
        <w:rPr>
          <w:lang w:val="en-US"/>
        </w:rPr>
        <w:t xml:space="preserve"> </w:t>
      </w:r>
      <w:proofErr w:type="spellStart"/>
      <w:r w:rsidRPr="000366F1">
        <w:rPr>
          <w:lang w:val="en-US"/>
        </w:rPr>
        <w:t>purus</w:t>
      </w:r>
      <w:proofErr w:type="spellEnd"/>
      <w:r w:rsidRPr="000366F1">
        <w:rPr>
          <w:lang w:val="en-US"/>
        </w:rPr>
        <w:t xml:space="preserve">, vitae </w:t>
      </w:r>
      <w:proofErr w:type="spellStart"/>
      <w:r w:rsidRPr="000366F1">
        <w:rPr>
          <w:lang w:val="en-US"/>
        </w:rPr>
        <w:t>sollicitudin</w:t>
      </w:r>
      <w:proofErr w:type="spellEnd"/>
      <w:r w:rsidRPr="000366F1">
        <w:rPr>
          <w:lang w:val="en-US"/>
        </w:rPr>
        <w:t xml:space="preserve"> </w:t>
      </w:r>
      <w:proofErr w:type="spellStart"/>
      <w:r w:rsidRPr="000366F1">
        <w:rPr>
          <w:lang w:val="en-US"/>
        </w:rPr>
        <w:t>nunc</w:t>
      </w:r>
      <w:proofErr w:type="spellEnd"/>
      <w:r w:rsidRPr="000366F1">
        <w:rPr>
          <w:lang w:val="en-US"/>
        </w:rPr>
        <w:t xml:space="preserve">. Aenean </w:t>
      </w:r>
      <w:proofErr w:type="spellStart"/>
      <w:r w:rsidRPr="000366F1">
        <w:rPr>
          <w:lang w:val="en-US"/>
        </w:rPr>
        <w:t>suscipit</w:t>
      </w:r>
      <w:proofErr w:type="spellEnd"/>
      <w:r w:rsidRPr="000366F1">
        <w:rPr>
          <w:lang w:val="en-US"/>
        </w:rPr>
        <w:t xml:space="preserve">, ipsum vel </w:t>
      </w:r>
      <w:proofErr w:type="spellStart"/>
      <w:r w:rsidRPr="000366F1">
        <w:rPr>
          <w:lang w:val="en-US"/>
        </w:rPr>
        <w:t>vulputate</w:t>
      </w:r>
      <w:proofErr w:type="spellEnd"/>
      <w:r w:rsidRPr="000366F1">
        <w:rPr>
          <w:lang w:val="en-US"/>
        </w:rPr>
        <w:t xml:space="preserve"> </w:t>
      </w:r>
      <w:proofErr w:type="spellStart"/>
      <w:r w:rsidRPr="000366F1">
        <w:rPr>
          <w:lang w:val="en-US"/>
        </w:rPr>
        <w:t>lobortis</w:t>
      </w:r>
      <w:proofErr w:type="spellEnd"/>
      <w:r w:rsidRPr="000366F1">
        <w:rPr>
          <w:lang w:val="en-US"/>
        </w:rPr>
        <w:t xml:space="preserve">, </w:t>
      </w:r>
      <w:proofErr w:type="spellStart"/>
      <w:r w:rsidRPr="000366F1">
        <w:rPr>
          <w:lang w:val="en-US"/>
        </w:rPr>
        <w:t>orci</w:t>
      </w:r>
      <w:proofErr w:type="spellEnd"/>
      <w:r w:rsidRPr="000366F1">
        <w:rPr>
          <w:lang w:val="en-US"/>
        </w:rPr>
        <w:t xml:space="preserve"> </w:t>
      </w:r>
      <w:proofErr w:type="spellStart"/>
      <w:r w:rsidRPr="000366F1">
        <w:rPr>
          <w:lang w:val="en-US"/>
        </w:rPr>
        <w:t>purus</w:t>
      </w:r>
      <w:proofErr w:type="spellEnd"/>
      <w:r w:rsidRPr="000366F1">
        <w:rPr>
          <w:lang w:val="en-US"/>
        </w:rPr>
        <w:t xml:space="preserve"> </w:t>
      </w:r>
      <w:proofErr w:type="spellStart"/>
      <w:r w:rsidRPr="000366F1">
        <w:rPr>
          <w:lang w:val="en-US"/>
        </w:rPr>
        <w:t>consectetur</w:t>
      </w:r>
      <w:proofErr w:type="spellEnd"/>
      <w:r w:rsidRPr="000366F1">
        <w:rPr>
          <w:lang w:val="en-US"/>
        </w:rPr>
        <w:t xml:space="preserve"> </w:t>
      </w:r>
      <w:proofErr w:type="spellStart"/>
      <w:r w:rsidRPr="000366F1">
        <w:rPr>
          <w:lang w:val="en-US"/>
        </w:rPr>
        <w:t>felis</w:t>
      </w:r>
      <w:proofErr w:type="spellEnd"/>
      <w:r w:rsidRPr="000366F1">
        <w:rPr>
          <w:lang w:val="en-US"/>
        </w:rPr>
        <w:t xml:space="preserve">, sed </w:t>
      </w:r>
      <w:proofErr w:type="spellStart"/>
      <w:r w:rsidRPr="000366F1">
        <w:rPr>
          <w:lang w:val="en-US"/>
        </w:rPr>
        <w:t>luctus</w:t>
      </w:r>
      <w:proofErr w:type="spellEnd"/>
      <w:r w:rsidRPr="000366F1">
        <w:rPr>
          <w:lang w:val="en-US"/>
        </w:rPr>
        <w:t xml:space="preserve"> </w:t>
      </w:r>
      <w:proofErr w:type="spellStart"/>
      <w:r w:rsidRPr="000366F1">
        <w:rPr>
          <w:lang w:val="en-US"/>
        </w:rPr>
        <w:t>neque</w:t>
      </w:r>
      <w:proofErr w:type="spellEnd"/>
      <w:r w:rsidRPr="000366F1">
        <w:rPr>
          <w:lang w:val="en-US"/>
        </w:rPr>
        <w:t xml:space="preserve"> dui </w:t>
      </w:r>
      <w:proofErr w:type="spellStart"/>
      <w:r w:rsidRPr="000366F1">
        <w:rPr>
          <w:lang w:val="en-US"/>
        </w:rPr>
        <w:t>eu</w:t>
      </w:r>
      <w:proofErr w:type="spellEnd"/>
      <w:r w:rsidRPr="000366F1">
        <w:rPr>
          <w:lang w:val="en-US"/>
        </w:rPr>
        <w:t xml:space="preserve"> </w:t>
      </w:r>
      <w:proofErr w:type="spellStart"/>
      <w:r w:rsidRPr="000366F1">
        <w:rPr>
          <w:lang w:val="en-US"/>
        </w:rPr>
        <w:t>odio</w:t>
      </w:r>
      <w:proofErr w:type="spellEnd"/>
      <w:r w:rsidRPr="000366F1">
        <w:rPr>
          <w:lang w:val="en-US"/>
        </w:rPr>
        <w:t xml:space="preserve">. </w:t>
      </w:r>
      <w:proofErr w:type="spellStart"/>
      <w:r w:rsidRPr="000366F1">
        <w:rPr>
          <w:lang w:val="fr-FR"/>
        </w:rPr>
        <w:t>Aliquam</w:t>
      </w:r>
      <w:proofErr w:type="spellEnd"/>
      <w:r w:rsidRPr="000366F1">
        <w:rPr>
          <w:lang w:val="fr-FR"/>
        </w:rPr>
        <w:t xml:space="preserve"> </w:t>
      </w:r>
      <w:proofErr w:type="spellStart"/>
      <w:r w:rsidRPr="000366F1">
        <w:rPr>
          <w:lang w:val="fr-FR"/>
        </w:rPr>
        <w:t>risus</w:t>
      </w:r>
      <w:proofErr w:type="spellEnd"/>
      <w:r w:rsidRPr="000366F1">
        <w:rPr>
          <w:lang w:val="fr-FR"/>
        </w:rPr>
        <w:t xml:space="preserve"> </w:t>
      </w:r>
      <w:proofErr w:type="spellStart"/>
      <w:r w:rsidRPr="000366F1">
        <w:rPr>
          <w:lang w:val="fr-FR"/>
        </w:rPr>
        <w:t>nisl</w:t>
      </w:r>
      <w:proofErr w:type="spellEnd"/>
      <w:r w:rsidRPr="000366F1">
        <w:rPr>
          <w:lang w:val="fr-FR"/>
        </w:rPr>
        <w:t xml:space="preserve">, </w:t>
      </w:r>
      <w:proofErr w:type="spellStart"/>
      <w:r w:rsidRPr="000366F1">
        <w:rPr>
          <w:lang w:val="fr-FR"/>
        </w:rPr>
        <w:t>egestas</w:t>
      </w:r>
      <w:proofErr w:type="spellEnd"/>
      <w:r w:rsidRPr="000366F1">
        <w:rPr>
          <w:lang w:val="fr-FR"/>
        </w:rPr>
        <w:t xml:space="preserve"> eu </w:t>
      </w:r>
      <w:proofErr w:type="spellStart"/>
      <w:r w:rsidRPr="000366F1">
        <w:rPr>
          <w:lang w:val="fr-FR"/>
        </w:rPr>
        <w:t>accumsan</w:t>
      </w:r>
      <w:proofErr w:type="spellEnd"/>
      <w:r w:rsidRPr="000366F1">
        <w:rPr>
          <w:lang w:val="fr-FR"/>
        </w:rPr>
        <w:t xml:space="preserve"> non, </w:t>
      </w:r>
      <w:proofErr w:type="spellStart"/>
      <w:r w:rsidRPr="000366F1">
        <w:rPr>
          <w:lang w:val="fr-FR"/>
        </w:rPr>
        <w:t>luctus</w:t>
      </w:r>
      <w:proofErr w:type="spellEnd"/>
      <w:r w:rsidRPr="000366F1">
        <w:rPr>
          <w:lang w:val="fr-FR"/>
        </w:rPr>
        <w:t xml:space="preserve"> in </w:t>
      </w:r>
      <w:proofErr w:type="spellStart"/>
      <w:r w:rsidRPr="000366F1">
        <w:rPr>
          <w:lang w:val="fr-FR"/>
        </w:rPr>
        <w:t>nibh</w:t>
      </w:r>
      <w:proofErr w:type="spellEnd"/>
      <w:r w:rsidRPr="000366F1">
        <w:rPr>
          <w:lang w:val="fr-FR"/>
        </w:rPr>
        <w:t xml:space="preserve">. </w:t>
      </w:r>
      <w:proofErr w:type="spellStart"/>
      <w:r w:rsidRPr="000366F1">
        <w:rPr>
          <w:lang w:val="fr-FR"/>
        </w:rPr>
        <w:t>Nulla</w:t>
      </w:r>
      <w:proofErr w:type="spellEnd"/>
      <w:r w:rsidRPr="000366F1">
        <w:rPr>
          <w:lang w:val="fr-FR"/>
        </w:rPr>
        <w:t xml:space="preserve"> </w:t>
      </w:r>
      <w:proofErr w:type="spellStart"/>
      <w:r w:rsidRPr="000366F1">
        <w:rPr>
          <w:lang w:val="fr-FR"/>
        </w:rPr>
        <w:t>consectetur</w:t>
      </w:r>
      <w:proofErr w:type="spellEnd"/>
      <w:r w:rsidRPr="000366F1">
        <w:rPr>
          <w:lang w:val="fr-FR"/>
        </w:rPr>
        <w:t xml:space="preserve"> </w:t>
      </w:r>
      <w:proofErr w:type="spellStart"/>
      <w:r w:rsidRPr="000366F1">
        <w:rPr>
          <w:lang w:val="fr-FR"/>
        </w:rPr>
        <w:t>lacus</w:t>
      </w:r>
      <w:proofErr w:type="spellEnd"/>
      <w:r w:rsidRPr="000366F1">
        <w:rPr>
          <w:lang w:val="fr-FR"/>
        </w:rPr>
        <w:t xml:space="preserve"> eu </w:t>
      </w:r>
      <w:proofErr w:type="spellStart"/>
      <w:r w:rsidRPr="000366F1">
        <w:rPr>
          <w:lang w:val="fr-FR"/>
        </w:rPr>
        <w:t>enim</w:t>
      </w:r>
      <w:proofErr w:type="spellEnd"/>
      <w:r w:rsidRPr="000366F1">
        <w:rPr>
          <w:lang w:val="fr-FR"/>
        </w:rPr>
        <w:t xml:space="preserve"> </w:t>
      </w:r>
      <w:proofErr w:type="spellStart"/>
      <w:r w:rsidRPr="000366F1">
        <w:rPr>
          <w:lang w:val="fr-FR"/>
        </w:rPr>
        <w:t>imperdiet</w:t>
      </w:r>
      <w:proofErr w:type="spellEnd"/>
      <w:r w:rsidRPr="000366F1">
        <w:rPr>
          <w:lang w:val="fr-FR"/>
        </w:rPr>
        <w:t xml:space="preserve"> rhoncus. </w:t>
      </w:r>
      <w:proofErr w:type="spellStart"/>
      <w:r w:rsidRPr="000366F1">
        <w:rPr>
          <w:lang w:val="fr-FR"/>
        </w:rPr>
        <w:t>Proin</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tincidunt</w:t>
      </w:r>
      <w:proofErr w:type="spellEnd"/>
      <w:r w:rsidRPr="000366F1">
        <w:rPr>
          <w:lang w:val="fr-FR"/>
        </w:rPr>
        <w:t xml:space="preserve"> </w:t>
      </w:r>
      <w:proofErr w:type="spellStart"/>
      <w:r w:rsidRPr="000366F1">
        <w:rPr>
          <w:lang w:val="fr-FR"/>
        </w:rPr>
        <w:t>eros</w:t>
      </w:r>
      <w:proofErr w:type="spellEnd"/>
      <w:r w:rsidRPr="000366F1">
        <w:rPr>
          <w:lang w:val="fr-FR"/>
        </w:rPr>
        <w:t xml:space="preserve"> eu </w:t>
      </w:r>
      <w:proofErr w:type="spellStart"/>
      <w:r w:rsidRPr="000366F1">
        <w:rPr>
          <w:lang w:val="fr-FR"/>
        </w:rPr>
        <w:t>feugiat</w:t>
      </w:r>
      <w:proofErr w:type="spellEnd"/>
      <w:r w:rsidRPr="000366F1">
        <w:rPr>
          <w:lang w:val="fr-FR"/>
        </w:rPr>
        <w:t xml:space="preserve">. Duis erat </w:t>
      </w:r>
      <w:proofErr w:type="spellStart"/>
      <w:r w:rsidRPr="000366F1">
        <w:rPr>
          <w:lang w:val="fr-FR"/>
        </w:rPr>
        <w:t>tellus</w:t>
      </w:r>
      <w:proofErr w:type="spellEnd"/>
      <w:r w:rsidRPr="000366F1">
        <w:rPr>
          <w:lang w:val="fr-FR"/>
        </w:rPr>
        <w:t xml:space="preserve">, </w:t>
      </w:r>
      <w:proofErr w:type="spellStart"/>
      <w:r w:rsidRPr="000366F1">
        <w:rPr>
          <w:lang w:val="fr-FR"/>
        </w:rPr>
        <w:t>imperdiet</w:t>
      </w:r>
      <w:proofErr w:type="spellEnd"/>
      <w:r w:rsidRPr="000366F1">
        <w:rPr>
          <w:lang w:val="fr-FR"/>
        </w:rPr>
        <w:t xml:space="preserve"> </w:t>
      </w:r>
      <w:proofErr w:type="spellStart"/>
      <w:r w:rsidRPr="000366F1">
        <w:rPr>
          <w:lang w:val="fr-FR"/>
        </w:rPr>
        <w:t>vel</w:t>
      </w:r>
      <w:proofErr w:type="spellEnd"/>
      <w:r w:rsidRPr="000366F1">
        <w:rPr>
          <w:lang w:val="fr-FR"/>
        </w:rPr>
        <w:t xml:space="preserve"> </w:t>
      </w:r>
      <w:proofErr w:type="spellStart"/>
      <w:r w:rsidRPr="000366F1">
        <w:rPr>
          <w:lang w:val="fr-FR"/>
        </w:rPr>
        <w:t>luctus</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eget</w:t>
      </w:r>
      <w:proofErr w:type="spellEnd"/>
      <w:r w:rsidRPr="000366F1">
        <w:rPr>
          <w:lang w:val="fr-FR"/>
        </w:rPr>
        <w:t xml:space="preserve"> </w:t>
      </w:r>
      <w:proofErr w:type="spellStart"/>
      <w:r w:rsidRPr="000366F1">
        <w:rPr>
          <w:lang w:val="fr-FR"/>
        </w:rPr>
        <w:t>lacus</w:t>
      </w:r>
      <w:proofErr w:type="spellEnd"/>
      <w:r w:rsidRPr="000366F1">
        <w:rPr>
          <w:lang w:val="fr-FR"/>
        </w:rPr>
        <w:t xml:space="preserve">. In nunc </w:t>
      </w:r>
      <w:proofErr w:type="spellStart"/>
      <w:r w:rsidRPr="000366F1">
        <w:rPr>
          <w:lang w:val="fr-FR"/>
        </w:rPr>
        <w:t>nisl</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euismod</w:t>
      </w:r>
      <w:proofErr w:type="spellEnd"/>
      <w:r w:rsidRPr="000366F1">
        <w:rPr>
          <w:lang w:val="fr-FR"/>
        </w:rPr>
        <w:t xml:space="preserve"> </w:t>
      </w:r>
      <w:proofErr w:type="spellStart"/>
      <w:r w:rsidRPr="000366F1">
        <w:rPr>
          <w:lang w:val="fr-FR"/>
        </w:rPr>
        <w:t>dapibus</w:t>
      </w:r>
      <w:proofErr w:type="spellEnd"/>
      <w:r w:rsidRPr="000366F1">
        <w:rPr>
          <w:lang w:val="fr-FR"/>
        </w:rPr>
        <w:t xml:space="preserve"> </w:t>
      </w:r>
      <w:proofErr w:type="spellStart"/>
      <w:r w:rsidRPr="000366F1">
        <w:rPr>
          <w:lang w:val="fr-FR"/>
        </w:rPr>
        <w:t>sed</w:t>
      </w:r>
      <w:proofErr w:type="spellEnd"/>
      <w:r w:rsidRPr="000366F1">
        <w:rPr>
          <w:lang w:val="fr-FR"/>
        </w:rPr>
        <w:t xml:space="preserve">, </w:t>
      </w:r>
      <w:proofErr w:type="spellStart"/>
      <w:r w:rsidRPr="000366F1">
        <w:rPr>
          <w:lang w:val="fr-FR"/>
        </w:rPr>
        <w:t>fringilla</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velit</w:t>
      </w:r>
      <w:proofErr w:type="spellEnd"/>
      <w:r w:rsidRPr="000366F1">
        <w:rPr>
          <w:lang w:val="fr-FR"/>
        </w:rPr>
        <w:t xml:space="preserve">. Cras in </w:t>
      </w:r>
      <w:proofErr w:type="spellStart"/>
      <w:r w:rsidRPr="000366F1">
        <w:rPr>
          <w:lang w:val="fr-FR"/>
        </w:rPr>
        <w:t>augue</w:t>
      </w:r>
      <w:proofErr w:type="spellEnd"/>
      <w:r w:rsidRPr="000366F1">
        <w:rPr>
          <w:lang w:val="fr-FR"/>
        </w:rPr>
        <w:t xml:space="preserve"> </w:t>
      </w:r>
      <w:proofErr w:type="spellStart"/>
      <w:r w:rsidRPr="000366F1">
        <w:rPr>
          <w:lang w:val="fr-FR"/>
        </w:rPr>
        <w:t>nibh</w:t>
      </w:r>
      <w:proofErr w:type="spellEnd"/>
      <w:r w:rsidRPr="000366F1">
        <w:rPr>
          <w:lang w:val="fr-FR"/>
        </w:rPr>
        <w:t xml:space="preserve">, vitae </w:t>
      </w:r>
      <w:proofErr w:type="spellStart"/>
      <w:r w:rsidRPr="000366F1">
        <w:rPr>
          <w:lang w:val="fr-FR"/>
        </w:rPr>
        <w:t>placerat</w:t>
      </w:r>
      <w:proofErr w:type="spellEnd"/>
      <w:r w:rsidRPr="000366F1">
        <w:rPr>
          <w:lang w:val="fr-FR"/>
        </w:rPr>
        <w:t xml:space="preserve"> nunc. Duis vitae </w:t>
      </w:r>
      <w:proofErr w:type="spellStart"/>
      <w:r w:rsidRPr="000366F1">
        <w:rPr>
          <w:lang w:val="fr-FR"/>
        </w:rPr>
        <w:t>sapien</w:t>
      </w:r>
      <w:proofErr w:type="spellEnd"/>
      <w:r w:rsidRPr="000366F1">
        <w:rPr>
          <w:lang w:val="fr-FR"/>
        </w:rPr>
        <w:t xml:space="preserve"> a </w:t>
      </w:r>
      <w:proofErr w:type="spellStart"/>
      <w:r w:rsidRPr="000366F1">
        <w:rPr>
          <w:lang w:val="fr-FR"/>
        </w:rPr>
        <w:t>eros</w:t>
      </w:r>
      <w:proofErr w:type="spellEnd"/>
      <w:r w:rsidRPr="000366F1">
        <w:rPr>
          <w:lang w:val="fr-FR"/>
        </w:rPr>
        <w:t xml:space="preserve"> </w:t>
      </w:r>
      <w:proofErr w:type="spellStart"/>
      <w:r w:rsidRPr="000366F1">
        <w:rPr>
          <w:lang w:val="fr-FR"/>
        </w:rPr>
        <w:t>vestibulum</w:t>
      </w:r>
      <w:proofErr w:type="spellEnd"/>
      <w:r w:rsidRPr="000366F1">
        <w:rPr>
          <w:lang w:val="fr-FR"/>
        </w:rPr>
        <w:t xml:space="preserve"> </w:t>
      </w:r>
      <w:proofErr w:type="spellStart"/>
      <w:r w:rsidRPr="000366F1">
        <w:rPr>
          <w:lang w:val="fr-FR"/>
        </w:rPr>
        <w:t>sollicitudin</w:t>
      </w:r>
      <w:proofErr w:type="spellEnd"/>
      <w:r w:rsidRPr="000366F1">
        <w:rPr>
          <w:lang w:val="fr-FR"/>
        </w:rPr>
        <w:t xml:space="preserve">. Class </w:t>
      </w:r>
      <w:proofErr w:type="spellStart"/>
      <w:r w:rsidRPr="000366F1">
        <w:rPr>
          <w:lang w:val="fr-FR"/>
        </w:rPr>
        <w:t>aptent</w:t>
      </w:r>
      <w:proofErr w:type="spellEnd"/>
      <w:r w:rsidRPr="000366F1">
        <w:rPr>
          <w:lang w:val="fr-FR"/>
        </w:rPr>
        <w:t xml:space="preserve"> </w:t>
      </w:r>
      <w:proofErr w:type="spellStart"/>
      <w:r w:rsidRPr="000366F1">
        <w:rPr>
          <w:lang w:val="fr-FR"/>
        </w:rPr>
        <w:t>taciti</w:t>
      </w:r>
      <w:proofErr w:type="spellEnd"/>
      <w:r w:rsidRPr="000366F1">
        <w:rPr>
          <w:lang w:val="fr-FR"/>
        </w:rPr>
        <w:t xml:space="preserve"> </w:t>
      </w:r>
      <w:proofErr w:type="spellStart"/>
      <w:r w:rsidRPr="000366F1">
        <w:rPr>
          <w:lang w:val="fr-FR"/>
        </w:rPr>
        <w:t>sociosqu</w:t>
      </w:r>
      <w:proofErr w:type="spellEnd"/>
      <w:r w:rsidRPr="000366F1">
        <w:rPr>
          <w:lang w:val="fr-FR"/>
        </w:rPr>
        <w:t xml:space="preserve"> ad </w:t>
      </w:r>
      <w:proofErr w:type="spellStart"/>
      <w:r w:rsidRPr="000366F1">
        <w:rPr>
          <w:lang w:val="fr-FR"/>
        </w:rPr>
        <w:t>litora</w:t>
      </w:r>
      <w:proofErr w:type="spellEnd"/>
      <w:r w:rsidRPr="000366F1">
        <w:rPr>
          <w:lang w:val="fr-FR"/>
        </w:rPr>
        <w:t xml:space="preserve"> torquent per </w:t>
      </w:r>
      <w:proofErr w:type="spellStart"/>
      <w:r w:rsidRPr="000366F1">
        <w:rPr>
          <w:lang w:val="fr-FR"/>
        </w:rPr>
        <w:t>conubia</w:t>
      </w:r>
      <w:proofErr w:type="spellEnd"/>
      <w:r w:rsidRPr="000366F1">
        <w:rPr>
          <w:lang w:val="fr-FR"/>
        </w:rPr>
        <w:t xml:space="preserve"> </w:t>
      </w:r>
      <w:proofErr w:type="spellStart"/>
      <w:r w:rsidRPr="000366F1">
        <w:rPr>
          <w:lang w:val="fr-FR"/>
        </w:rPr>
        <w:t>nostra</w:t>
      </w:r>
      <w:proofErr w:type="spellEnd"/>
      <w:r w:rsidRPr="000366F1">
        <w:rPr>
          <w:lang w:val="fr-FR"/>
        </w:rPr>
        <w:t xml:space="preserve">, per </w:t>
      </w:r>
      <w:proofErr w:type="spellStart"/>
      <w:r w:rsidRPr="000366F1">
        <w:rPr>
          <w:lang w:val="fr-FR"/>
        </w:rPr>
        <w:t>inceptos</w:t>
      </w:r>
      <w:proofErr w:type="spellEnd"/>
      <w:r w:rsidRPr="000366F1">
        <w:rPr>
          <w:lang w:val="fr-FR"/>
        </w:rPr>
        <w:t xml:space="preserve"> </w:t>
      </w:r>
      <w:proofErr w:type="spellStart"/>
      <w:r w:rsidRPr="000366F1">
        <w:rPr>
          <w:lang w:val="fr-FR"/>
        </w:rPr>
        <w:t>himenaeos</w:t>
      </w:r>
      <w:proofErr w:type="spellEnd"/>
      <w:r w:rsidRPr="000366F1">
        <w:rPr>
          <w:lang w:val="fr-FR"/>
        </w:rPr>
        <w:t xml:space="preserve">. </w:t>
      </w:r>
      <w:proofErr w:type="spellStart"/>
      <w:r w:rsidRPr="00776A3E">
        <w:t>Praesent</w:t>
      </w:r>
      <w:proofErr w:type="spellEnd"/>
      <w:r w:rsidRPr="00776A3E">
        <w:t xml:space="preserve"> non </w:t>
      </w:r>
      <w:proofErr w:type="spellStart"/>
      <w:r w:rsidRPr="00776A3E">
        <w:t>tristique</w:t>
      </w:r>
      <w:proofErr w:type="spellEnd"/>
      <w:r w:rsidRPr="00776A3E">
        <w:t xml:space="preserve"> mi. </w:t>
      </w:r>
      <w:proofErr w:type="spellStart"/>
      <w:r w:rsidRPr="00776A3E">
        <w:t>Mauris</w:t>
      </w:r>
      <w:proofErr w:type="spellEnd"/>
      <w:r w:rsidRPr="00776A3E">
        <w:t xml:space="preserve"> a libero </w:t>
      </w:r>
      <w:proofErr w:type="spellStart"/>
      <w:r w:rsidRPr="00776A3E">
        <w:t>vel</w:t>
      </w:r>
      <w:proofErr w:type="spellEnd"/>
      <w:r w:rsidRPr="00776A3E">
        <w:t xml:space="preserve"> </w:t>
      </w:r>
      <w:proofErr w:type="spellStart"/>
      <w:r w:rsidRPr="00776A3E">
        <w:t>velit</w:t>
      </w:r>
      <w:proofErr w:type="spellEnd"/>
      <w:r w:rsidRPr="00776A3E">
        <w:t xml:space="preserve"> </w:t>
      </w:r>
      <w:proofErr w:type="spellStart"/>
      <w:r w:rsidRPr="00776A3E">
        <w:t>feugiat</w:t>
      </w:r>
      <w:proofErr w:type="spellEnd"/>
      <w:r w:rsidRPr="00776A3E">
        <w:t xml:space="preserve"> </w:t>
      </w:r>
      <w:proofErr w:type="spellStart"/>
      <w:r w:rsidRPr="00776A3E">
        <w:t>fermentum</w:t>
      </w:r>
      <w:proofErr w:type="spellEnd"/>
      <w:r w:rsidRPr="00776A3E">
        <w:t xml:space="preserve"> in </w:t>
      </w:r>
      <w:proofErr w:type="spellStart"/>
      <w:r w:rsidRPr="00776A3E">
        <w:t>in</w:t>
      </w:r>
      <w:proofErr w:type="spellEnd"/>
      <w:r w:rsidRPr="00776A3E">
        <w:t xml:space="preserve"> ligula. </w:t>
      </w:r>
      <w:proofErr w:type="spellStart"/>
      <w:r w:rsidRPr="00776A3E">
        <w:t>Aliquam</w:t>
      </w:r>
      <w:proofErr w:type="spellEnd"/>
      <w:r w:rsidRPr="00776A3E">
        <w:t xml:space="preserve"> </w:t>
      </w:r>
      <w:proofErr w:type="spellStart"/>
      <w:r w:rsidRPr="00776A3E">
        <w:t>sodales</w:t>
      </w:r>
      <w:proofErr w:type="spellEnd"/>
      <w:r w:rsidRPr="00776A3E">
        <w:t xml:space="preserve"> </w:t>
      </w:r>
      <w:proofErr w:type="spellStart"/>
      <w:r w:rsidRPr="00776A3E">
        <w:t>ipsum</w:t>
      </w:r>
      <w:proofErr w:type="spellEnd"/>
      <w:r w:rsidRPr="00776A3E">
        <w:t xml:space="preserve"> </w:t>
      </w:r>
      <w:proofErr w:type="spellStart"/>
      <w:r w:rsidRPr="00776A3E">
        <w:t>vel</w:t>
      </w:r>
      <w:proofErr w:type="spellEnd"/>
      <w:r w:rsidRPr="00776A3E">
        <w:t xml:space="preserve"> odio </w:t>
      </w:r>
      <w:proofErr w:type="spellStart"/>
      <w:r w:rsidRPr="00776A3E">
        <w:t>auctor</w:t>
      </w:r>
      <w:proofErr w:type="spellEnd"/>
      <w:r w:rsidRPr="00776A3E">
        <w:t xml:space="preserve"> dictum. &gt; (testo Arial 9)</w:t>
      </w:r>
      <w:r w:rsidRPr="00660C58">
        <w:rPr>
          <w:noProof/>
          <w:sz w:val="16"/>
          <w:szCs w:val="16"/>
          <w:lang w:eastAsia="it-IT"/>
        </w:rPr>
        <w:t xml:space="preserve"> </w:t>
      </w:r>
    </w:p>
    <w:p w14:paraId="3DDB247D" w14:textId="77777777" w:rsidR="003A61F3" w:rsidRPr="00776A3E" w:rsidRDefault="003A61F3" w:rsidP="003A61F3">
      <w:pPr>
        <w:pStyle w:val="SUPSITestoArial9"/>
      </w:pPr>
    </w:p>
    <w:p w14:paraId="1B139300" w14:textId="77777777" w:rsidR="003A61F3" w:rsidRPr="00776A3E" w:rsidRDefault="00F564BB" w:rsidP="003A61F3">
      <w:pPr>
        <w:pStyle w:val="SUPSIElencopuntatoArial9"/>
      </w:pPr>
      <w:proofErr w:type="spellStart"/>
      <w:r w:rsidRPr="000366F1">
        <w:rPr>
          <w:lang w:val="fr-FR"/>
        </w:rPr>
        <w:t>Mauris</w:t>
      </w:r>
      <w:proofErr w:type="spellEnd"/>
      <w:r w:rsidRPr="000366F1">
        <w:rPr>
          <w:lang w:val="fr-FR"/>
        </w:rPr>
        <w:t xml:space="preserve"> et </w:t>
      </w:r>
      <w:proofErr w:type="spellStart"/>
      <w:r w:rsidRPr="000366F1">
        <w:rPr>
          <w:lang w:val="fr-FR"/>
        </w:rPr>
        <w:t>lacus</w:t>
      </w:r>
      <w:proofErr w:type="spellEnd"/>
      <w:r w:rsidRPr="000366F1">
        <w:rPr>
          <w:lang w:val="fr-FR"/>
        </w:rPr>
        <w:t xml:space="preserve"> </w:t>
      </w:r>
      <w:proofErr w:type="spellStart"/>
      <w:r w:rsidRPr="000366F1">
        <w:rPr>
          <w:lang w:val="fr-FR"/>
        </w:rPr>
        <w:t>turpis</w:t>
      </w:r>
      <w:proofErr w:type="spellEnd"/>
      <w:r w:rsidRPr="000366F1">
        <w:rPr>
          <w:lang w:val="fr-FR"/>
        </w:rPr>
        <w:t xml:space="preserve">, a </w:t>
      </w:r>
      <w:proofErr w:type="spellStart"/>
      <w:r w:rsidRPr="000366F1">
        <w:rPr>
          <w:lang w:val="fr-FR"/>
        </w:rPr>
        <w:t>elementum</w:t>
      </w:r>
      <w:proofErr w:type="spellEnd"/>
      <w:r w:rsidRPr="000366F1">
        <w:rPr>
          <w:lang w:val="fr-FR"/>
        </w:rPr>
        <w:t xml:space="preserve"> </w:t>
      </w:r>
      <w:proofErr w:type="spellStart"/>
      <w:r w:rsidRPr="000366F1">
        <w:rPr>
          <w:lang w:val="fr-FR"/>
        </w:rPr>
        <w:t>elit</w:t>
      </w:r>
      <w:proofErr w:type="spellEnd"/>
      <w:r w:rsidRPr="000366F1">
        <w:rPr>
          <w:lang w:val="fr-FR"/>
        </w:rPr>
        <w:t xml:space="preserve">. </w:t>
      </w:r>
      <w:proofErr w:type="spellStart"/>
      <w:r w:rsidRPr="00776A3E">
        <w:t>Vestibulum</w:t>
      </w:r>
      <w:proofErr w:type="spellEnd"/>
      <w:r w:rsidRPr="00776A3E">
        <w:t xml:space="preserve"> </w:t>
      </w:r>
      <w:proofErr w:type="spellStart"/>
      <w:r w:rsidRPr="00776A3E">
        <w:t>pharetra</w:t>
      </w:r>
      <w:proofErr w:type="spellEnd"/>
      <w:r w:rsidRPr="00776A3E">
        <w:t xml:space="preserve"> viverra libero, </w:t>
      </w:r>
      <w:proofErr w:type="spellStart"/>
      <w:r w:rsidRPr="00776A3E">
        <w:t>eu</w:t>
      </w:r>
      <w:proofErr w:type="spellEnd"/>
      <w:r w:rsidRPr="00776A3E">
        <w:t xml:space="preserve"> </w:t>
      </w:r>
      <w:proofErr w:type="spellStart"/>
      <w:r w:rsidRPr="00776A3E">
        <w:t>scelerisque</w:t>
      </w:r>
      <w:proofErr w:type="spellEnd"/>
      <w:r w:rsidRPr="00776A3E">
        <w:t xml:space="preserve"> ante </w:t>
      </w:r>
      <w:proofErr w:type="spellStart"/>
      <w:r w:rsidRPr="00776A3E">
        <w:t>placerat</w:t>
      </w:r>
      <w:proofErr w:type="spellEnd"/>
      <w:r w:rsidRPr="00776A3E">
        <w:t xml:space="preserve"> a.</w:t>
      </w:r>
    </w:p>
    <w:p w14:paraId="58FB1FCB" w14:textId="77777777" w:rsidR="003A61F3" w:rsidRPr="000366F1" w:rsidRDefault="00F564BB" w:rsidP="003A61F3">
      <w:pPr>
        <w:pStyle w:val="SUPSIElencopuntatoArial9"/>
        <w:rPr>
          <w:lang w:val="fr-FR"/>
        </w:rPr>
      </w:pPr>
      <w:r w:rsidRPr="000366F1">
        <w:rPr>
          <w:lang w:val="fr-FR"/>
        </w:rPr>
        <w:t xml:space="preserve">Nunc </w:t>
      </w:r>
      <w:proofErr w:type="spellStart"/>
      <w:r w:rsidRPr="000366F1">
        <w:rPr>
          <w:lang w:val="fr-FR"/>
        </w:rPr>
        <w:t>ac</w:t>
      </w:r>
      <w:proofErr w:type="spellEnd"/>
      <w:r w:rsidRPr="000366F1">
        <w:rPr>
          <w:lang w:val="fr-FR"/>
        </w:rPr>
        <w:t xml:space="preserve"> </w:t>
      </w:r>
      <w:proofErr w:type="spellStart"/>
      <w:r w:rsidRPr="000366F1">
        <w:rPr>
          <w:lang w:val="fr-FR"/>
        </w:rPr>
        <w:t>neque</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nibh</w:t>
      </w:r>
      <w:proofErr w:type="spellEnd"/>
      <w:r w:rsidRPr="000366F1">
        <w:rPr>
          <w:lang w:val="fr-FR"/>
        </w:rPr>
        <w:t xml:space="preserve"> dictum </w:t>
      </w:r>
      <w:proofErr w:type="spellStart"/>
      <w:r w:rsidRPr="000366F1">
        <w:rPr>
          <w:lang w:val="fr-FR"/>
        </w:rPr>
        <w:t>tincidunt</w:t>
      </w:r>
      <w:proofErr w:type="spellEnd"/>
      <w:r w:rsidRPr="000366F1">
        <w:rPr>
          <w:lang w:val="fr-FR"/>
        </w:rPr>
        <w:t xml:space="preserve"> et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nulla</w:t>
      </w:r>
      <w:proofErr w:type="spellEnd"/>
      <w:r w:rsidRPr="000366F1">
        <w:rPr>
          <w:lang w:val="fr-FR"/>
        </w:rPr>
        <w:t>.</w:t>
      </w:r>
    </w:p>
    <w:p w14:paraId="34FFA2D0" w14:textId="77777777" w:rsidR="003A61F3" w:rsidRPr="000366F1" w:rsidRDefault="00F564BB" w:rsidP="003A61F3">
      <w:pPr>
        <w:pStyle w:val="SUPSIElencopuntatoArial9"/>
        <w:rPr>
          <w:lang w:val="fr-FR"/>
        </w:rPr>
      </w:pPr>
      <w:proofErr w:type="spellStart"/>
      <w:r w:rsidRPr="000366F1">
        <w:rPr>
          <w:lang w:val="fr-FR"/>
        </w:rPr>
        <w:t>Fusce</w:t>
      </w:r>
      <w:proofErr w:type="spellEnd"/>
      <w:r w:rsidRPr="000366F1">
        <w:rPr>
          <w:lang w:val="fr-FR"/>
        </w:rPr>
        <w:t xml:space="preserve"> </w:t>
      </w:r>
      <w:proofErr w:type="spellStart"/>
      <w:r w:rsidRPr="000366F1">
        <w:rPr>
          <w:lang w:val="fr-FR"/>
        </w:rPr>
        <w:t>feugiat</w:t>
      </w:r>
      <w:proofErr w:type="spellEnd"/>
      <w:r w:rsidRPr="000366F1">
        <w:rPr>
          <w:lang w:val="fr-FR"/>
        </w:rPr>
        <w:t xml:space="preserve"> </w:t>
      </w:r>
      <w:proofErr w:type="spellStart"/>
      <w:r w:rsidRPr="000366F1">
        <w:rPr>
          <w:lang w:val="fr-FR"/>
        </w:rPr>
        <w:t>purus</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magna </w:t>
      </w:r>
      <w:proofErr w:type="spellStart"/>
      <w:r w:rsidRPr="000366F1">
        <w:rPr>
          <w:lang w:val="fr-FR"/>
        </w:rPr>
        <w:t>ullamcorper</w:t>
      </w:r>
      <w:proofErr w:type="spellEnd"/>
      <w:r w:rsidRPr="000366F1">
        <w:rPr>
          <w:lang w:val="fr-FR"/>
        </w:rPr>
        <w:t xml:space="preserve"> et </w:t>
      </w:r>
      <w:proofErr w:type="spellStart"/>
      <w:r w:rsidRPr="000366F1">
        <w:rPr>
          <w:lang w:val="fr-FR"/>
        </w:rPr>
        <w:t>accumsan</w:t>
      </w:r>
      <w:proofErr w:type="spellEnd"/>
      <w:r w:rsidRPr="000366F1">
        <w:rPr>
          <w:lang w:val="fr-FR"/>
        </w:rPr>
        <w:t xml:space="preserve"> magna </w:t>
      </w:r>
      <w:proofErr w:type="spellStart"/>
      <w:r w:rsidRPr="000366F1">
        <w:rPr>
          <w:lang w:val="fr-FR"/>
        </w:rPr>
        <w:t>venenatis</w:t>
      </w:r>
      <w:proofErr w:type="spellEnd"/>
      <w:r w:rsidRPr="000366F1">
        <w:rPr>
          <w:lang w:val="fr-FR"/>
        </w:rPr>
        <w:t xml:space="preserve">. </w:t>
      </w:r>
      <w:proofErr w:type="spellStart"/>
      <w:r w:rsidRPr="000366F1">
        <w:rPr>
          <w:lang w:val="fr-FR"/>
        </w:rPr>
        <w:t>Pellentesque</w:t>
      </w:r>
      <w:proofErr w:type="spellEnd"/>
      <w:r w:rsidRPr="000366F1">
        <w:rPr>
          <w:lang w:val="fr-FR"/>
        </w:rPr>
        <w:t xml:space="preserve"> </w:t>
      </w:r>
      <w:proofErr w:type="spellStart"/>
      <w:r w:rsidRPr="000366F1">
        <w:rPr>
          <w:lang w:val="fr-FR"/>
        </w:rPr>
        <w:t>lectus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congue</w:t>
      </w:r>
      <w:proofErr w:type="spellEnd"/>
      <w:r w:rsidRPr="000366F1">
        <w:rPr>
          <w:lang w:val="fr-FR"/>
        </w:rPr>
        <w:t xml:space="preserve"> et </w:t>
      </w:r>
      <w:proofErr w:type="spellStart"/>
      <w:r w:rsidRPr="000366F1">
        <w:rPr>
          <w:lang w:val="fr-FR"/>
        </w:rPr>
        <w:t>iaculis</w:t>
      </w:r>
      <w:proofErr w:type="spellEnd"/>
      <w:r w:rsidRPr="000366F1">
        <w:rPr>
          <w:lang w:val="fr-FR"/>
        </w:rPr>
        <w:t xml:space="preserve"> et, </w:t>
      </w:r>
      <w:proofErr w:type="spellStart"/>
      <w:r w:rsidRPr="000366F1">
        <w:rPr>
          <w:lang w:val="fr-FR"/>
        </w:rPr>
        <w:t>sollicitudin</w:t>
      </w:r>
      <w:proofErr w:type="spellEnd"/>
      <w:r w:rsidRPr="000366F1">
        <w:rPr>
          <w:lang w:val="fr-FR"/>
        </w:rPr>
        <w:t xml:space="preserve"> </w:t>
      </w:r>
      <w:proofErr w:type="spellStart"/>
      <w:r w:rsidRPr="000366F1">
        <w:rPr>
          <w:lang w:val="fr-FR"/>
        </w:rPr>
        <w:t>ac</w:t>
      </w:r>
      <w:proofErr w:type="spellEnd"/>
      <w:r w:rsidRPr="000366F1">
        <w:rPr>
          <w:lang w:val="fr-FR"/>
        </w:rPr>
        <w:t xml:space="preserve"> massa.</w:t>
      </w:r>
    </w:p>
    <w:p w14:paraId="4E15C6E6" w14:textId="77777777" w:rsidR="003A61F3" w:rsidRPr="00776A3E" w:rsidRDefault="00F564BB" w:rsidP="003A61F3">
      <w:pPr>
        <w:pStyle w:val="SUPSIElencopuntatoArial9"/>
      </w:pPr>
      <w:r w:rsidRPr="000366F1">
        <w:rPr>
          <w:lang w:val="fr-FR"/>
        </w:rPr>
        <w:t xml:space="preserve">Morbi </w:t>
      </w:r>
      <w:proofErr w:type="spellStart"/>
      <w:r w:rsidRPr="000366F1">
        <w:rPr>
          <w:lang w:val="fr-FR"/>
        </w:rPr>
        <w:t>mattis</w:t>
      </w:r>
      <w:proofErr w:type="spellEnd"/>
      <w:r w:rsidRPr="000366F1">
        <w:rPr>
          <w:lang w:val="fr-FR"/>
        </w:rPr>
        <w:t xml:space="preserve"> </w:t>
      </w:r>
      <w:proofErr w:type="spellStart"/>
      <w:r w:rsidRPr="000366F1">
        <w:rPr>
          <w:lang w:val="fr-FR"/>
        </w:rPr>
        <w:t>ligula</w:t>
      </w:r>
      <w:proofErr w:type="spellEnd"/>
      <w:r w:rsidRPr="000366F1">
        <w:rPr>
          <w:lang w:val="fr-FR"/>
        </w:rPr>
        <w:t xml:space="preserve"> et </w:t>
      </w:r>
      <w:proofErr w:type="spellStart"/>
      <w:r w:rsidRPr="000366F1">
        <w:rPr>
          <w:lang w:val="fr-FR"/>
        </w:rPr>
        <w:t>ligula</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eu </w:t>
      </w:r>
      <w:proofErr w:type="spellStart"/>
      <w:r w:rsidRPr="000366F1">
        <w:rPr>
          <w:lang w:val="fr-FR"/>
        </w:rPr>
        <w:t>convallis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consectetur</w:t>
      </w:r>
      <w:proofErr w:type="spellEnd"/>
      <w:r w:rsidRPr="000366F1">
        <w:rPr>
          <w:lang w:val="fr-FR"/>
        </w:rPr>
        <w:t xml:space="preserve">. </w:t>
      </w:r>
      <w:proofErr w:type="spellStart"/>
      <w:r w:rsidRPr="000366F1">
        <w:rPr>
          <w:lang w:val="fr-FR"/>
        </w:rPr>
        <w:t>Nullam</w:t>
      </w:r>
      <w:proofErr w:type="spellEnd"/>
      <w:r w:rsidRPr="000366F1">
        <w:rPr>
          <w:lang w:val="fr-FR"/>
        </w:rPr>
        <w:t xml:space="preserve"> </w:t>
      </w:r>
      <w:proofErr w:type="spellStart"/>
      <w:r w:rsidRPr="000366F1">
        <w:rPr>
          <w:lang w:val="fr-FR"/>
        </w:rPr>
        <w:t>ultrices</w:t>
      </w:r>
      <w:proofErr w:type="spellEnd"/>
      <w:r w:rsidRPr="000366F1">
        <w:rPr>
          <w:lang w:val="fr-FR"/>
        </w:rPr>
        <w:t xml:space="preserve"> dictum </w:t>
      </w:r>
      <w:proofErr w:type="spellStart"/>
      <w:r w:rsidRPr="000366F1">
        <w:rPr>
          <w:lang w:val="fr-FR"/>
        </w:rPr>
        <w:t>dolor</w:t>
      </w:r>
      <w:proofErr w:type="spellEnd"/>
      <w:r w:rsidRPr="000366F1">
        <w:rPr>
          <w:lang w:val="fr-FR"/>
        </w:rPr>
        <w:t xml:space="preserve">, in </w:t>
      </w:r>
      <w:proofErr w:type="spellStart"/>
      <w:r w:rsidRPr="000366F1">
        <w:rPr>
          <w:lang w:val="fr-FR"/>
        </w:rPr>
        <w:t>aliquet</w:t>
      </w:r>
      <w:proofErr w:type="spellEnd"/>
      <w:r w:rsidRPr="000366F1">
        <w:rPr>
          <w:lang w:val="fr-FR"/>
        </w:rPr>
        <w:t xml:space="preserve"> </w:t>
      </w:r>
      <w:proofErr w:type="spellStart"/>
      <w:r w:rsidRPr="000366F1">
        <w:rPr>
          <w:lang w:val="fr-FR"/>
        </w:rPr>
        <w:t>turpis</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et. </w:t>
      </w:r>
      <w:proofErr w:type="spellStart"/>
      <w:r w:rsidRPr="000366F1">
        <w:rPr>
          <w:lang w:val="fr-FR"/>
        </w:rPr>
        <w:t>Proin</w:t>
      </w:r>
      <w:proofErr w:type="spellEnd"/>
      <w:r w:rsidRPr="000366F1">
        <w:rPr>
          <w:lang w:val="fr-FR"/>
        </w:rPr>
        <w:t xml:space="preserve"> </w:t>
      </w:r>
      <w:proofErr w:type="spellStart"/>
      <w:r w:rsidRPr="000366F1">
        <w:rPr>
          <w:lang w:val="fr-FR"/>
        </w:rPr>
        <w:t>fermentum</w:t>
      </w:r>
      <w:proofErr w:type="spellEnd"/>
      <w:r w:rsidRPr="000366F1">
        <w:rPr>
          <w:lang w:val="fr-FR"/>
        </w:rPr>
        <w:t xml:space="preserve"> </w:t>
      </w:r>
      <w:proofErr w:type="spellStart"/>
      <w:r w:rsidRPr="000366F1">
        <w:rPr>
          <w:lang w:val="fr-FR"/>
        </w:rPr>
        <w:t>quam</w:t>
      </w:r>
      <w:proofErr w:type="spellEnd"/>
      <w:r w:rsidRPr="000366F1">
        <w:rPr>
          <w:lang w:val="fr-FR"/>
        </w:rPr>
        <w:t xml:space="preserve"> nec </w:t>
      </w:r>
      <w:proofErr w:type="spellStart"/>
      <w:r w:rsidRPr="000366F1">
        <w:rPr>
          <w:lang w:val="fr-FR"/>
        </w:rPr>
        <w:t>neque</w:t>
      </w:r>
      <w:proofErr w:type="spellEnd"/>
      <w:r w:rsidRPr="000366F1">
        <w:rPr>
          <w:lang w:val="fr-FR"/>
        </w:rPr>
        <w:t xml:space="preserve"> </w:t>
      </w:r>
      <w:proofErr w:type="spellStart"/>
      <w:r w:rsidRPr="000366F1">
        <w:rPr>
          <w:lang w:val="fr-FR"/>
        </w:rPr>
        <w:t>aliquam</w:t>
      </w:r>
      <w:proofErr w:type="spellEnd"/>
      <w:r w:rsidRPr="000366F1">
        <w:rPr>
          <w:lang w:val="fr-FR"/>
        </w:rPr>
        <w:t xml:space="preserve"> non </w:t>
      </w:r>
      <w:proofErr w:type="spellStart"/>
      <w:r w:rsidRPr="000366F1">
        <w:rPr>
          <w:lang w:val="fr-FR"/>
        </w:rPr>
        <w:t>euismod</w:t>
      </w:r>
      <w:proofErr w:type="spellEnd"/>
      <w:r w:rsidRPr="000366F1">
        <w:rPr>
          <w:lang w:val="fr-FR"/>
        </w:rPr>
        <w:t xml:space="preserve"> ipsum </w:t>
      </w:r>
      <w:proofErr w:type="spellStart"/>
      <w:r w:rsidRPr="000366F1">
        <w:rPr>
          <w:lang w:val="fr-FR"/>
        </w:rPr>
        <w:t>facilisis</w:t>
      </w:r>
      <w:proofErr w:type="spellEnd"/>
      <w:r w:rsidRPr="000366F1">
        <w:rPr>
          <w:lang w:val="fr-FR"/>
        </w:rPr>
        <w:t xml:space="preserve">. </w:t>
      </w:r>
      <w:proofErr w:type="spellStart"/>
      <w:r w:rsidRPr="00776A3E">
        <w:t>Vivamus</w:t>
      </w:r>
      <w:proofErr w:type="spellEnd"/>
      <w:r w:rsidRPr="00776A3E">
        <w:t xml:space="preserve"> </w:t>
      </w:r>
      <w:proofErr w:type="spellStart"/>
      <w:r w:rsidRPr="00776A3E">
        <w:t>elementum</w:t>
      </w:r>
      <w:proofErr w:type="spellEnd"/>
      <w:r w:rsidRPr="00776A3E">
        <w:t xml:space="preserve"> </w:t>
      </w:r>
      <w:proofErr w:type="spellStart"/>
      <w:r w:rsidRPr="00776A3E">
        <w:t>vehicula</w:t>
      </w:r>
      <w:proofErr w:type="spellEnd"/>
      <w:r w:rsidRPr="00776A3E">
        <w:t xml:space="preserve"> </w:t>
      </w:r>
      <w:proofErr w:type="spellStart"/>
      <w:r w:rsidRPr="00776A3E">
        <w:t>enim</w:t>
      </w:r>
      <w:proofErr w:type="spellEnd"/>
      <w:r w:rsidRPr="00776A3E">
        <w:t xml:space="preserve">, </w:t>
      </w:r>
      <w:proofErr w:type="spellStart"/>
      <w:r w:rsidRPr="00776A3E">
        <w:t>at</w:t>
      </w:r>
      <w:proofErr w:type="spellEnd"/>
      <w:r w:rsidRPr="00776A3E">
        <w:t xml:space="preserve"> </w:t>
      </w:r>
      <w:proofErr w:type="spellStart"/>
      <w:r w:rsidRPr="00776A3E">
        <w:t>bibendum</w:t>
      </w:r>
      <w:proofErr w:type="spellEnd"/>
      <w:r w:rsidRPr="00776A3E">
        <w:t xml:space="preserve"> </w:t>
      </w:r>
      <w:proofErr w:type="spellStart"/>
      <w:r w:rsidRPr="00776A3E">
        <w:t>quam</w:t>
      </w:r>
      <w:proofErr w:type="spellEnd"/>
      <w:r w:rsidRPr="00776A3E">
        <w:t xml:space="preserve"> </w:t>
      </w:r>
      <w:proofErr w:type="spellStart"/>
      <w:r w:rsidRPr="00776A3E">
        <w:t>rutrum</w:t>
      </w:r>
      <w:proofErr w:type="spellEnd"/>
      <w:r w:rsidRPr="00776A3E">
        <w:t xml:space="preserve"> </w:t>
      </w:r>
      <w:proofErr w:type="spellStart"/>
      <w:r w:rsidRPr="00776A3E">
        <w:t>sit</w:t>
      </w:r>
      <w:proofErr w:type="spellEnd"/>
      <w:r w:rsidRPr="00776A3E">
        <w:t xml:space="preserve"> </w:t>
      </w:r>
      <w:proofErr w:type="spellStart"/>
      <w:r w:rsidRPr="00776A3E">
        <w:t>amet</w:t>
      </w:r>
      <w:proofErr w:type="spellEnd"/>
      <w:r w:rsidRPr="00776A3E">
        <w:t xml:space="preserve">. Nulla </w:t>
      </w:r>
      <w:proofErr w:type="spellStart"/>
      <w:r w:rsidRPr="00776A3E">
        <w:t>facilisi</w:t>
      </w:r>
      <w:proofErr w:type="spellEnd"/>
      <w:r w:rsidRPr="00776A3E">
        <w:t>.</w:t>
      </w:r>
    </w:p>
    <w:p w14:paraId="347C4E61" w14:textId="77777777" w:rsidR="003A61F3" w:rsidRPr="00776A3E" w:rsidRDefault="00F564BB" w:rsidP="003A61F3">
      <w:pPr>
        <w:pStyle w:val="SUPSIElencopuntatoArial9"/>
      </w:pPr>
      <w:r w:rsidRPr="00776A3E">
        <w:t xml:space="preserve">In </w:t>
      </w:r>
      <w:proofErr w:type="spellStart"/>
      <w:r w:rsidRPr="00776A3E">
        <w:t>hac</w:t>
      </w:r>
      <w:proofErr w:type="spellEnd"/>
      <w:r w:rsidRPr="00776A3E">
        <w:t xml:space="preserve"> </w:t>
      </w:r>
      <w:proofErr w:type="spellStart"/>
      <w:r w:rsidRPr="00776A3E">
        <w:t>habitasse</w:t>
      </w:r>
      <w:proofErr w:type="spellEnd"/>
      <w:r w:rsidRPr="00776A3E">
        <w:t xml:space="preserve"> platea </w:t>
      </w:r>
      <w:proofErr w:type="spellStart"/>
      <w:r w:rsidRPr="00776A3E">
        <w:t>dictumst</w:t>
      </w:r>
      <w:proofErr w:type="spellEnd"/>
      <w:r w:rsidRPr="00776A3E">
        <w:t xml:space="preserve">. </w:t>
      </w:r>
      <w:proofErr w:type="spellStart"/>
      <w:r w:rsidRPr="00776A3E">
        <w:t>Aliquam</w:t>
      </w:r>
      <w:proofErr w:type="spellEnd"/>
      <w:r w:rsidRPr="00776A3E">
        <w:t xml:space="preserve"> </w:t>
      </w:r>
      <w:proofErr w:type="spellStart"/>
      <w:r w:rsidRPr="00776A3E">
        <w:t>eget</w:t>
      </w:r>
      <w:proofErr w:type="spellEnd"/>
      <w:r w:rsidRPr="00776A3E">
        <w:t xml:space="preserve"> ante massa. Cras vitae nunc </w:t>
      </w:r>
      <w:proofErr w:type="spellStart"/>
      <w:r w:rsidRPr="00776A3E">
        <w:t>ac</w:t>
      </w:r>
      <w:proofErr w:type="spellEnd"/>
      <w:r w:rsidRPr="00776A3E">
        <w:t xml:space="preserve"> mi </w:t>
      </w:r>
      <w:proofErr w:type="spellStart"/>
      <w:r w:rsidRPr="00776A3E">
        <w:t>ultrices</w:t>
      </w:r>
      <w:proofErr w:type="spellEnd"/>
      <w:r w:rsidRPr="00776A3E">
        <w:t xml:space="preserve"> </w:t>
      </w:r>
      <w:proofErr w:type="spellStart"/>
      <w:r w:rsidRPr="00776A3E">
        <w:t>tristique</w:t>
      </w:r>
      <w:proofErr w:type="spellEnd"/>
      <w:r w:rsidRPr="00776A3E">
        <w:t xml:space="preserve"> vitae et nulla. </w:t>
      </w:r>
      <w:proofErr w:type="spellStart"/>
      <w:r w:rsidRPr="00776A3E">
        <w:t>Praesent</w:t>
      </w:r>
      <w:proofErr w:type="spellEnd"/>
      <w:r w:rsidRPr="00776A3E">
        <w:t xml:space="preserve"> ut </w:t>
      </w:r>
      <w:proofErr w:type="spellStart"/>
      <w:r w:rsidRPr="00776A3E">
        <w:t>mauris</w:t>
      </w:r>
      <w:proofErr w:type="spellEnd"/>
      <w:r w:rsidRPr="00776A3E">
        <w:t xml:space="preserve"> </w:t>
      </w:r>
      <w:proofErr w:type="spellStart"/>
      <w:r w:rsidRPr="00776A3E">
        <w:t>dolor</w:t>
      </w:r>
      <w:proofErr w:type="spellEnd"/>
      <w:r w:rsidRPr="00776A3E">
        <w:t xml:space="preserve">, non </w:t>
      </w:r>
      <w:proofErr w:type="spellStart"/>
      <w:r w:rsidRPr="00776A3E">
        <w:t>placerat</w:t>
      </w:r>
      <w:proofErr w:type="spellEnd"/>
      <w:r w:rsidRPr="00776A3E">
        <w:t xml:space="preserve"> </w:t>
      </w:r>
      <w:proofErr w:type="spellStart"/>
      <w:r w:rsidRPr="00776A3E">
        <w:t>nibh</w:t>
      </w:r>
      <w:proofErr w:type="spellEnd"/>
      <w:r w:rsidRPr="00776A3E">
        <w:t>.</w:t>
      </w:r>
    </w:p>
    <w:p w14:paraId="1FD7BD80" w14:textId="77777777" w:rsidR="003A61F3" w:rsidRPr="00776A3E" w:rsidRDefault="00F564BB" w:rsidP="003A61F3">
      <w:pPr>
        <w:pStyle w:val="SUPSIElencopuntatoArial9"/>
      </w:pPr>
      <w:proofErr w:type="spellStart"/>
      <w:r w:rsidRPr="00776A3E">
        <w:t>Duis</w:t>
      </w:r>
      <w:proofErr w:type="spellEnd"/>
      <w:r w:rsidRPr="00776A3E">
        <w:t xml:space="preserve"> </w:t>
      </w:r>
      <w:proofErr w:type="spellStart"/>
      <w:r w:rsidRPr="00776A3E">
        <w:t>dignissim</w:t>
      </w:r>
      <w:proofErr w:type="spellEnd"/>
      <w:r w:rsidRPr="00776A3E">
        <w:t xml:space="preserve"> </w:t>
      </w:r>
      <w:proofErr w:type="spellStart"/>
      <w:r w:rsidRPr="00776A3E">
        <w:t>quam</w:t>
      </w:r>
      <w:proofErr w:type="spellEnd"/>
      <w:r w:rsidRPr="00776A3E">
        <w:t xml:space="preserve"> vitae </w:t>
      </w:r>
      <w:proofErr w:type="spellStart"/>
      <w:r w:rsidRPr="00776A3E">
        <w:t>erat</w:t>
      </w:r>
      <w:proofErr w:type="spellEnd"/>
      <w:r w:rsidRPr="00776A3E">
        <w:t xml:space="preserve"> </w:t>
      </w:r>
      <w:proofErr w:type="spellStart"/>
      <w:r w:rsidRPr="00776A3E">
        <w:t>elementum</w:t>
      </w:r>
      <w:proofErr w:type="spellEnd"/>
      <w:r w:rsidRPr="00776A3E">
        <w:t xml:space="preserve"> non </w:t>
      </w:r>
      <w:proofErr w:type="spellStart"/>
      <w:r w:rsidRPr="00776A3E">
        <w:t>consequat</w:t>
      </w:r>
      <w:proofErr w:type="spellEnd"/>
      <w:r w:rsidRPr="00776A3E">
        <w:t xml:space="preserve"> </w:t>
      </w:r>
      <w:proofErr w:type="spellStart"/>
      <w:r w:rsidRPr="00776A3E">
        <w:t>arcu</w:t>
      </w:r>
      <w:proofErr w:type="spellEnd"/>
      <w:r w:rsidRPr="00776A3E">
        <w:t xml:space="preserve"> </w:t>
      </w:r>
      <w:proofErr w:type="spellStart"/>
      <w:r w:rsidRPr="00776A3E">
        <w:t>tristique</w:t>
      </w:r>
      <w:proofErr w:type="spellEnd"/>
      <w:r w:rsidRPr="00776A3E">
        <w:t xml:space="preserve">. Sed </w:t>
      </w:r>
      <w:proofErr w:type="spellStart"/>
      <w:r w:rsidRPr="00776A3E">
        <w:t>eget</w:t>
      </w:r>
      <w:proofErr w:type="spellEnd"/>
      <w:r w:rsidRPr="00776A3E">
        <w:t xml:space="preserve"> </w:t>
      </w:r>
      <w:proofErr w:type="spellStart"/>
      <w:r w:rsidRPr="00776A3E">
        <w:t>sem</w:t>
      </w:r>
      <w:proofErr w:type="spellEnd"/>
      <w:r w:rsidRPr="00776A3E">
        <w:t xml:space="preserve"> </w:t>
      </w:r>
      <w:proofErr w:type="spellStart"/>
      <w:r w:rsidRPr="00776A3E">
        <w:t>augue</w:t>
      </w:r>
      <w:proofErr w:type="spellEnd"/>
      <w:r w:rsidRPr="00776A3E">
        <w:t xml:space="preserve">. </w:t>
      </w:r>
      <w:proofErr w:type="spellStart"/>
      <w:r w:rsidRPr="00776A3E">
        <w:t>Donec</w:t>
      </w:r>
      <w:proofErr w:type="spellEnd"/>
      <w:r w:rsidRPr="00776A3E">
        <w:t xml:space="preserve"> nulla orci, </w:t>
      </w:r>
      <w:proofErr w:type="spellStart"/>
      <w:r w:rsidRPr="00776A3E">
        <w:t>sodales</w:t>
      </w:r>
      <w:proofErr w:type="spellEnd"/>
      <w:r w:rsidRPr="00776A3E">
        <w:t xml:space="preserve"> </w:t>
      </w:r>
      <w:proofErr w:type="spellStart"/>
      <w:r w:rsidRPr="00776A3E">
        <w:t>varius</w:t>
      </w:r>
      <w:proofErr w:type="spellEnd"/>
      <w:r w:rsidRPr="00776A3E">
        <w:t xml:space="preserve"> </w:t>
      </w:r>
      <w:proofErr w:type="spellStart"/>
      <w:r w:rsidRPr="00776A3E">
        <w:t>tempor</w:t>
      </w:r>
      <w:proofErr w:type="spellEnd"/>
      <w:r w:rsidRPr="00776A3E">
        <w:t xml:space="preserve"> </w:t>
      </w:r>
      <w:proofErr w:type="spellStart"/>
      <w:r w:rsidRPr="00776A3E">
        <w:t>ac</w:t>
      </w:r>
      <w:proofErr w:type="spellEnd"/>
      <w:r w:rsidRPr="00776A3E">
        <w:t xml:space="preserve">, </w:t>
      </w:r>
      <w:proofErr w:type="spellStart"/>
      <w:r w:rsidRPr="00776A3E">
        <w:t>iaculis</w:t>
      </w:r>
      <w:proofErr w:type="spellEnd"/>
      <w:r w:rsidRPr="00776A3E">
        <w:t xml:space="preserve"> in </w:t>
      </w:r>
      <w:proofErr w:type="spellStart"/>
      <w:r w:rsidRPr="00776A3E">
        <w:t>mauris</w:t>
      </w:r>
      <w:proofErr w:type="spellEnd"/>
      <w:r w:rsidRPr="00776A3E">
        <w:t>. &gt; (elenco puntato Arial 9)</w:t>
      </w:r>
    </w:p>
    <w:p w14:paraId="328D9E4F" w14:textId="77777777" w:rsidR="003A61F3" w:rsidRPr="00776A3E" w:rsidRDefault="00F564BB" w:rsidP="003A61F3">
      <w:pPr>
        <w:pStyle w:val="SUPSITitolettoArialbold10"/>
      </w:pPr>
      <w:r w:rsidRPr="00776A3E">
        <w:tab/>
      </w:r>
      <w:r w:rsidRPr="00776A3E">
        <w:tab/>
      </w:r>
      <w:r w:rsidRPr="00776A3E">
        <w:tab/>
      </w:r>
    </w:p>
    <w:p w14:paraId="7DFF091F" w14:textId="77777777" w:rsidR="003A61F3" w:rsidRPr="00776A3E" w:rsidRDefault="00F564BB" w:rsidP="003A61F3">
      <w:pPr>
        <w:pStyle w:val="SUPSITitolettoArialbold10"/>
      </w:pPr>
      <w:r w:rsidRPr="00776A3E">
        <w:t xml:space="preserve">The </w:t>
      </w:r>
      <w:proofErr w:type="spellStart"/>
      <w:r w:rsidRPr="00776A3E">
        <w:t>lazy</w:t>
      </w:r>
      <w:proofErr w:type="spellEnd"/>
      <w:r w:rsidRPr="00776A3E">
        <w:t xml:space="preserve"> </w:t>
      </w:r>
      <w:proofErr w:type="spellStart"/>
      <w:r w:rsidRPr="00776A3E">
        <w:t>lizard</w:t>
      </w:r>
      <w:proofErr w:type="spellEnd"/>
      <w:r w:rsidRPr="00776A3E">
        <w:t xml:space="preserve"> &gt; (titoletto Arial </w:t>
      </w:r>
      <w:proofErr w:type="spellStart"/>
      <w:r w:rsidRPr="00776A3E">
        <w:t>bold</w:t>
      </w:r>
      <w:proofErr w:type="spellEnd"/>
      <w:r w:rsidRPr="00776A3E">
        <w:t xml:space="preserve"> 10)</w:t>
      </w:r>
    </w:p>
    <w:p w14:paraId="3C0DF4F4" w14:textId="77777777" w:rsidR="003A61F3" w:rsidRPr="00776A3E" w:rsidRDefault="00F564BB" w:rsidP="003A61F3">
      <w:pPr>
        <w:pStyle w:val="SUPSITestoArial10"/>
      </w:pPr>
      <w:proofErr w:type="spellStart"/>
      <w:r w:rsidRPr="00776A3E">
        <w:t>Proin</w:t>
      </w:r>
      <w:proofErr w:type="spellEnd"/>
      <w:r w:rsidRPr="00776A3E">
        <w:t xml:space="preserve"> </w:t>
      </w:r>
      <w:proofErr w:type="spellStart"/>
      <w:r w:rsidRPr="00776A3E">
        <w:t>fermentum</w:t>
      </w:r>
      <w:proofErr w:type="spellEnd"/>
      <w:r w:rsidRPr="00776A3E">
        <w:t xml:space="preserve"> </w:t>
      </w:r>
      <w:proofErr w:type="spellStart"/>
      <w:r w:rsidRPr="00776A3E">
        <w:t>quam</w:t>
      </w:r>
      <w:proofErr w:type="spellEnd"/>
      <w:r w:rsidRPr="00776A3E">
        <w:t xml:space="preserve"> </w:t>
      </w:r>
      <w:proofErr w:type="spellStart"/>
      <w:r w:rsidRPr="00776A3E">
        <w:t>nec</w:t>
      </w:r>
      <w:proofErr w:type="spellEnd"/>
      <w:r w:rsidRPr="00776A3E">
        <w:t xml:space="preserve"> </w:t>
      </w:r>
      <w:proofErr w:type="spellStart"/>
      <w:r w:rsidRPr="00776A3E">
        <w:t>neque</w:t>
      </w:r>
      <w:proofErr w:type="spellEnd"/>
      <w:r w:rsidRPr="00776A3E">
        <w:t xml:space="preserve"> </w:t>
      </w:r>
      <w:proofErr w:type="spellStart"/>
      <w:r w:rsidRPr="00776A3E">
        <w:t>aliquam</w:t>
      </w:r>
      <w:proofErr w:type="spellEnd"/>
      <w:r w:rsidRPr="00776A3E">
        <w:t xml:space="preserve"> non </w:t>
      </w:r>
      <w:proofErr w:type="spellStart"/>
      <w:r w:rsidRPr="00776A3E">
        <w:t>euismod</w:t>
      </w:r>
      <w:proofErr w:type="spellEnd"/>
      <w:r w:rsidRPr="00776A3E">
        <w:t xml:space="preserve"> </w:t>
      </w:r>
      <w:proofErr w:type="spellStart"/>
      <w:r w:rsidRPr="00776A3E">
        <w:t>ipsum</w:t>
      </w:r>
      <w:proofErr w:type="spellEnd"/>
      <w:r w:rsidRPr="00776A3E">
        <w:t xml:space="preserve"> </w:t>
      </w:r>
      <w:proofErr w:type="spellStart"/>
      <w:r w:rsidRPr="00776A3E">
        <w:t>facilisis</w:t>
      </w:r>
      <w:proofErr w:type="spellEnd"/>
      <w:r w:rsidRPr="00776A3E">
        <w:t xml:space="preserve">. </w:t>
      </w:r>
      <w:proofErr w:type="spellStart"/>
      <w:r w:rsidRPr="00776A3E">
        <w:t>Vivamus</w:t>
      </w:r>
      <w:proofErr w:type="spellEnd"/>
      <w:r w:rsidRPr="00776A3E">
        <w:t xml:space="preserve"> </w:t>
      </w:r>
      <w:proofErr w:type="spellStart"/>
      <w:r w:rsidRPr="00776A3E">
        <w:t>elementum</w:t>
      </w:r>
      <w:proofErr w:type="spellEnd"/>
      <w:r w:rsidRPr="00776A3E">
        <w:t xml:space="preserve"> </w:t>
      </w:r>
      <w:proofErr w:type="spellStart"/>
      <w:r w:rsidRPr="00776A3E">
        <w:t>vehicula</w:t>
      </w:r>
      <w:proofErr w:type="spellEnd"/>
      <w:r w:rsidRPr="00776A3E">
        <w:t xml:space="preserve"> </w:t>
      </w:r>
      <w:proofErr w:type="spellStart"/>
      <w:r w:rsidRPr="00776A3E">
        <w:t>enim</w:t>
      </w:r>
      <w:proofErr w:type="spellEnd"/>
      <w:r w:rsidRPr="00776A3E">
        <w:t xml:space="preserve">, </w:t>
      </w:r>
      <w:proofErr w:type="spellStart"/>
      <w:r w:rsidRPr="00776A3E">
        <w:t>at</w:t>
      </w:r>
      <w:proofErr w:type="spellEnd"/>
      <w:r w:rsidRPr="00776A3E">
        <w:t xml:space="preserve"> </w:t>
      </w:r>
      <w:proofErr w:type="spellStart"/>
      <w:r w:rsidRPr="00776A3E">
        <w:t>bibendum</w:t>
      </w:r>
      <w:proofErr w:type="spellEnd"/>
      <w:r w:rsidRPr="00776A3E">
        <w:t xml:space="preserve"> </w:t>
      </w:r>
      <w:proofErr w:type="spellStart"/>
      <w:r w:rsidRPr="00776A3E">
        <w:t>quam</w:t>
      </w:r>
      <w:proofErr w:type="spellEnd"/>
      <w:r w:rsidRPr="00776A3E">
        <w:t xml:space="preserve"> </w:t>
      </w:r>
      <w:proofErr w:type="spellStart"/>
      <w:r w:rsidRPr="00776A3E">
        <w:t>rutrum</w:t>
      </w:r>
      <w:proofErr w:type="spellEnd"/>
      <w:r w:rsidRPr="00776A3E">
        <w:t xml:space="preserve"> </w:t>
      </w:r>
      <w:proofErr w:type="spellStart"/>
      <w:r w:rsidRPr="00776A3E">
        <w:t>sit</w:t>
      </w:r>
      <w:proofErr w:type="spellEnd"/>
      <w:r w:rsidRPr="00776A3E">
        <w:t xml:space="preserve"> </w:t>
      </w:r>
      <w:proofErr w:type="spellStart"/>
      <w:r w:rsidRPr="00776A3E">
        <w:t>amet</w:t>
      </w:r>
      <w:proofErr w:type="spellEnd"/>
      <w:r w:rsidRPr="00776A3E">
        <w:t xml:space="preserve">. Nulla </w:t>
      </w:r>
      <w:proofErr w:type="spellStart"/>
      <w:r w:rsidRPr="00776A3E">
        <w:t>facilisi</w:t>
      </w:r>
      <w:proofErr w:type="spellEnd"/>
      <w:r w:rsidRPr="00776A3E">
        <w:t xml:space="preserve">. In </w:t>
      </w:r>
      <w:proofErr w:type="spellStart"/>
      <w:r w:rsidRPr="00776A3E">
        <w:t>hac</w:t>
      </w:r>
      <w:proofErr w:type="spellEnd"/>
      <w:r w:rsidRPr="00776A3E">
        <w:t xml:space="preserve"> </w:t>
      </w:r>
      <w:proofErr w:type="spellStart"/>
      <w:r w:rsidRPr="00776A3E">
        <w:t>habitasse</w:t>
      </w:r>
      <w:proofErr w:type="spellEnd"/>
      <w:r w:rsidRPr="00776A3E">
        <w:t xml:space="preserve"> platea </w:t>
      </w:r>
      <w:proofErr w:type="spellStart"/>
      <w:r w:rsidRPr="00776A3E">
        <w:t>dictumst</w:t>
      </w:r>
      <w:proofErr w:type="spellEnd"/>
      <w:r w:rsidRPr="00776A3E">
        <w:t xml:space="preserve">. </w:t>
      </w:r>
      <w:proofErr w:type="spellStart"/>
      <w:r w:rsidRPr="00776A3E">
        <w:t>Aliquam</w:t>
      </w:r>
      <w:proofErr w:type="spellEnd"/>
      <w:r w:rsidRPr="00776A3E">
        <w:t xml:space="preserve"> </w:t>
      </w:r>
      <w:proofErr w:type="spellStart"/>
      <w:r w:rsidRPr="00776A3E">
        <w:t>eget</w:t>
      </w:r>
      <w:proofErr w:type="spellEnd"/>
      <w:r w:rsidRPr="00776A3E">
        <w:t xml:space="preserve"> ante massa. </w:t>
      </w:r>
      <w:r w:rsidRPr="000366F1">
        <w:rPr>
          <w:lang w:val="fr-FR"/>
        </w:rPr>
        <w:t xml:space="preserve">Cras vitae nunc </w:t>
      </w:r>
      <w:proofErr w:type="spellStart"/>
      <w:r w:rsidRPr="000366F1">
        <w:rPr>
          <w:lang w:val="fr-FR"/>
        </w:rPr>
        <w:t>ac</w:t>
      </w:r>
      <w:proofErr w:type="spellEnd"/>
      <w:r w:rsidRPr="000366F1">
        <w:rPr>
          <w:lang w:val="fr-FR"/>
        </w:rPr>
        <w:t xml:space="preserve"> mi </w:t>
      </w:r>
      <w:proofErr w:type="spellStart"/>
      <w:r w:rsidRPr="000366F1">
        <w:rPr>
          <w:lang w:val="fr-FR"/>
        </w:rPr>
        <w:t>ultrices</w:t>
      </w:r>
      <w:proofErr w:type="spellEnd"/>
      <w:r w:rsidRPr="000366F1">
        <w:rPr>
          <w:lang w:val="fr-FR"/>
        </w:rPr>
        <w:t xml:space="preserve"> tristique vitae et </w:t>
      </w:r>
      <w:proofErr w:type="spellStart"/>
      <w:r w:rsidRPr="000366F1">
        <w:rPr>
          <w:lang w:val="fr-FR"/>
        </w:rPr>
        <w:t>nulla</w:t>
      </w:r>
      <w:proofErr w:type="spellEnd"/>
      <w:r w:rsidRPr="000366F1">
        <w:rPr>
          <w:lang w:val="fr-FR"/>
        </w:rPr>
        <w:t xml:space="preserve">. </w:t>
      </w:r>
      <w:proofErr w:type="spellStart"/>
      <w:r w:rsidRPr="000366F1">
        <w:rPr>
          <w:lang w:val="fr-FR"/>
        </w:rPr>
        <w:t>Praesent</w:t>
      </w:r>
      <w:proofErr w:type="spellEnd"/>
      <w:r w:rsidRPr="000366F1">
        <w:rPr>
          <w:lang w:val="fr-FR"/>
        </w:rPr>
        <w:t xml:space="preserve"> ut </w:t>
      </w:r>
      <w:proofErr w:type="spellStart"/>
      <w:r w:rsidRPr="000366F1">
        <w:rPr>
          <w:lang w:val="fr-FR"/>
        </w:rPr>
        <w:t>mauris</w:t>
      </w:r>
      <w:proofErr w:type="spellEnd"/>
      <w:r w:rsidRPr="000366F1">
        <w:rPr>
          <w:lang w:val="fr-FR"/>
        </w:rPr>
        <w:t xml:space="preserve"> </w:t>
      </w:r>
      <w:proofErr w:type="spellStart"/>
      <w:r w:rsidRPr="000366F1">
        <w:rPr>
          <w:lang w:val="fr-FR"/>
        </w:rPr>
        <w:t>dolor</w:t>
      </w:r>
      <w:proofErr w:type="spellEnd"/>
      <w:r w:rsidRPr="000366F1">
        <w:rPr>
          <w:lang w:val="fr-FR"/>
        </w:rPr>
        <w:t xml:space="preserve">, non </w:t>
      </w:r>
      <w:proofErr w:type="spellStart"/>
      <w:r w:rsidRPr="000366F1">
        <w:rPr>
          <w:lang w:val="fr-FR"/>
        </w:rPr>
        <w:t>placerat</w:t>
      </w:r>
      <w:proofErr w:type="spellEnd"/>
      <w:r w:rsidRPr="000366F1">
        <w:rPr>
          <w:lang w:val="fr-FR"/>
        </w:rPr>
        <w:t xml:space="preserve"> </w:t>
      </w:r>
      <w:proofErr w:type="spellStart"/>
      <w:r w:rsidRPr="000366F1">
        <w:rPr>
          <w:lang w:val="fr-FR"/>
        </w:rPr>
        <w:t>nibh</w:t>
      </w:r>
      <w:proofErr w:type="spellEnd"/>
      <w:r w:rsidRPr="000366F1">
        <w:rPr>
          <w:lang w:val="fr-FR"/>
        </w:rPr>
        <w:t xml:space="preserve">. Duis </w:t>
      </w:r>
      <w:proofErr w:type="spellStart"/>
      <w:r w:rsidRPr="000366F1">
        <w:rPr>
          <w:lang w:val="fr-FR"/>
        </w:rPr>
        <w:t>dignissim</w:t>
      </w:r>
      <w:proofErr w:type="spellEnd"/>
      <w:r w:rsidRPr="000366F1">
        <w:rPr>
          <w:lang w:val="fr-FR"/>
        </w:rPr>
        <w:t xml:space="preserve"> </w:t>
      </w:r>
      <w:proofErr w:type="spellStart"/>
      <w:r w:rsidRPr="000366F1">
        <w:rPr>
          <w:lang w:val="fr-FR"/>
        </w:rPr>
        <w:t>quam</w:t>
      </w:r>
      <w:proofErr w:type="spellEnd"/>
      <w:r w:rsidRPr="000366F1">
        <w:rPr>
          <w:lang w:val="fr-FR"/>
        </w:rPr>
        <w:t xml:space="preserve"> vitae erat </w:t>
      </w:r>
      <w:proofErr w:type="spellStart"/>
      <w:r w:rsidRPr="000366F1">
        <w:rPr>
          <w:lang w:val="fr-FR"/>
        </w:rPr>
        <w:t>elementum</w:t>
      </w:r>
      <w:proofErr w:type="spellEnd"/>
      <w:r w:rsidRPr="000366F1">
        <w:rPr>
          <w:lang w:val="fr-FR"/>
        </w:rPr>
        <w:t xml:space="preserve"> non </w:t>
      </w:r>
      <w:proofErr w:type="spellStart"/>
      <w:r w:rsidRPr="000366F1">
        <w:rPr>
          <w:lang w:val="fr-FR"/>
        </w:rPr>
        <w:t>consequat</w:t>
      </w:r>
      <w:proofErr w:type="spellEnd"/>
      <w:r w:rsidRPr="000366F1">
        <w:rPr>
          <w:lang w:val="fr-FR"/>
        </w:rPr>
        <w:t xml:space="preserve"> </w:t>
      </w:r>
      <w:proofErr w:type="spellStart"/>
      <w:r w:rsidRPr="000366F1">
        <w:rPr>
          <w:lang w:val="fr-FR"/>
        </w:rPr>
        <w:t>arcu</w:t>
      </w:r>
      <w:proofErr w:type="spellEnd"/>
      <w:r w:rsidRPr="000366F1">
        <w:rPr>
          <w:lang w:val="fr-FR"/>
        </w:rPr>
        <w:t xml:space="preserve"> tristique. </w:t>
      </w:r>
      <w:r w:rsidRPr="00776A3E">
        <w:t xml:space="preserve">Sed </w:t>
      </w:r>
      <w:proofErr w:type="spellStart"/>
      <w:r w:rsidRPr="00776A3E">
        <w:t>eget</w:t>
      </w:r>
      <w:proofErr w:type="spellEnd"/>
      <w:r w:rsidRPr="00776A3E">
        <w:t xml:space="preserve"> </w:t>
      </w:r>
      <w:proofErr w:type="spellStart"/>
      <w:r w:rsidRPr="00776A3E">
        <w:t>sem</w:t>
      </w:r>
      <w:proofErr w:type="spellEnd"/>
      <w:r w:rsidRPr="00776A3E">
        <w:t xml:space="preserve"> </w:t>
      </w:r>
      <w:proofErr w:type="spellStart"/>
      <w:r w:rsidRPr="00776A3E">
        <w:t>augue</w:t>
      </w:r>
      <w:proofErr w:type="spellEnd"/>
      <w:r w:rsidRPr="00776A3E">
        <w:t xml:space="preserve">. </w:t>
      </w:r>
      <w:proofErr w:type="spellStart"/>
      <w:r w:rsidRPr="00776A3E">
        <w:t>Donec</w:t>
      </w:r>
      <w:proofErr w:type="spellEnd"/>
      <w:r w:rsidRPr="00776A3E">
        <w:t xml:space="preserve"> nulla orci, </w:t>
      </w:r>
      <w:proofErr w:type="spellStart"/>
      <w:r w:rsidRPr="00776A3E">
        <w:t>sodales</w:t>
      </w:r>
      <w:proofErr w:type="spellEnd"/>
      <w:r w:rsidRPr="00776A3E">
        <w:t xml:space="preserve"> </w:t>
      </w:r>
      <w:proofErr w:type="spellStart"/>
      <w:r w:rsidRPr="00776A3E">
        <w:t>varius</w:t>
      </w:r>
      <w:proofErr w:type="spellEnd"/>
      <w:r w:rsidRPr="00776A3E">
        <w:t xml:space="preserve"> </w:t>
      </w:r>
      <w:proofErr w:type="spellStart"/>
      <w:r w:rsidRPr="00776A3E">
        <w:t>tempor</w:t>
      </w:r>
      <w:proofErr w:type="spellEnd"/>
      <w:r w:rsidRPr="00776A3E">
        <w:t xml:space="preserve"> </w:t>
      </w:r>
      <w:proofErr w:type="spellStart"/>
      <w:r w:rsidRPr="00776A3E">
        <w:t>ac</w:t>
      </w:r>
      <w:proofErr w:type="spellEnd"/>
      <w:r w:rsidRPr="00776A3E">
        <w:t xml:space="preserve">, </w:t>
      </w:r>
      <w:proofErr w:type="spellStart"/>
      <w:r w:rsidRPr="00776A3E">
        <w:t>iaculis</w:t>
      </w:r>
      <w:proofErr w:type="spellEnd"/>
      <w:r w:rsidRPr="00776A3E">
        <w:t xml:space="preserve"> in </w:t>
      </w:r>
      <w:proofErr w:type="spellStart"/>
      <w:r w:rsidRPr="00776A3E">
        <w:t>mauris</w:t>
      </w:r>
      <w:proofErr w:type="spellEnd"/>
      <w:r w:rsidRPr="00776A3E">
        <w:t>. &gt; (testo Arial 10)</w:t>
      </w:r>
    </w:p>
    <w:p w14:paraId="7E7B16DE" w14:textId="77777777" w:rsidR="003A61F3" w:rsidRPr="00776A3E" w:rsidRDefault="003A61F3" w:rsidP="003A61F3">
      <w:pPr>
        <w:pStyle w:val="SUPSITestoArial10"/>
      </w:pPr>
    </w:p>
    <w:p w14:paraId="532947DF" w14:textId="77777777" w:rsidR="003A61F3" w:rsidRPr="00776A3E" w:rsidRDefault="00F564BB" w:rsidP="003A61F3">
      <w:pPr>
        <w:pStyle w:val="SUPSIElencopuntatoArial10"/>
        <w:rPr>
          <w:lang w:val="it-IT"/>
        </w:rPr>
      </w:pPr>
      <w:r w:rsidRPr="000366F1">
        <w:rPr>
          <w:lang w:val="fr-FR"/>
        </w:rPr>
        <w:t xml:space="preserve">Nam </w:t>
      </w:r>
      <w:proofErr w:type="spellStart"/>
      <w:r w:rsidRPr="000366F1">
        <w:rPr>
          <w:lang w:val="fr-FR"/>
        </w:rPr>
        <w:t>euismod</w:t>
      </w:r>
      <w:proofErr w:type="spellEnd"/>
      <w:r w:rsidRPr="000366F1">
        <w:rPr>
          <w:lang w:val="fr-FR"/>
        </w:rPr>
        <w:t xml:space="preserve"> </w:t>
      </w:r>
      <w:proofErr w:type="spellStart"/>
      <w:r w:rsidRPr="000366F1">
        <w:rPr>
          <w:lang w:val="fr-FR"/>
        </w:rPr>
        <w:t>aliquet</w:t>
      </w:r>
      <w:proofErr w:type="spellEnd"/>
      <w:r w:rsidRPr="000366F1">
        <w:rPr>
          <w:lang w:val="fr-FR"/>
        </w:rPr>
        <w:t xml:space="preserve"> </w:t>
      </w:r>
      <w:proofErr w:type="spellStart"/>
      <w:r w:rsidRPr="000366F1">
        <w:rPr>
          <w:lang w:val="fr-FR"/>
        </w:rPr>
        <w:t>odio</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egestas</w:t>
      </w:r>
      <w:proofErr w:type="spellEnd"/>
      <w:r w:rsidRPr="000366F1">
        <w:rPr>
          <w:lang w:val="fr-FR"/>
        </w:rPr>
        <w:t xml:space="preserve"> ante </w:t>
      </w:r>
      <w:proofErr w:type="spellStart"/>
      <w:r w:rsidRPr="000366F1">
        <w:rPr>
          <w:lang w:val="fr-FR"/>
        </w:rPr>
        <w:t>luctus</w:t>
      </w:r>
      <w:proofErr w:type="spellEnd"/>
      <w:r w:rsidRPr="000366F1">
        <w:rPr>
          <w:lang w:val="fr-FR"/>
        </w:rPr>
        <w:t xml:space="preserve"> </w:t>
      </w:r>
      <w:proofErr w:type="spellStart"/>
      <w:r w:rsidRPr="000366F1">
        <w:rPr>
          <w:lang w:val="fr-FR"/>
        </w:rPr>
        <w:t>quis</w:t>
      </w:r>
      <w:proofErr w:type="spellEnd"/>
      <w:r w:rsidRPr="000366F1">
        <w:rPr>
          <w:lang w:val="fr-FR"/>
        </w:rPr>
        <w:t xml:space="preserve">. </w:t>
      </w:r>
      <w:proofErr w:type="spellStart"/>
      <w:r w:rsidRPr="000366F1">
        <w:rPr>
          <w:lang w:val="fr-FR"/>
        </w:rPr>
        <w:t>Pellentesque</w:t>
      </w:r>
      <w:proofErr w:type="spellEnd"/>
      <w:r w:rsidRPr="000366F1">
        <w:rPr>
          <w:lang w:val="fr-FR"/>
        </w:rPr>
        <w:t xml:space="preserve"> et </w:t>
      </w:r>
      <w:proofErr w:type="spellStart"/>
      <w:r w:rsidRPr="000366F1">
        <w:rPr>
          <w:lang w:val="fr-FR"/>
        </w:rPr>
        <w:t>lorem</w:t>
      </w:r>
      <w:proofErr w:type="spellEnd"/>
      <w:r w:rsidRPr="000366F1">
        <w:rPr>
          <w:lang w:val="fr-FR"/>
        </w:rPr>
        <w:t xml:space="preserve"> </w:t>
      </w:r>
      <w:proofErr w:type="spellStart"/>
      <w:r w:rsidRPr="000366F1">
        <w:rPr>
          <w:lang w:val="fr-FR"/>
        </w:rPr>
        <w:t>lorem</w:t>
      </w:r>
      <w:proofErr w:type="spellEnd"/>
      <w:r w:rsidRPr="000366F1">
        <w:rPr>
          <w:lang w:val="fr-FR"/>
        </w:rPr>
        <w:t xml:space="preserve">, </w:t>
      </w:r>
      <w:proofErr w:type="spellStart"/>
      <w:r w:rsidRPr="000366F1">
        <w:rPr>
          <w:lang w:val="fr-FR"/>
        </w:rPr>
        <w:t>eget</w:t>
      </w:r>
      <w:proofErr w:type="spellEnd"/>
      <w:r w:rsidRPr="000366F1">
        <w:rPr>
          <w:lang w:val="fr-FR"/>
        </w:rPr>
        <w:t xml:space="preserve"> </w:t>
      </w:r>
      <w:proofErr w:type="spellStart"/>
      <w:r w:rsidRPr="000366F1">
        <w:rPr>
          <w:lang w:val="fr-FR"/>
        </w:rPr>
        <w:t>vehicula</w:t>
      </w:r>
      <w:proofErr w:type="spellEnd"/>
      <w:r w:rsidRPr="000366F1">
        <w:rPr>
          <w:lang w:val="fr-FR"/>
        </w:rPr>
        <w:t xml:space="preserve"> mi. </w:t>
      </w:r>
      <w:r w:rsidRPr="00776A3E">
        <w:rPr>
          <w:lang w:val="it-IT"/>
        </w:rPr>
        <w:t xml:space="preserve">In </w:t>
      </w:r>
      <w:proofErr w:type="spellStart"/>
      <w:r w:rsidRPr="00776A3E">
        <w:rPr>
          <w:lang w:val="it-IT"/>
        </w:rPr>
        <w:t>vulputate</w:t>
      </w:r>
      <w:proofErr w:type="spellEnd"/>
      <w:r w:rsidRPr="00776A3E">
        <w:rPr>
          <w:lang w:val="it-IT"/>
        </w:rPr>
        <w:t xml:space="preserve"> massa </w:t>
      </w:r>
      <w:proofErr w:type="spellStart"/>
      <w:r w:rsidRPr="00776A3E">
        <w:rPr>
          <w:lang w:val="it-IT"/>
        </w:rPr>
        <w:t>quis</w:t>
      </w:r>
      <w:proofErr w:type="spellEnd"/>
      <w:r w:rsidRPr="00776A3E">
        <w:rPr>
          <w:lang w:val="it-IT"/>
        </w:rPr>
        <w:t xml:space="preserve"> </w:t>
      </w:r>
      <w:proofErr w:type="spellStart"/>
      <w:r w:rsidRPr="00776A3E">
        <w:rPr>
          <w:lang w:val="it-IT"/>
        </w:rPr>
        <w:t>diam</w:t>
      </w:r>
      <w:proofErr w:type="spellEnd"/>
      <w:r w:rsidRPr="00776A3E">
        <w:rPr>
          <w:lang w:val="it-IT"/>
        </w:rPr>
        <w:t xml:space="preserve"> </w:t>
      </w:r>
      <w:proofErr w:type="spellStart"/>
      <w:r w:rsidRPr="00776A3E">
        <w:rPr>
          <w:lang w:val="it-IT"/>
        </w:rPr>
        <w:t>feugiat</w:t>
      </w:r>
      <w:proofErr w:type="spellEnd"/>
      <w:r w:rsidRPr="00776A3E">
        <w:rPr>
          <w:lang w:val="it-IT"/>
        </w:rPr>
        <w:t xml:space="preserve"> id </w:t>
      </w:r>
      <w:proofErr w:type="spellStart"/>
      <w:r w:rsidRPr="00776A3E">
        <w:rPr>
          <w:lang w:val="it-IT"/>
        </w:rPr>
        <w:t>consectetur</w:t>
      </w:r>
      <w:proofErr w:type="spellEnd"/>
      <w:r w:rsidRPr="00776A3E">
        <w:rPr>
          <w:lang w:val="it-IT"/>
        </w:rPr>
        <w:t xml:space="preserve"> </w:t>
      </w:r>
      <w:proofErr w:type="spellStart"/>
      <w:r w:rsidRPr="00776A3E">
        <w:rPr>
          <w:lang w:val="it-IT"/>
        </w:rPr>
        <w:t>risus</w:t>
      </w:r>
      <w:proofErr w:type="spellEnd"/>
      <w:r w:rsidRPr="00776A3E">
        <w:rPr>
          <w:lang w:val="it-IT"/>
        </w:rPr>
        <w:t xml:space="preserve"> </w:t>
      </w:r>
      <w:proofErr w:type="spellStart"/>
      <w:r w:rsidRPr="00776A3E">
        <w:rPr>
          <w:lang w:val="it-IT"/>
        </w:rPr>
        <w:t>pretium</w:t>
      </w:r>
      <w:proofErr w:type="spellEnd"/>
      <w:r w:rsidRPr="00776A3E">
        <w:rPr>
          <w:lang w:val="it-IT"/>
        </w:rPr>
        <w:t xml:space="preserve">. </w:t>
      </w:r>
      <w:proofErr w:type="spellStart"/>
      <w:r w:rsidRPr="00776A3E">
        <w:rPr>
          <w:lang w:val="it-IT"/>
        </w:rPr>
        <w:t>Vestibulum</w:t>
      </w:r>
      <w:proofErr w:type="spellEnd"/>
      <w:r w:rsidRPr="00776A3E">
        <w:rPr>
          <w:lang w:val="it-IT"/>
        </w:rPr>
        <w:t xml:space="preserve"> </w:t>
      </w:r>
      <w:proofErr w:type="spellStart"/>
      <w:r w:rsidRPr="00776A3E">
        <w:rPr>
          <w:lang w:val="it-IT"/>
        </w:rPr>
        <w:t>nisi</w:t>
      </w:r>
      <w:proofErr w:type="spellEnd"/>
      <w:r w:rsidRPr="00776A3E">
        <w:rPr>
          <w:lang w:val="it-IT"/>
        </w:rPr>
        <w:t xml:space="preserve"> magna, </w:t>
      </w:r>
      <w:proofErr w:type="spellStart"/>
      <w:r w:rsidRPr="00776A3E">
        <w:rPr>
          <w:lang w:val="it-IT"/>
        </w:rPr>
        <w:t>mollis</w:t>
      </w:r>
      <w:proofErr w:type="spellEnd"/>
      <w:r w:rsidRPr="00776A3E">
        <w:rPr>
          <w:lang w:val="it-IT"/>
        </w:rPr>
        <w:t xml:space="preserve"> ut </w:t>
      </w:r>
      <w:proofErr w:type="spellStart"/>
      <w:r w:rsidRPr="00776A3E">
        <w:rPr>
          <w:lang w:val="it-IT"/>
        </w:rPr>
        <w:t>dignissim</w:t>
      </w:r>
      <w:proofErr w:type="spellEnd"/>
      <w:r w:rsidRPr="00776A3E">
        <w:rPr>
          <w:lang w:val="it-IT"/>
        </w:rPr>
        <w:t xml:space="preserve"> et, </w:t>
      </w:r>
      <w:proofErr w:type="spellStart"/>
      <w:r w:rsidRPr="00776A3E">
        <w:rPr>
          <w:lang w:val="it-IT"/>
        </w:rPr>
        <w:t>porttitor</w:t>
      </w:r>
      <w:proofErr w:type="spellEnd"/>
      <w:r w:rsidRPr="00776A3E">
        <w:rPr>
          <w:lang w:val="it-IT"/>
        </w:rPr>
        <w:t xml:space="preserve"> non </w:t>
      </w:r>
      <w:proofErr w:type="spellStart"/>
      <w:r w:rsidRPr="00776A3E">
        <w:rPr>
          <w:lang w:val="it-IT"/>
        </w:rPr>
        <w:t>leo</w:t>
      </w:r>
      <w:proofErr w:type="spellEnd"/>
      <w:r w:rsidRPr="00776A3E">
        <w:rPr>
          <w:lang w:val="it-IT"/>
        </w:rPr>
        <w:t xml:space="preserve">. </w:t>
      </w:r>
      <w:proofErr w:type="spellStart"/>
      <w:r w:rsidRPr="00776A3E">
        <w:rPr>
          <w:lang w:val="it-IT"/>
        </w:rPr>
        <w:t>Vestibulum</w:t>
      </w:r>
      <w:proofErr w:type="spellEnd"/>
      <w:r w:rsidRPr="00776A3E">
        <w:rPr>
          <w:lang w:val="it-IT"/>
        </w:rPr>
        <w:t xml:space="preserve"> </w:t>
      </w:r>
      <w:proofErr w:type="spellStart"/>
      <w:r w:rsidRPr="00776A3E">
        <w:rPr>
          <w:lang w:val="it-IT"/>
        </w:rPr>
        <w:t>quis</w:t>
      </w:r>
      <w:proofErr w:type="spellEnd"/>
      <w:r w:rsidRPr="00776A3E">
        <w:rPr>
          <w:lang w:val="it-IT"/>
        </w:rPr>
        <w:t xml:space="preserve"> </w:t>
      </w:r>
      <w:proofErr w:type="spellStart"/>
      <w:r w:rsidRPr="00776A3E">
        <w:rPr>
          <w:lang w:val="it-IT"/>
        </w:rPr>
        <w:t>sem</w:t>
      </w:r>
      <w:proofErr w:type="spellEnd"/>
      <w:r w:rsidRPr="00776A3E">
        <w:rPr>
          <w:lang w:val="it-IT"/>
        </w:rPr>
        <w:t xml:space="preserve"> sed </w:t>
      </w:r>
      <w:proofErr w:type="spellStart"/>
      <w:r w:rsidRPr="00776A3E">
        <w:rPr>
          <w:lang w:val="it-IT"/>
        </w:rPr>
        <w:t>enim</w:t>
      </w:r>
      <w:proofErr w:type="spellEnd"/>
      <w:r w:rsidRPr="00776A3E">
        <w:rPr>
          <w:lang w:val="it-IT"/>
        </w:rPr>
        <w:t xml:space="preserve"> </w:t>
      </w:r>
      <w:proofErr w:type="spellStart"/>
      <w:r w:rsidRPr="00776A3E">
        <w:rPr>
          <w:lang w:val="it-IT"/>
        </w:rPr>
        <w:t>tempor</w:t>
      </w:r>
      <w:proofErr w:type="spellEnd"/>
      <w:r w:rsidRPr="00776A3E">
        <w:rPr>
          <w:lang w:val="it-IT"/>
        </w:rPr>
        <w:t xml:space="preserve"> </w:t>
      </w:r>
      <w:proofErr w:type="spellStart"/>
      <w:r w:rsidRPr="00776A3E">
        <w:rPr>
          <w:lang w:val="it-IT"/>
        </w:rPr>
        <w:t>rutrum</w:t>
      </w:r>
      <w:proofErr w:type="spellEnd"/>
      <w:r w:rsidRPr="00776A3E">
        <w:rPr>
          <w:lang w:val="it-IT"/>
        </w:rPr>
        <w:t xml:space="preserve">. </w:t>
      </w:r>
      <w:proofErr w:type="spellStart"/>
      <w:r w:rsidRPr="00776A3E">
        <w:rPr>
          <w:lang w:val="it-IT"/>
        </w:rPr>
        <w:t>Donec</w:t>
      </w:r>
      <w:proofErr w:type="spellEnd"/>
      <w:r w:rsidRPr="00776A3E">
        <w:rPr>
          <w:lang w:val="it-IT"/>
        </w:rPr>
        <w:t xml:space="preserve"> </w:t>
      </w:r>
      <w:proofErr w:type="spellStart"/>
      <w:r w:rsidRPr="00776A3E">
        <w:rPr>
          <w:lang w:val="it-IT"/>
        </w:rPr>
        <w:t>luctus</w:t>
      </w:r>
      <w:proofErr w:type="spellEnd"/>
      <w:r w:rsidRPr="00776A3E">
        <w:rPr>
          <w:lang w:val="it-IT"/>
        </w:rPr>
        <w:t xml:space="preserve"> tempus </w:t>
      </w:r>
      <w:proofErr w:type="spellStart"/>
      <w:r w:rsidRPr="00776A3E">
        <w:rPr>
          <w:lang w:val="it-IT"/>
        </w:rPr>
        <w:t>metus</w:t>
      </w:r>
      <w:proofErr w:type="spellEnd"/>
      <w:r w:rsidRPr="00776A3E">
        <w:rPr>
          <w:lang w:val="it-IT"/>
        </w:rPr>
        <w:t xml:space="preserve">, </w:t>
      </w:r>
      <w:proofErr w:type="spellStart"/>
      <w:r w:rsidRPr="00776A3E">
        <w:rPr>
          <w:lang w:val="it-IT"/>
        </w:rPr>
        <w:t>congue</w:t>
      </w:r>
      <w:proofErr w:type="spellEnd"/>
      <w:r w:rsidRPr="00776A3E">
        <w:rPr>
          <w:lang w:val="it-IT"/>
        </w:rPr>
        <w:t xml:space="preserve"> </w:t>
      </w:r>
      <w:proofErr w:type="spellStart"/>
      <w:r w:rsidRPr="00776A3E">
        <w:rPr>
          <w:lang w:val="it-IT"/>
        </w:rPr>
        <w:t>sodales</w:t>
      </w:r>
      <w:proofErr w:type="spellEnd"/>
      <w:r w:rsidRPr="00776A3E">
        <w:rPr>
          <w:lang w:val="it-IT"/>
        </w:rPr>
        <w:t xml:space="preserve"> orci </w:t>
      </w:r>
      <w:proofErr w:type="spellStart"/>
      <w:r w:rsidRPr="00776A3E">
        <w:rPr>
          <w:lang w:val="it-IT"/>
        </w:rPr>
        <w:t>ullamcorper</w:t>
      </w:r>
      <w:proofErr w:type="spellEnd"/>
      <w:r w:rsidRPr="00776A3E">
        <w:rPr>
          <w:lang w:val="it-IT"/>
        </w:rPr>
        <w:t xml:space="preserve"> a. </w:t>
      </w:r>
      <w:proofErr w:type="spellStart"/>
      <w:r w:rsidRPr="00776A3E">
        <w:rPr>
          <w:lang w:val="it-IT"/>
        </w:rPr>
        <w:t>Vestibulum</w:t>
      </w:r>
      <w:proofErr w:type="spellEnd"/>
      <w:r w:rsidRPr="00776A3E">
        <w:rPr>
          <w:lang w:val="it-IT"/>
        </w:rPr>
        <w:t xml:space="preserve"> </w:t>
      </w:r>
      <w:proofErr w:type="spellStart"/>
      <w:r w:rsidRPr="00776A3E">
        <w:rPr>
          <w:lang w:val="it-IT"/>
        </w:rPr>
        <w:t>nec</w:t>
      </w:r>
      <w:proofErr w:type="spellEnd"/>
      <w:r w:rsidRPr="00776A3E">
        <w:rPr>
          <w:lang w:val="it-IT"/>
        </w:rPr>
        <w:t xml:space="preserve"> </w:t>
      </w:r>
      <w:proofErr w:type="spellStart"/>
      <w:r w:rsidRPr="00776A3E">
        <w:rPr>
          <w:lang w:val="it-IT"/>
        </w:rPr>
        <w:t>bibendum</w:t>
      </w:r>
      <w:proofErr w:type="spellEnd"/>
      <w:r w:rsidRPr="00776A3E">
        <w:rPr>
          <w:lang w:val="it-IT"/>
        </w:rPr>
        <w:t xml:space="preserve"> </w:t>
      </w:r>
      <w:proofErr w:type="spellStart"/>
      <w:r w:rsidRPr="00776A3E">
        <w:rPr>
          <w:lang w:val="it-IT"/>
        </w:rPr>
        <w:t>lorem</w:t>
      </w:r>
      <w:proofErr w:type="spellEnd"/>
      <w:r w:rsidRPr="00776A3E">
        <w:rPr>
          <w:lang w:val="it-IT"/>
        </w:rPr>
        <w:t xml:space="preserve">. </w:t>
      </w:r>
      <w:proofErr w:type="spellStart"/>
      <w:r w:rsidRPr="00776A3E">
        <w:rPr>
          <w:lang w:val="it-IT"/>
        </w:rPr>
        <w:t>Mauris</w:t>
      </w:r>
      <w:proofErr w:type="spellEnd"/>
      <w:r w:rsidRPr="00776A3E">
        <w:rPr>
          <w:lang w:val="it-IT"/>
        </w:rPr>
        <w:t xml:space="preserve"> </w:t>
      </w:r>
      <w:proofErr w:type="spellStart"/>
      <w:r w:rsidRPr="00776A3E">
        <w:rPr>
          <w:lang w:val="it-IT"/>
        </w:rPr>
        <w:t>nec</w:t>
      </w:r>
      <w:proofErr w:type="spellEnd"/>
      <w:r w:rsidRPr="00776A3E">
        <w:rPr>
          <w:lang w:val="it-IT"/>
        </w:rPr>
        <w:t xml:space="preserve"> </w:t>
      </w:r>
      <w:proofErr w:type="spellStart"/>
      <w:r w:rsidRPr="00776A3E">
        <w:rPr>
          <w:lang w:val="it-IT"/>
        </w:rPr>
        <w:t>sem</w:t>
      </w:r>
      <w:proofErr w:type="spellEnd"/>
      <w:r w:rsidRPr="00776A3E">
        <w:rPr>
          <w:lang w:val="it-IT"/>
        </w:rPr>
        <w:t xml:space="preserve"> ut </w:t>
      </w:r>
      <w:proofErr w:type="spellStart"/>
      <w:r w:rsidRPr="00776A3E">
        <w:rPr>
          <w:lang w:val="it-IT"/>
        </w:rPr>
        <w:t>tellus</w:t>
      </w:r>
      <w:proofErr w:type="spellEnd"/>
      <w:r w:rsidRPr="00776A3E">
        <w:rPr>
          <w:lang w:val="it-IT"/>
        </w:rPr>
        <w:t xml:space="preserve"> </w:t>
      </w:r>
      <w:proofErr w:type="spellStart"/>
      <w:r w:rsidRPr="00776A3E">
        <w:rPr>
          <w:lang w:val="it-IT"/>
        </w:rPr>
        <w:t>tincidunt</w:t>
      </w:r>
      <w:proofErr w:type="spellEnd"/>
      <w:r w:rsidRPr="00776A3E">
        <w:rPr>
          <w:lang w:val="it-IT"/>
        </w:rPr>
        <w:t xml:space="preserve"> </w:t>
      </w:r>
      <w:proofErr w:type="spellStart"/>
      <w:r w:rsidRPr="00776A3E">
        <w:rPr>
          <w:lang w:val="it-IT"/>
        </w:rPr>
        <w:t>congue</w:t>
      </w:r>
      <w:proofErr w:type="spellEnd"/>
      <w:r w:rsidRPr="00776A3E">
        <w:rPr>
          <w:lang w:val="it-IT"/>
        </w:rPr>
        <w:t xml:space="preserve"> sed in nunc. </w:t>
      </w:r>
      <w:proofErr w:type="spellStart"/>
      <w:r w:rsidRPr="00776A3E">
        <w:rPr>
          <w:lang w:val="it-IT"/>
        </w:rPr>
        <w:t>Curabitur</w:t>
      </w:r>
      <w:proofErr w:type="spellEnd"/>
      <w:r w:rsidRPr="00776A3E">
        <w:rPr>
          <w:lang w:val="it-IT"/>
        </w:rPr>
        <w:t xml:space="preserve"> </w:t>
      </w:r>
      <w:proofErr w:type="spellStart"/>
      <w:r w:rsidRPr="00776A3E">
        <w:rPr>
          <w:lang w:val="it-IT"/>
        </w:rPr>
        <w:t>pretium</w:t>
      </w:r>
      <w:proofErr w:type="spellEnd"/>
      <w:r w:rsidRPr="00776A3E">
        <w:rPr>
          <w:lang w:val="it-IT"/>
        </w:rPr>
        <w:t xml:space="preserve">, </w:t>
      </w:r>
      <w:proofErr w:type="spellStart"/>
      <w:r w:rsidRPr="00776A3E">
        <w:rPr>
          <w:lang w:val="it-IT"/>
        </w:rPr>
        <w:t>justo</w:t>
      </w:r>
      <w:proofErr w:type="spellEnd"/>
      <w:r w:rsidRPr="00776A3E">
        <w:rPr>
          <w:lang w:val="it-IT"/>
        </w:rPr>
        <w:t xml:space="preserve"> non </w:t>
      </w:r>
      <w:proofErr w:type="spellStart"/>
      <w:r w:rsidRPr="00776A3E">
        <w:rPr>
          <w:lang w:val="it-IT"/>
        </w:rPr>
        <w:t>congue</w:t>
      </w:r>
      <w:proofErr w:type="spellEnd"/>
      <w:r w:rsidRPr="00776A3E">
        <w:rPr>
          <w:lang w:val="it-IT"/>
        </w:rPr>
        <w:t xml:space="preserve"> lacinia, </w:t>
      </w:r>
      <w:proofErr w:type="spellStart"/>
      <w:r w:rsidRPr="00776A3E">
        <w:rPr>
          <w:lang w:val="it-IT"/>
        </w:rPr>
        <w:t>quam</w:t>
      </w:r>
      <w:proofErr w:type="spellEnd"/>
      <w:r w:rsidRPr="00776A3E">
        <w:rPr>
          <w:lang w:val="it-IT"/>
        </w:rPr>
        <w:t xml:space="preserve"> mi </w:t>
      </w:r>
      <w:proofErr w:type="spellStart"/>
      <w:r w:rsidRPr="00776A3E">
        <w:rPr>
          <w:lang w:val="it-IT"/>
        </w:rPr>
        <w:t>faucibus</w:t>
      </w:r>
      <w:proofErr w:type="spellEnd"/>
      <w:r w:rsidRPr="00776A3E">
        <w:rPr>
          <w:lang w:val="it-IT"/>
        </w:rPr>
        <w:t xml:space="preserve"> mi, </w:t>
      </w:r>
      <w:proofErr w:type="spellStart"/>
      <w:r w:rsidRPr="00776A3E">
        <w:rPr>
          <w:lang w:val="it-IT"/>
        </w:rPr>
        <w:t>eget</w:t>
      </w:r>
      <w:proofErr w:type="spellEnd"/>
      <w:r w:rsidRPr="00776A3E">
        <w:rPr>
          <w:lang w:val="it-IT"/>
        </w:rPr>
        <w:t xml:space="preserve"> viverra </w:t>
      </w:r>
      <w:proofErr w:type="spellStart"/>
      <w:r w:rsidRPr="00776A3E">
        <w:rPr>
          <w:lang w:val="it-IT"/>
        </w:rPr>
        <w:t>risus</w:t>
      </w:r>
      <w:proofErr w:type="spellEnd"/>
      <w:r w:rsidRPr="00776A3E">
        <w:rPr>
          <w:lang w:val="it-IT"/>
        </w:rPr>
        <w:t xml:space="preserve"> orci </w:t>
      </w:r>
      <w:proofErr w:type="spellStart"/>
      <w:r w:rsidRPr="00776A3E">
        <w:rPr>
          <w:lang w:val="it-IT"/>
        </w:rPr>
        <w:t>at</w:t>
      </w:r>
      <w:proofErr w:type="spellEnd"/>
      <w:r w:rsidRPr="00776A3E">
        <w:rPr>
          <w:lang w:val="it-IT"/>
        </w:rPr>
        <w:t xml:space="preserve"> eros. </w:t>
      </w:r>
      <w:proofErr w:type="spellStart"/>
      <w:r w:rsidRPr="00776A3E">
        <w:rPr>
          <w:lang w:val="it-IT"/>
        </w:rPr>
        <w:t>Vestibulum</w:t>
      </w:r>
      <w:proofErr w:type="spellEnd"/>
      <w:r w:rsidRPr="00776A3E">
        <w:rPr>
          <w:lang w:val="it-IT"/>
        </w:rPr>
        <w:t xml:space="preserve"> ante </w:t>
      </w:r>
      <w:proofErr w:type="spellStart"/>
      <w:r w:rsidRPr="00776A3E">
        <w:rPr>
          <w:lang w:val="it-IT"/>
        </w:rPr>
        <w:t>ipsum</w:t>
      </w:r>
      <w:proofErr w:type="spellEnd"/>
      <w:r w:rsidRPr="00776A3E">
        <w:rPr>
          <w:lang w:val="it-IT"/>
        </w:rPr>
        <w:t xml:space="preserve"> primis in </w:t>
      </w:r>
      <w:proofErr w:type="spellStart"/>
      <w:r w:rsidRPr="00776A3E">
        <w:rPr>
          <w:lang w:val="it-IT"/>
        </w:rPr>
        <w:t>faucibus</w:t>
      </w:r>
      <w:proofErr w:type="spellEnd"/>
      <w:r w:rsidRPr="00776A3E">
        <w:rPr>
          <w:lang w:val="it-IT"/>
        </w:rPr>
        <w:t xml:space="preserve"> orci </w:t>
      </w:r>
      <w:proofErr w:type="spellStart"/>
      <w:r w:rsidRPr="00776A3E">
        <w:rPr>
          <w:lang w:val="it-IT"/>
        </w:rPr>
        <w:t>luctus</w:t>
      </w:r>
      <w:proofErr w:type="spellEnd"/>
      <w:r w:rsidRPr="00776A3E">
        <w:rPr>
          <w:lang w:val="it-IT"/>
        </w:rPr>
        <w:t xml:space="preserve"> et </w:t>
      </w:r>
      <w:proofErr w:type="spellStart"/>
      <w:r w:rsidRPr="00776A3E">
        <w:rPr>
          <w:lang w:val="it-IT"/>
        </w:rPr>
        <w:t>ultrices</w:t>
      </w:r>
      <w:proofErr w:type="spellEnd"/>
      <w:r w:rsidRPr="00776A3E">
        <w:rPr>
          <w:lang w:val="it-IT"/>
        </w:rPr>
        <w:t xml:space="preserve"> </w:t>
      </w:r>
      <w:proofErr w:type="spellStart"/>
      <w:r w:rsidRPr="00776A3E">
        <w:rPr>
          <w:lang w:val="it-IT"/>
        </w:rPr>
        <w:t>posuere</w:t>
      </w:r>
      <w:proofErr w:type="spellEnd"/>
      <w:r w:rsidRPr="00776A3E">
        <w:rPr>
          <w:lang w:val="it-IT"/>
        </w:rPr>
        <w:t xml:space="preserve"> </w:t>
      </w:r>
      <w:proofErr w:type="spellStart"/>
      <w:r w:rsidRPr="00776A3E">
        <w:rPr>
          <w:lang w:val="it-IT"/>
        </w:rPr>
        <w:t>cubilia</w:t>
      </w:r>
      <w:proofErr w:type="spellEnd"/>
      <w:r w:rsidRPr="00776A3E">
        <w:rPr>
          <w:lang w:val="it-IT"/>
        </w:rPr>
        <w:t xml:space="preserve"> </w:t>
      </w:r>
      <w:proofErr w:type="spellStart"/>
      <w:r w:rsidRPr="00776A3E">
        <w:rPr>
          <w:lang w:val="it-IT"/>
        </w:rPr>
        <w:t>Curae</w:t>
      </w:r>
      <w:proofErr w:type="spellEnd"/>
      <w:r w:rsidRPr="00776A3E">
        <w:rPr>
          <w:lang w:val="it-IT"/>
        </w:rPr>
        <w:t xml:space="preserve">; </w:t>
      </w:r>
      <w:proofErr w:type="spellStart"/>
      <w:r w:rsidRPr="00776A3E">
        <w:rPr>
          <w:lang w:val="it-IT"/>
        </w:rPr>
        <w:t>Aliquam</w:t>
      </w:r>
      <w:proofErr w:type="spellEnd"/>
      <w:r w:rsidRPr="00776A3E">
        <w:rPr>
          <w:lang w:val="it-IT"/>
        </w:rPr>
        <w:t xml:space="preserve"> </w:t>
      </w:r>
      <w:proofErr w:type="spellStart"/>
      <w:r w:rsidRPr="00776A3E">
        <w:rPr>
          <w:lang w:val="it-IT"/>
        </w:rPr>
        <w:t>bibendum</w:t>
      </w:r>
      <w:proofErr w:type="spellEnd"/>
      <w:r w:rsidRPr="00776A3E">
        <w:rPr>
          <w:lang w:val="it-IT"/>
        </w:rPr>
        <w:t xml:space="preserve"> </w:t>
      </w:r>
      <w:proofErr w:type="spellStart"/>
      <w:r w:rsidRPr="00776A3E">
        <w:rPr>
          <w:lang w:val="it-IT"/>
        </w:rPr>
        <w:t>justo</w:t>
      </w:r>
      <w:proofErr w:type="spellEnd"/>
      <w:r w:rsidRPr="00776A3E">
        <w:rPr>
          <w:lang w:val="it-IT"/>
        </w:rPr>
        <w:t xml:space="preserve"> </w:t>
      </w:r>
      <w:proofErr w:type="spellStart"/>
      <w:r w:rsidRPr="00776A3E">
        <w:rPr>
          <w:lang w:val="it-IT"/>
        </w:rPr>
        <w:t>convallis</w:t>
      </w:r>
      <w:proofErr w:type="spellEnd"/>
      <w:r w:rsidRPr="00776A3E">
        <w:rPr>
          <w:lang w:val="it-IT"/>
        </w:rPr>
        <w:t xml:space="preserve"> </w:t>
      </w:r>
      <w:proofErr w:type="spellStart"/>
      <w:r w:rsidRPr="00776A3E">
        <w:rPr>
          <w:lang w:val="it-IT"/>
        </w:rPr>
        <w:t>erat</w:t>
      </w:r>
      <w:proofErr w:type="spellEnd"/>
      <w:r w:rsidRPr="00776A3E">
        <w:rPr>
          <w:lang w:val="it-IT"/>
        </w:rPr>
        <w:t xml:space="preserve"> </w:t>
      </w:r>
      <w:proofErr w:type="spellStart"/>
      <w:r w:rsidRPr="00776A3E">
        <w:rPr>
          <w:lang w:val="it-IT"/>
        </w:rPr>
        <w:t>tincidunt</w:t>
      </w:r>
      <w:proofErr w:type="spellEnd"/>
      <w:r w:rsidRPr="00776A3E">
        <w:rPr>
          <w:lang w:val="it-IT"/>
        </w:rPr>
        <w:t xml:space="preserve"> lacinia. Nunc viverra </w:t>
      </w:r>
      <w:proofErr w:type="spellStart"/>
      <w:r w:rsidRPr="00776A3E">
        <w:rPr>
          <w:lang w:val="it-IT"/>
        </w:rPr>
        <w:t>rutrum</w:t>
      </w:r>
      <w:proofErr w:type="spellEnd"/>
      <w:r w:rsidRPr="00776A3E">
        <w:rPr>
          <w:lang w:val="it-IT"/>
        </w:rPr>
        <w:t xml:space="preserve"> </w:t>
      </w:r>
      <w:proofErr w:type="spellStart"/>
      <w:r w:rsidRPr="00776A3E">
        <w:rPr>
          <w:lang w:val="it-IT"/>
        </w:rPr>
        <w:t>augue</w:t>
      </w:r>
      <w:proofErr w:type="spellEnd"/>
      <w:r w:rsidRPr="00776A3E">
        <w:rPr>
          <w:lang w:val="it-IT"/>
        </w:rPr>
        <w:t xml:space="preserve"> </w:t>
      </w:r>
      <w:proofErr w:type="spellStart"/>
      <w:r w:rsidRPr="00776A3E">
        <w:rPr>
          <w:lang w:val="it-IT"/>
        </w:rPr>
        <w:t>nec</w:t>
      </w:r>
      <w:proofErr w:type="spellEnd"/>
      <w:r w:rsidRPr="00776A3E">
        <w:rPr>
          <w:lang w:val="it-IT"/>
        </w:rPr>
        <w:t xml:space="preserve"> </w:t>
      </w:r>
      <w:proofErr w:type="spellStart"/>
      <w:r w:rsidRPr="00776A3E">
        <w:rPr>
          <w:lang w:val="it-IT"/>
        </w:rPr>
        <w:t>posuere</w:t>
      </w:r>
      <w:proofErr w:type="spellEnd"/>
      <w:r w:rsidRPr="00776A3E">
        <w:rPr>
          <w:lang w:val="it-IT"/>
        </w:rPr>
        <w:t xml:space="preserve">. </w:t>
      </w:r>
      <w:proofErr w:type="spellStart"/>
      <w:r w:rsidRPr="00776A3E">
        <w:rPr>
          <w:lang w:val="it-IT"/>
        </w:rPr>
        <w:t>Curabitur</w:t>
      </w:r>
      <w:proofErr w:type="spellEnd"/>
      <w:r w:rsidRPr="00776A3E">
        <w:rPr>
          <w:lang w:val="it-IT"/>
        </w:rPr>
        <w:t xml:space="preserve"> </w:t>
      </w:r>
      <w:proofErr w:type="spellStart"/>
      <w:r w:rsidRPr="00776A3E">
        <w:rPr>
          <w:lang w:val="it-IT"/>
        </w:rPr>
        <w:t>euismod</w:t>
      </w:r>
      <w:proofErr w:type="spellEnd"/>
      <w:r w:rsidRPr="00776A3E">
        <w:rPr>
          <w:lang w:val="it-IT"/>
        </w:rPr>
        <w:t xml:space="preserve"> massa </w:t>
      </w:r>
      <w:proofErr w:type="spellStart"/>
      <w:r w:rsidRPr="00776A3E">
        <w:rPr>
          <w:lang w:val="it-IT"/>
        </w:rPr>
        <w:t>nec</w:t>
      </w:r>
      <w:proofErr w:type="spellEnd"/>
      <w:r w:rsidRPr="00776A3E">
        <w:rPr>
          <w:lang w:val="it-IT"/>
        </w:rPr>
        <w:t xml:space="preserve"> </w:t>
      </w:r>
      <w:proofErr w:type="spellStart"/>
      <w:r w:rsidRPr="00776A3E">
        <w:rPr>
          <w:lang w:val="it-IT"/>
        </w:rPr>
        <w:t>elit</w:t>
      </w:r>
      <w:proofErr w:type="spellEnd"/>
      <w:r w:rsidRPr="00776A3E">
        <w:rPr>
          <w:lang w:val="it-IT"/>
        </w:rPr>
        <w:t xml:space="preserve"> </w:t>
      </w:r>
      <w:proofErr w:type="spellStart"/>
      <w:r w:rsidRPr="00776A3E">
        <w:rPr>
          <w:lang w:val="it-IT"/>
        </w:rPr>
        <w:t>euismod</w:t>
      </w:r>
      <w:proofErr w:type="spellEnd"/>
      <w:r w:rsidRPr="00776A3E">
        <w:rPr>
          <w:lang w:val="it-IT"/>
        </w:rPr>
        <w:t xml:space="preserve"> in </w:t>
      </w:r>
      <w:proofErr w:type="spellStart"/>
      <w:r w:rsidRPr="00776A3E">
        <w:rPr>
          <w:lang w:val="it-IT"/>
        </w:rPr>
        <w:t>rhoncus</w:t>
      </w:r>
      <w:proofErr w:type="spellEnd"/>
      <w:r w:rsidRPr="00776A3E">
        <w:rPr>
          <w:lang w:val="it-IT"/>
        </w:rPr>
        <w:t xml:space="preserve"> </w:t>
      </w:r>
      <w:proofErr w:type="spellStart"/>
      <w:r w:rsidRPr="00776A3E">
        <w:rPr>
          <w:lang w:val="it-IT"/>
        </w:rPr>
        <w:t>neque</w:t>
      </w:r>
      <w:proofErr w:type="spellEnd"/>
      <w:r w:rsidRPr="00776A3E">
        <w:rPr>
          <w:lang w:val="it-IT"/>
        </w:rPr>
        <w:t xml:space="preserve"> viverra. &gt; (elenco puntato Arial 10)</w:t>
      </w:r>
    </w:p>
    <w:p w14:paraId="71B70E59" w14:textId="77777777" w:rsidR="003A61F3" w:rsidRPr="00776A3E" w:rsidRDefault="003A61F3" w:rsidP="003A61F3">
      <w:pPr>
        <w:pStyle w:val="SUPSITitolettoArialbold11"/>
      </w:pPr>
    </w:p>
    <w:p w14:paraId="16AE7275" w14:textId="77777777" w:rsidR="003A61F3" w:rsidRPr="000366F1" w:rsidRDefault="00F564BB" w:rsidP="003A61F3">
      <w:pPr>
        <w:pStyle w:val="SUPSITitolettoArialbold11"/>
        <w:rPr>
          <w:lang w:val="en-US"/>
        </w:rPr>
      </w:pPr>
      <w:r w:rsidRPr="000366F1">
        <w:rPr>
          <w:lang w:val="en-US"/>
        </w:rPr>
        <w:t>The lazy dog &gt; (</w:t>
      </w:r>
      <w:proofErr w:type="spellStart"/>
      <w:r w:rsidRPr="000366F1">
        <w:rPr>
          <w:lang w:val="en-US"/>
        </w:rPr>
        <w:t>titoletto</w:t>
      </w:r>
      <w:proofErr w:type="spellEnd"/>
      <w:r w:rsidRPr="000366F1">
        <w:rPr>
          <w:lang w:val="en-US"/>
        </w:rPr>
        <w:t xml:space="preserve"> Arial bold 11) </w:t>
      </w:r>
    </w:p>
    <w:p w14:paraId="3D69AB60" w14:textId="77777777" w:rsidR="003A61F3" w:rsidRPr="000366F1" w:rsidRDefault="00F564BB" w:rsidP="003A61F3">
      <w:pPr>
        <w:pStyle w:val="SUPSITestoArial11"/>
        <w:rPr>
          <w:lang w:val="fr-FR"/>
        </w:rPr>
      </w:pPr>
      <w:r w:rsidRPr="000366F1">
        <w:rPr>
          <w:lang w:val="fr-FR"/>
        </w:rPr>
        <w:t xml:space="preserve">In </w:t>
      </w:r>
      <w:proofErr w:type="spellStart"/>
      <w:r w:rsidRPr="000366F1">
        <w:rPr>
          <w:lang w:val="fr-FR"/>
        </w:rPr>
        <w:t>sem</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posuere</w:t>
      </w:r>
      <w:proofErr w:type="spellEnd"/>
      <w:r w:rsidRPr="000366F1">
        <w:rPr>
          <w:lang w:val="fr-FR"/>
        </w:rPr>
        <w:t xml:space="preserve"> non </w:t>
      </w:r>
      <w:proofErr w:type="spellStart"/>
      <w:r w:rsidRPr="000366F1">
        <w:rPr>
          <w:lang w:val="fr-FR"/>
        </w:rPr>
        <w:t>eleifend</w:t>
      </w:r>
      <w:proofErr w:type="spellEnd"/>
      <w:r w:rsidRPr="000366F1">
        <w:rPr>
          <w:lang w:val="fr-FR"/>
        </w:rPr>
        <w:t xml:space="preserve"> id, porta et </w:t>
      </w:r>
      <w:proofErr w:type="spellStart"/>
      <w:r w:rsidRPr="000366F1">
        <w:rPr>
          <w:lang w:val="fr-FR"/>
        </w:rPr>
        <w:t>augue</w:t>
      </w:r>
      <w:proofErr w:type="spellEnd"/>
      <w:r w:rsidRPr="000366F1">
        <w:rPr>
          <w:lang w:val="fr-FR"/>
        </w:rPr>
        <w:t xml:space="preserve">. </w:t>
      </w:r>
      <w:proofErr w:type="spellStart"/>
      <w:r w:rsidRPr="000366F1">
        <w:rPr>
          <w:lang w:val="fr-FR"/>
        </w:rPr>
        <w:t>Praesent</w:t>
      </w:r>
      <w:proofErr w:type="spellEnd"/>
      <w:r w:rsidRPr="000366F1">
        <w:rPr>
          <w:lang w:val="fr-FR"/>
        </w:rPr>
        <w:t xml:space="preserve"> </w:t>
      </w:r>
      <w:proofErr w:type="spellStart"/>
      <w:r w:rsidRPr="000366F1">
        <w:rPr>
          <w:lang w:val="fr-FR"/>
        </w:rPr>
        <w:t>ultricies</w:t>
      </w:r>
      <w:proofErr w:type="spellEnd"/>
      <w:r w:rsidRPr="000366F1">
        <w:rPr>
          <w:lang w:val="fr-FR"/>
        </w:rPr>
        <w:t xml:space="preserve"> </w:t>
      </w:r>
      <w:proofErr w:type="spellStart"/>
      <w:r w:rsidRPr="000366F1">
        <w:rPr>
          <w:lang w:val="fr-FR"/>
        </w:rPr>
        <w:t>suscipit</w:t>
      </w:r>
      <w:proofErr w:type="spellEnd"/>
      <w:r w:rsidRPr="000366F1">
        <w:rPr>
          <w:lang w:val="fr-FR"/>
        </w:rPr>
        <w:t xml:space="preserve"> magna, ut </w:t>
      </w:r>
      <w:proofErr w:type="spellStart"/>
      <w:r w:rsidRPr="000366F1">
        <w:rPr>
          <w:lang w:val="fr-FR"/>
        </w:rPr>
        <w:t>volutpat</w:t>
      </w:r>
      <w:proofErr w:type="spellEnd"/>
      <w:r w:rsidRPr="000366F1">
        <w:rPr>
          <w:lang w:val="fr-FR"/>
        </w:rPr>
        <w:t xml:space="preserve"> </w:t>
      </w:r>
      <w:proofErr w:type="spellStart"/>
      <w:r w:rsidRPr="000366F1">
        <w:rPr>
          <w:lang w:val="fr-FR"/>
        </w:rPr>
        <w:t>leo</w:t>
      </w:r>
      <w:proofErr w:type="spellEnd"/>
      <w:r w:rsidRPr="000366F1">
        <w:rPr>
          <w:lang w:val="fr-FR"/>
        </w:rPr>
        <w:t xml:space="preserve"> mollis eu. </w:t>
      </w:r>
      <w:proofErr w:type="spellStart"/>
      <w:r w:rsidRPr="000366F1">
        <w:rPr>
          <w:lang w:val="fr-FR"/>
        </w:rPr>
        <w:t>Pellentesque</w:t>
      </w:r>
      <w:proofErr w:type="spellEnd"/>
      <w:r w:rsidRPr="000366F1">
        <w:rPr>
          <w:lang w:val="fr-FR"/>
        </w:rPr>
        <w:t xml:space="preserve"> habitant morbi tristique </w:t>
      </w:r>
      <w:proofErr w:type="spellStart"/>
      <w:r w:rsidRPr="000366F1">
        <w:rPr>
          <w:lang w:val="fr-FR"/>
        </w:rPr>
        <w:t>senectus</w:t>
      </w:r>
      <w:proofErr w:type="spellEnd"/>
      <w:r w:rsidRPr="000366F1">
        <w:rPr>
          <w:lang w:val="fr-FR"/>
        </w:rPr>
        <w:t xml:space="preserve"> et </w:t>
      </w:r>
      <w:proofErr w:type="spellStart"/>
      <w:r w:rsidRPr="000366F1">
        <w:rPr>
          <w:lang w:val="fr-FR"/>
        </w:rPr>
        <w:t>netus</w:t>
      </w:r>
      <w:proofErr w:type="spellEnd"/>
      <w:r w:rsidRPr="000366F1">
        <w:rPr>
          <w:lang w:val="fr-FR"/>
        </w:rPr>
        <w:t xml:space="preserve"> et </w:t>
      </w:r>
      <w:proofErr w:type="spellStart"/>
      <w:r w:rsidRPr="000366F1">
        <w:rPr>
          <w:lang w:val="fr-FR"/>
        </w:rPr>
        <w:t>malesuada</w:t>
      </w:r>
      <w:proofErr w:type="spellEnd"/>
      <w:r w:rsidRPr="000366F1">
        <w:rPr>
          <w:lang w:val="fr-FR"/>
        </w:rPr>
        <w:t xml:space="preserve"> </w:t>
      </w:r>
      <w:proofErr w:type="spellStart"/>
      <w:r w:rsidRPr="000366F1">
        <w:rPr>
          <w:lang w:val="fr-FR"/>
        </w:rPr>
        <w:t>fames</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turpis</w:t>
      </w:r>
      <w:proofErr w:type="spellEnd"/>
      <w:r w:rsidRPr="000366F1">
        <w:rPr>
          <w:lang w:val="fr-FR"/>
        </w:rPr>
        <w:t xml:space="preserve"> </w:t>
      </w:r>
      <w:proofErr w:type="spellStart"/>
      <w:r w:rsidRPr="000366F1">
        <w:rPr>
          <w:lang w:val="fr-FR"/>
        </w:rPr>
        <w:t>egestas</w:t>
      </w:r>
      <w:proofErr w:type="spellEnd"/>
      <w:r w:rsidRPr="000366F1">
        <w:rPr>
          <w:lang w:val="fr-FR"/>
        </w:rPr>
        <w:t xml:space="preserve">. Ut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felis</w:t>
      </w:r>
      <w:proofErr w:type="spellEnd"/>
      <w:r w:rsidRPr="000366F1">
        <w:rPr>
          <w:lang w:val="fr-FR"/>
        </w:rPr>
        <w:t xml:space="preserve"> </w:t>
      </w:r>
      <w:proofErr w:type="spellStart"/>
      <w:r w:rsidRPr="000366F1">
        <w:rPr>
          <w:lang w:val="fr-FR"/>
        </w:rPr>
        <w:t>eleifend</w:t>
      </w:r>
      <w:proofErr w:type="spellEnd"/>
      <w:r w:rsidRPr="000366F1">
        <w:rPr>
          <w:lang w:val="fr-FR"/>
        </w:rPr>
        <w:t xml:space="preserve"> massa </w:t>
      </w:r>
      <w:proofErr w:type="spellStart"/>
      <w:r w:rsidRPr="000366F1">
        <w:rPr>
          <w:lang w:val="fr-FR"/>
        </w:rPr>
        <w:t>blandit</w:t>
      </w:r>
      <w:proofErr w:type="spellEnd"/>
      <w:r w:rsidRPr="000366F1">
        <w:rPr>
          <w:lang w:val="fr-FR"/>
        </w:rPr>
        <w:t xml:space="preserve"> dictum id </w:t>
      </w:r>
      <w:proofErr w:type="spellStart"/>
      <w:r w:rsidRPr="000366F1">
        <w:rPr>
          <w:lang w:val="fr-FR"/>
        </w:rPr>
        <w:t>vel</w:t>
      </w:r>
      <w:proofErr w:type="spellEnd"/>
      <w:r w:rsidRPr="000366F1">
        <w:rPr>
          <w:lang w:val="fr-FR"/>
        </w:rPr>
        <w:t xml:space="preserve"> diam. </w:t>
      </w:r>
      <w:proofErr w:type="spellStart"/>
      <w:r w:rsidRPr="000366F1">
        <w:rPr>
          <w:lang w:val="fr-FR"/>
        </w:rPr>
        <w:t>Proin</w:t>
      </w:r>
      <w:proofErr w:type="spellEnd"/>
      <w:r w:rsidRPr="000366F1">
        <w:rPr>
          <w:lang w:val="fr-FR"/>
        </w:rPr>
        <w:t xml:space="preserve"> </w:t>
      </w:r>
      <w:proofErr w:type="spellStart"/>
      <w:r w:rsidRPr="000366F1">
        <w:rPr>
          <w:lang w:val="fr-FR"/>
        </w:rPr>
        <w:t>dapibus</w:t>
      </w:r>
      <w:proofErr w:type="spellEnd"/>
      <w:r w:rsidRPr="000366F1">
        <w:rPr>
          <w:lang w:val="fr-FR"/>
        </w:rPr>
        <w:t xml:space="preserve"> </w:t>
      </w:r>
      <w:proofErr w:type="spellStart"/>
      <w:r w:rsidRPr="000366F1">
        <w:rPr>
          <w:lang w:val="fr-FR"/>
        </w:rPr>
        <w:t>sapien</w:t>
      </w:r>
      <w:proofErr w:type="spellEnd"/>
      <w:r w:rsidRPr="000366F1">
        <w:rPr>
          <w:lang w:val="fr-FR"/>
        </w:rPr>
        <w:t xml:space="preserve"> nec </w:t>
      </w:r>
      <w:proofErr w:type="spellStart"/>
      <w:r w:rsidRPr="000366F1">
        <w:rPr>
          <w:lang w:val="fr-FR"/>
        </w:rPr>
        <w:t>urna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adipiscing</w:t>
      </w:r>
      <w:proofErr w:type="spellEnd"/>
      <w:r w:rsidRPr="000366F1">
        <w:rPr>
          <w:lang w:val="fr-FR"/>
        </w:rPr>
        <w:t xml:space="preserve">. Sed </w:t>
      </w:r>
      <w:proofErr w:type="spellStart"/>
      <w:r w:rsidRPr="000366F1">
        <w:rPr>
          <w:lang w:val="fr-FR"/>
        </w:rPr>
        <w:t>tincidunt</w:t>
      </w:r>
      <w:proofErr w:type="spellEnd"/>
      <w:r w:rsidRPr="000366F1">
        <w:rPr>
          <w:lang w:val="fr-FR"/>
        </w:rPr>
        <w:t xml:space="preserve"> </w:t>
      </w:r>
      <w:proofErr w:type="spellStart"/>
      <w:r w:rsidRPr="000366F1">
        <w:rPr>
          <w:lang w:val="fr-FR"/>
        </w:rPr>
        <w:t>congue</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aliquet</w:t>
      </w:r>
      <w:proofErr w:type="spellEnd"/>
      <w:r w:rsidRPr="000366F1">
        <w:rPr>
          <w:lang w:val="fr-FR"/>
        </w:rPr>
        <w:t xml:space="preserve">. </w:t>
      </w:r>
      <w:proofErr w:type="spellStart"/>
      <w:r w:rsidRPr="000366F1">
        <w:rPr>
          <w:lang w:val="fr-FR"/>
        </w:rPr>
        <w:t>Donec</w:t>
      </w:r>
      <w:proofErr w:type="spellEnd"/>
      <w:r w:rsidRPr="000366F1">
        <w:rPr>
          <w:lang w:val="fr-FR"/>
        </w:rPr>
        <w:t xml:space="preserve"> </w:t>
      </w:r>
      <w:proofErr w:type="spellStart"/>
      <w:r w:rsidRPr="000366F1">
        <w:rPr>
          <w:lang w:val="fr-FR"/>
        </w:rPr>
        <w:t>ultricies</w:t>
      </w:r>
      <w:proofErr w:type="spellEnd"/>
      <w:r w:rsidRPr="000366F1">
        <w:rPr>
          <w:lang w:val="fr-FR"/>
        </w:rPr>
        <w:t xml:space="preserve"> bibendum </w:t>
      </w:r>
      <w:proofErr w:type="spellStart"/>
      <w:r w:rsidRPr="000366F1">
        <w:rPr>
          <w:lang w:val="fr-FR"/>
        </w:rPr>
        <w:t>justo</w:t>
      </w:r>
      <w:proofErr w:type="spellEnd"/>
      <w:r w:rsidRPr="000366F1">
        <w:rPr>
          <w:lang w:val="fr-FR"/>
        </w:rPr>
        <w:t xml:space="preserve">, </w:t>
      </w:r>
      <w:proofErr w:type="spellStart"/>
      <w:r w:rsidRPr="000366F1">
        <w:rPr>
          <w:lang w:val="fr-FR"/>
        </w:rPr>
        <w:t>viverra</w:t>
      </w:r>
      <w:proofErr w:type="spellEnd"/>
      <w:r w:rsidRPr="000366F1">
        <w:rPr>
          <w:lang w:val="fr-FR"/>
        </w:rPr>
        <w:t xml:space="preserve"> </w:t>
      </w:r>
      <w:proofErr w:type="spellStart"/>
      <w:r w:rsidRPr="000366F1">
        <w:rPr>
          <w:lang w:val="fr-FR"/>
        </w:rPr>
        <w:t>dignissim</w:t>
      </w:r>
      <w:proofErr w:type="spellEnd"/>
      <w:r w:rsidRPr="000366F1">
        <w:rPr>
          <w:lang w:val="fr-FR"/>
        </w:rPr>
        <w:t xml:space="preserve"> </w:t>
      </w:r>
      <w:proofErr w:type="spellStart"/>
      <w:r w:rsidRPr="000366F1">
        <w:rPr>
          <w:lang w:val="fr-FR"/>
        </w:rPr>
        <w:t>metus</w:t>
      </w:r>
      <w:proofErr w:type="spellEnd"/>
      <w:r w:rsidRPr="000366F1">
        <w:rPr>
          <w:lang w:val="fr-FR"/>
        </w:rPr>
        <w:t xml:space="preserve"> </w:t>
      </w:r>
      <w:proofErr w:type="spellStart"/>
      <w:r w:rsidRPr="000366F1">
        <w:rPr>
          <w:lang w:val="fr-FR"/>
        </w:rPr>
        <w:t>fringilla</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Etiam</w:t>
      </w:r>
      <w:proofErr w:type="spellEnd"/>
      <w:r w:rsidRPr="000366F1">
        <w:rPr>
          <w:lang w:val="fr-FR"/>
        </w:rPr>
        <w:t xml:space="preserve"> </w:t>
      </w:r>
      <w:proofErr w:type="spellStart"/>
      <w:r w:rsidRPr="000366F1">
        <w:rPr>
          <w:lang w:val="fr-FR"/>
        </w:rPr>
        <w:t>odio</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luctus</w:t>
      </w:r>
      <w:proofErr w:type="spellEnd"/>
      <w:r w:rsidRPr="000366F1">
        <w:rPr>
          <w:lang w:val="fr-FR"/>
        </w:rPr>
        <w:t xml:space="preserve"> </w:t>
      </w:r>
      <w:proofErr w:type="spellStart"/>
      <w:r w:rsidRPr="000366F1">
        <w:rPr>
          <w:lang w:val="fr-FR"/>
        </w:rPr>
        <w:t>vel</w:t>
      </w:r>
      <w:proofErr w:type="spellEnd"/>
      <w:r w:rsidRPr="000366F1">
        <w:rPr>
          <w:lang w:val="fr-FR"/>
        </w:rPr>
        <w:t xml:space="preserve"> bibendum a, pretium non </w:t>
      </w:r>
      <w:proofErr w:type="spellStart"/>
      <w:r w:rsidRPr="000366F1">
        <w:rPr>
          <w:lang w:val="fr-FR"/>
        </w:rPr>
        <w:t>dui</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nibh</w:t>
      </w:r>
      <w:proofErr w:type="spellEnd"/>
      <w:r w:rsidRPr="000366F1">
        <w:rPr>
          <w:lang w:val="fr-FR"/>
        </w:rPr>
        <w:t xml:space="preserve"> vitae </w:t>
      </w:r>
      <w:proofErr w:type="spellStart"/>
      <w:r w:rsidRPr="000366F1">
        <w:rPr>
          <w:lang w:val="fr-FR"/>
        </w:rPr>
        <w:t>lorem</w:t>
      </w:r>
      <w:proofErr w:type="spellEnd"/>
      <w:r w:rsidRPr="000366F1">
        <w:rPr>
          <w:lang w:val="fr-FR"/>
        </w:rPr>
        <w:t xml:space="preserve"> mollis </w:t>
      </w:r>
      <w:proofErr w:type="spellStart"/>
      <w:r w:rsidRPr="000366F1">
        <w:rPr>
          <w:lang w:val="fr-FR"/>
        </w:rPr>
        <w:t>tempus</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blandit</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purus</w:t>
      </w:r>
      <w:proofErr w:type="spellEnd"/>
      <w:r w:rsidRPr="000366F1">
        <w:rPr>
          <w:lang w:val="fr-FR"/>
        </w:rPr>
        <w:t xml:space="preserve">, </w:t>
      </w:r>
      <w:proofErr w:type="spellStart"/>
      <w:r w:rsidRPr="000366F1">
        <w:rPr>
          <w:lang w:val="fr-FR"/>
        </w:rPr>
        <w:t>tempor</w:t>
      </w:r>
      <w:proofErr w:type="spellEnd"/>
      <w:r w:rsidRPr="000366F1">
        <w:rPr>
          <w:lang w:val="fr-FR"/>
        </w:rPr>
        <w:t xml:space="preserve"> </w:t>
      </w:r>
      <w:proofErr w:type="spellStart"/>
      <w:r w:rsidRPr="000366F1">
        <w:rPr>
          <w:lang w:val="fr-FR"/>
        </w:rPr>
        <w:t>vehicula</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congue</w:t>
      </w:r>
      <w:proofErr w:type="spellEnd"/>
      <w:r w:rsidRPr="000366F1">
        <w:rPr>
          <w:lang w:val="fr-FR"/>
        </w:rPr>
        <w:t xml:space="preserve"> a. </w:t>
      </w:r>
      <w:proofErr w:type="spellStart"/>
      <w:r w:rsidRPr="000366F1">
        <w:rPr>
          <w:lang w:val="fr-FR"/>
        </w:rPr>
        <w:t>Vestibulum</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commodo </w:t>
      </w:r>
      <w:proofErr w:type="spellStart"/>
      <w:r w:rsidRPr="000366F1">
        <w:rPr>
          <w:lang w:val="fr-FR"/>
        </w:rPr>
        <w:t>sem</w:t>
      </w:r>
      <w:proofErr w:type="spellEnd"/>
      <w:r w:rsidRPr="000366F1">
        <w:rPr>
          <w:lang w:val="fr-FR"/>
        </w:rPr>
        <w:t xml:space="preserve"> </w:t>
      </w:r>
      <w:proofErr w:type="spellStart"/>
      <w:r w:rsidRPr="000366F1">
        <w:rPr>
          <w:lang w:val="fr-FR"/>
        </w:rPr>
        <w:t>volutpat</w:t>
      </w:r>
      <w:proofErr w:type="spellEnd"/>
      <w:r w:rsidRPr="000366F1">
        <w:rPr>
          <w:lang w:val="fr-FR"/>
        </w:rPr>
        <w:t xml:space="preserve"> </w:t>
      </w:r>
      <w:proofErr w:type="spellStart"/>
      <w:r w:rsidRPr="000366F1">
        <w:rPr>
          <w:lang w:val="fr-FR"/>
        </w:rPr>
        <w:t>eleifend</w:t>
      </w:r>
      <w:proofErr w:type="spellEnd"/>
      <w:r w:rsidRPr="000366F1">
        <w:rPr>
          <w:lang w:val="fr-FR"/>
        </w:rPr>
        <w:t xml:space="preserve">. Integer in </w:t>
      </w:r>
      <w:proofErr w:type="spellStart"/>
      <w:r w:rsidRPr="000366F1">
        <w:rPr>
          <w:lang w:val="fr-FR"/>
        </w:rPr>
        <w:t>porttitor</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Nullam</w:t>
      </w:r>
      <w:proofErr w:type="spellEnd"/>
      <w:r w:rsidRPr="000366F1">
        <w:rPr>
          <w:lang w:val="fr-FR"/>
        </w:rPr>
        <w:t xml:space="preserve"> </w:t>
      </w:r>
      <w:proofErr w:type="spellStart"/>
      <w:r w:rsidRPr="000366F1">
        <w:rPr>
          <w:lang w:val="fr-FR"/>
        </w:rPr>
        <w:t>accumsan</w:t>
      </w:r>
      <w:proofErr w:type="spellEnd"/>
      <w:r w:rsidRPr="000366F1">
        <w:rPr>
          <w:lang w:val="fr-FR"/>
        </w:rPr>
        <w:t xml:space="preserve"> </w:t>
      </w:r>
      <w:proofErr w:type="spellStart"/>
      <w:r w:rsidRPr="000366F1">
        <w:rPr>
          <w:lang w:val="fr-FR"/>
        </w:rPr>
        <w:t>faucibus</w:t>
      </w:r>
      <w:proofErr w:type="spellEnd"/>
      <w:r w:rsidRPr="000366F1">
        <w:rPr>
          <w:lang w:val="fr-FR"/>
        </w:rPr>
        <w:t xml:space="preserve"> </w:t>
      </w:r>
      <w:proofErr w:type="spellStart"/>
      <w:r w:rsidRPr="000366F1">
        <w:rPr>
          <w:lang w:val="fr-FR"/>
        </w:rPr>
        <w:t>quam</w:t>
      </w:r>
      <w:proofErr w:type="spellEnd"/>
      <w:r w:rsidRPr="000366F1">
        <w:rPr>
          <w:lang w:val="fr-FR"/>
        </w:rPr>
        <w:t xml:space="preserve"> eu tristique. </w:t>
      </w:r>
      <w:proofErr w:type="spellStart"/>
      <w:r w:rsidRPr="000366F1">
        <w:rPr>
          <w:lang w:val="fr-FR"/>
        </w:rPr>
        <w:t>Maecenas</w:t>
      </w:r>
      <w:proofErr w:type="spellEnd"/>
      <w:r w:rsidRPr="000366F1">
        <w:rPr>
          <w:lang w:val="fr-FR"/>
        </w:rPr>
        <w:t xml:space="preserve"> </w:t>
      </w:r>
      <w:proofErr w:type="spellStart"/>
      <w:r w:rsidRPr="000366F1">
        <w:rPr>
          <w:lang w:val="fr-FR"/>
        </w:rPr>
        <w:lastRenderedPageBreak/>
        <w:t>nibh</w:t>
      </w:r>
      <w:proofErr w:type="spellEnd"/>
      <w:r w:rsidRPr="000366F1">
        <w:rPr>
          <w:lang w:val="fr-FR"/>
        </w:rPr>
        <w:t xml:space="preserve"> </w:t>
      </w:r>
      <w:proofErr w:type="spellStart"/>
      <w:r w:rsidRPr="000366F1">
        <w:rPr>
          <w:lang w:val="fr-FR"/>
        </w:rPr>
        <w:t>justo</w:t>
      </w:r>
      <w:proofErr w:type="spellEnd"/>
      <w:r w:rsidRPr="000366F1">
        <w:rPr>
          <w:lang w:val="fr-FR"/>
        </w:rPr>
        <w:t xml:space="preserve">, </w:t>
      </w:r>
      <w:proofErr w:type="spellStart"/>
      <w:r w:rsidRPr="000366F1">
        <w:rPr>
          <w:lang w:val="fr-FR"/>
        </w:rPr>
        <w:t>vehicula</w:t>
      </w:r>
      <w:proofErr w:type="spellEnd"/>
      <w:r w:rsidRPr="000366F1">
        <w:rPr>
          <w:lang w:val="fr-FR"/>
        </w:rPr>
        <w:t xml:space="preserve"> et </w:t>
      </w:r>
      <w:proofErr w:type="spellStart"/>
      <w:r w:rsidRPr="000366F1">
        <w:rPr>
          <w:lang w:val="fr-FR"/>
        </w:rPr>
        <w:t>gravida</w:t>
      </w:r>
      <w:proofErr w:type="spellEnd"/>
      <w:r w:rsidRPr="000366F1">
        <w:rPr>
          <w:lang w:val="fr-FR"/>
        </w:rPr>
        <w:t xml:space="preserve"> id, </w:t>
      </w:r>
      <w:proofErr w:type="spellStart"/>
      <w:r w:rsidRPr="000366F1">
        <w:rPr>
          <w:lang w:val="fr-FR"/>
        </w:rPr>
        <w:t>placerat</w:t>
      </w:r>
      <w:proofErr w:type="spellEnd"/>
      <w:r w:rsidRPr="000366F1">
        <w:rPr>
          <w:lang w:val="fr-FR"/>
        </w:rPr>
        <w:t xml:space="preserve"> in erat. Cras et </w:t>
      </w:r>
      <w:proofErr w:type="spellStart"/>
      <w:r w:rsidRPr="000366F1">
        <w:rPr>
          <w:lang w:val="fr-FR"/>
        </w:rPr>
        <w:t>mauris</w:t>
      </w:r>
      <w:proofErr w:type="spellEnd"/>
      <w:r w:rsidRPr="000366F1">
        <w:rPr>
          <w:lang w:val="fr-FR"/>
        </w:rPr>
        <w:t xml:space="preserve"> </w:t>
      </w:r>
      <w:proofErr w:type="spellStart"/>
      <w:r w:rsidRPr="000366F1">
        <w:rPr>
          <w:lang w:val="fr-FR"/>
        </w:rPr>
        <w:t>lacus</w:t>
      </w:r>
      <w:proofErr w:type="spellEnd"/>
      <w:r w:rsidRPr="000366F1">
        <w:rPr>
          <w:lang w:val="fr-FR"/>
        </w:rPr>
        <w:t xml:space="preserve">. </w:t>
      </w:r>
      <w:proofErr w:type="spellStart"/>
      <w:r w:rsidRPr="000366F1">
        <w:rPr>
          <w:lang w:val="fr-FR"/>
        </w:rPr>
        <w:t>Aenean</w:t>
      </w:r>
      <w:proofErr w:type="spellEnd"/>
      <w:r w:rsidRPr="000366F1">
        <w:rPr>
          <w:lang w:val="fr-FR"/>
        </w:rPr>
        <w:t xml:space="preserve"> </w:t>
      </w:r>
      <w:proofErr w:type="spellStart"/>
      <w:r w:rsidRPr="000366F1">
        <w:rPr>
          <w:lang w:val="fr-FR"/>
        </w:rPr>
        <w:t>nulla</w:t>
      </w:r>
      <w:proofErr w:type="spellEnd"/>
      <w:r w:rsidRPr="000366F1">
        <w:rPr>
          <w:lang w:val="fr-FR"/>
        </w:rPr>
        <w:t xml:space="preserve"> </w:t>
      </w:r>
      <w:proofErr w:type="spellStart"/>
      <w:r w:rsidRPr="000366F1">
        <w:rPr>
          <w:lang w:val="fr-FR"/>
        </w:rPr>
        <w:t>ligula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consequat</w:t>
      </w:r>
      <w:proofErr w:type="spellEnd"/>
      <w:r w:rsidRPr="000366F1">
        <w:rPr>
          <w:lang w:val="fr-FR"/>
        </w:rPr>
        <w:t xml:space="preserve"> </w:t>
      </w:r>
      <w:proofErr w:type="spellStart"/>
      <w:r w:rsidRPr="000366F1">
        <w:rPr>
          <w:lang w:val="fr-FR"/>
        </w:rPr>
        <w:t>convallis</w:t>
      </w:r>
      <w:proofErr w:type="spellEnd"/>
      <w:r w:rsidRPr="000366F1">
        <w:rPr>
          <w:lang w:val="fr-FR"/>
        </w:rPr>
        <w:t xml:space="preserve"> ut, </w:t>
      </w:r>
      <w:proofErr w:type="spellStart"/>
      <w:r w:rsidRPr="000366F1">
        <w:rPr>
          <w:lang w:val="fr-FR"/>
        </w:rPr>
        <w:t>imperdiet</w:t>
      </w:r>
      <w:proofErr w:type="spellEnd"/>
      <w:r w:rsidRPr="000366F1">
        <w:rPr>
          <w:lang w:val="fr-FR"/>
        </w:rPr>
        <w:t xml:space="preserve"> </w:t>
      </w:r>
      <w:proofErr w:type="spellStart"/>
      <w:r w:rsidRPr="000366F1">
        <w:rPr>
          <w:lang w:val="fr-FR"/>
        </w:rPr>
        <w:t>vel</w:t>
      </w:r>
      <w:proofErr w:type="spellEnd"/>
      <w:r w:rsidRPr="000366F1">
        <w:rPr>
          <w:lang w:val="fr-FR"/>
        </w:rPr>
        <w:t xml:space="preserve"> </w:t>
      </w:r>
      <w:proofErr w:type="spellStart"/>
      <w:r w:rsidRPr="000366F1">
        <w:rPr>
          <w:lang w:val="fr-FR"/>
        </w:rPr>
        <w:t>mauris</w:t>
      </w:r>
      <w:proofErr w:type="spellEnd"/>
      <w:r w:rsidRPr="000366F1">
        <w:rPr>
          <w:lang w:val="fr-FR"/>
        </w:rPr>
        <w:t xml:space="preserve">. In </w:t>
      </w:r>
      <w:proofErr w:type="spellStart"/>
      <w:r w:rsidRPr="000366F1">
        <w:rPr>
          <w:lang w:val="fr-FR"/>
        </w:rPr>
        <w:t>lobortis</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dolor</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feugiat</w:t>
      </w:r>
      <w:proofErr w:type="spellEnd"/>
      <w:r w:rsidRPr="000366F1">
        <w:rPr>
          <w:lang w:val="fr-FR"/>
        </w:rPr>
        <w:t xml:space="preserve"> ut. Ut </w:t>
      </w:r>
      <w:proofErr w:type="spellStart"/>
      <w:r w:rsidRPr="000366F1">
        <w:rPr>
          <w:lang w:val="fr-FR"/>
        </w:rPr>
        <w:t>vestibulum</w:t>
      </w:r>
      <w:proofErr w:type="spellEnd"/>
      <w:r w:rsidRPr="000366F1">
        <w:rPr>
          <w:lang w:val="fr-FR"/>
        </w:rPr>
        <w:t xml:space="preserve"> </w:t>
      </w:r>
      <w:proofErr w:type="spellStart"/>
      <w:r w:rsidRPr="000366F1">
        <w:rPr>
          <w:lang w:val="fr-FR"/>
        </w:rPr>
        <w:t>nisl</w:t>
      </w:r>
      <w:proofErr w:type="spellEnd"/>
      <w:r w:rsidRPr="000366F1">
        <w:rPr>
          <w:lang w:val="fr-FR"/>
        </w:rPr>
        <w:t xml:space="preserve"> </w:t>
      </w:r>
      <w:proofErr w:type="spellStart"/>
      <w:r w:rsidRPr="000366F1">
        <w:rPr>
          <w:lang w:val="fr-FR"/>
        </w:rPr>
        <w:t>sed</w:t>
      </w:r>
      <w:proofErr w:type="spellEnd"/>
      <w:r w:rsidRPr="000366F1">
        <w:rPr>
          <w:lang w:val="fr-FR"/>
        </w:rPr>
        <w:t xml:space="preserve"> </w:t>
      </w:r>
      <w:proofErr w:type="spellStart"/>
      <w:r w:rsidRPr="000366F1">
        <w:rPr>
          <w:lang w:val="fr-FR"/>
        </w:rPr>
        <w:t>risus</w:t>
      </w:r>
      <w:proofErr w:type="spellEnd"/>
      <w:r w:rsidRPr="000366F1">
        <w:rPr>
          <w:lang w:val="fr-FR"/>
        </w:rPr>
        <w:t xml:space="preserve"> </w:t>
      </w:r>
      <w:proofErr w:type="spellStart"/>
      <w:r w:rsidRPr="000366F1">
        <w:rPr>
          <w:lang w:val="fr-FR"/>
        </w:rPr>
        <w:t>vestibulum</w:t>
      </w:r>
      <w:proofErr w:type="spellEnd"/>
      <w:r w:rsidRPr="000366F1">
        <w:rPr>
          <w:lang w:val="fr-FR"/>
        </w:rPr>
        <w:t xml:space="preserve"> </w:t>
      </w:r>
      <w:proofErr w:type="spellStart"/>
      <w:r w:rsidRPr="000366F1">
        <w:rPr>
          <w:lang w:val="fr-FR"/>
        </w:rPr>
        <w:t>vehicula</w:t>
      </w:r>
      <w:proofErr w:type="spellEnd"/>
      <w:r w:rsidRPr="000366F1">
        <w:rPr>
          <w:lang w:val="fr-FR"/>
        </w:rPr>
        <w:t>. &gt; (</w:t>
      </w:r>
      <w:proofErr w:type="spellStart"/>
      <w:r w:rsidRPr="000366F1">
        <w:rPr>
          <w:lang w:val="fr-FR"/>
        </w:rPr>
        <w:t>testo</w:t>
      </w:r>
      <w:proofErr w:type="spellEnd"/>
      <w:r w:rsidRPr="000366F1">
        <w:rPr>
          <w:lang w:val="fr-FR"/>
        </w:rPr>
        <w:t xml:space="preserve"> Arial 11)</w:t>
      </w:r>
    </w:p>
    <w:p w14:paraId="19E0568C" w14:textId="77777777" w:rsidR="003A61F3" w:rsidRPr="000366F1" w:rsidRDefault="003A61F3" w:rsidP="003A61F3">
      <w:pPr>
        <w:pStyle w:val="SUPSITestoArial11"/>
        <w:rPr>
          <w:lang w:val="fr-FR"/>
        </w:rPr>
      </w:pPr>
    </w:p>
    <w:p w14:paraId="4E64F613" w14:textId="77777777" w:rsidR="003A61F3" w:rsidRPr="000366F1" w:rsidRDefault="00F564BB" w:rsidP="003A61F3">
      <w:pPr>
        <w:pStyle w:val="SUPSIElencopuntatoArial11"/>
        <w:rPr>
          <w:lang w:val="fr-FR"/>
        </w:rPr>
      </w:pPr>
      <w:r w:rsidRPr="000366F1">
        <w:rPr>
          <w:lang w:val="fr-FR"/>
        </w:rPr>
        <w:t xml:space="preserve">In </w:t>
      </w:r>
      <w:proofErr w:type="spellStart"/>
      <w:r w:rsidRPr="000366F1">
        <w:rPr>
          <w:lang w:val="fr-FR"/>
        </w:rPr>
        <w:t>sem</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posuere</w:t>
      </w:r>
      <w:proofErr w:type="spellEnd"/>
      <w:r w:rsidRPr="000366F1">
        <w:rPr>
          <w:lang w:val="fr-FR"/>
        </w:rPr>
        <w:t xml:space="preserve"> non </w:t>
      </w:r>
      <w:proofErr w:type="spellStart"/>
      <w:r w:rsidRPr="000366F1">
        <w:rPr>
          <w:lang w:val="fr-FR"/>
        </w:rPr>
        <w:t>eleifend</w:t>
      </w:r>
      <w:proofErr w:type="spellEnd"/>
      <w:r w:rsidRPr="000366F1">
        <w:rPr>
          <w:lang w:val="fr-FR"/>
        </w:rPr>
        <w:t xml:space="preserve"> id, porta et </w:t>
      </w:r>
      <w:proofErr w:type="spellStart"/>
      <w:r w:rsidRPr="000366F1">
        <w:rPr>
          <w:lang w:val="fr-FR"/>
        </w:rPr>
        <w:t>augue</w:t>
      </w:r>
      <w:proofErr w:type="spellEnd"/>
      <w:r w:rsidRPr="000366F1">
        <w:rPr>
          <w:lang w:val="fr-FR"/>
        </w:rPr>
        <w:t xml:space="preserve">. </w:t>
      </w:r>
      <w:proofErr w:type="spellStart"/>
      <w:r w:rsidRPr="000366F1">
        <w:rPr>
          <w:lang w:val="fr-FR"/>
        </w:rPr>
        <w:t>Praesent</w:t>
      </w:r>
      <w:proofErr w:type="spellEnd"/>
      <w:r w:rsidRPr="000366F1">
        <w:rPr>
          <w:lang w:val="fr-FR"/>
        </w:rPr>
        <w:t xml:space="preserve"> </w:t>
      </w:r>
      <w:proofErr w:type="spellStart"/>
      <w:r w:rsidRPr="000366F1">
        <w:rPr>
          <w:lang w:val="fr-FR"/>
        </w:rPr>
        <w:t>ultricies</w:t>
      </w:r>
      <w:proofErr w:type="spellEnd"/>
      <w:r w:rsidRPr="000366F1">
        <w:rPr>
          <w:lang w:val="fr-FR"/>
        </w:rPr>
        <w:t xml:space="preserve"> </w:t>
      </w:r>
      <w:proofErr w:type="spellStart"/>
      <w:r w:rsidRPr="000366F1">
        <w:rPr>
          <w:lang w:val="fr-FR"/>
        </w:rPr>
        <w:t>suscipit</w:t>
      </w:r>
      <w:proofErr w:type="spellEnd"/>
      <w:r w:rsidRPr="000366F1">
        <w:rPr>
          <w:lang w:val="fr-FR"/>
        </w:rPr>
        <w:t xml:space="preserve"> magna, ut </w:t>
      </w:r>
      <w:proofErr w:type="spellStart"/>
      <w:r w:rsidRPr="000366F1">
        <w:rPr>
          <w:lang w:val="fr-FR"/>
        </w:rPr>
        <w:t>volutpat</w:t>
      </w:r>
      <w:proofErr w:type="spellEnd"/>
      <w:r w:rsidRPr="000366F1">
        <w:rPr>
          <w:lang w:val="fr-FR"/>
        </w:rPr>
        <w:t xml:space="preserve"> </w:t>
      </w:r>
      <w:proofErr w:type="spellStart"/>
      <w:r w:rsidRPr="000366F1">
        <w:rPr>
          <w:lang w:val="fr-FR"/>
        </w:rPr>
        <w:t>leo</w:t>
      </w:r>
      <w:proofErr w:type="spellEnd"/>
      <w:r w:rsidRPr="000366F1">
        <w:rPr>
          <w:lang w:val="fr-FR"/>
        </w:rPr>
        <w:t xml:space="preserve"> mollis eu. </w:t>
      </w:r>
      <w:proofErr w:type="spellStart"/>
      <w:r w:rsidRPr="000366F1">
        <w:rPr>
          <w:lang w:val="fr-FR"/>
        </w:rPr>
        <w:t>Pellentesque</w:t>
      </w:r>
      <w:proofErr w:type="spellEnd"/>
      <w:r w:rsidRPr="000366F1">
        <w:rPr>
          <w:lang w:val="fr-FR"/>
        </w:rPr>
        <w:t xml:space="preserve"> habitant morbi tristique </w:t>
      </w:r>
      <w:proofErr w:type="spellStart"/>
      <w:r w:rsidRPr="000366F1">
        <w:rPr>
          <w:lang w:val="fr-FR"/>
        </w:rPr>
        <w:t>senectus</w:t>
      </w:r>
      <w:proofErr w:type="spellEnd"/>
      <w:r w:rsidRPr="000366F1">
        <w:rPr>
          <w:lang w:val="fr-FR"/>
        </w:rPr>
        <w:t xml:space="preserve"> et </w:t>
      </w:r>
      <w:proofErr w:type="spellStart"/>
      <w:r w:rsidRPr="000366F1">
        <w:rPr>
          <w:lang w:val="fr-FR"/>
        </w:rPr>
        <w:t>netus</w:t>
      </w:r>
      <w:proofErr w:type="spellEnd"/>
      <w:r w:rsidRPr="000366F1">
        <w:rPr>
          <w:lang w:val="fr-FR"/>
        </w:rPr>
        <w:t xml:space="preserve"> et </w:t>
      </w:r>
      <w:proofErr w:type="spellStart"/>
      <w:r w:rsidRPr="000366F1">
        <w:rPr>
          <w:lang w:val="fr-FR"/>
        </w:rPr>
        <w:t>malesuada</w:t>
      </w:r>
      <w:proofErr w:type="spellEnd"/>
      <w:r w:rsidRPr="000366F1">
        <w:rPr>
          <w:lang w:val="fr-FR"/>
        </w:rPr>
        <w:t xml:space="preserve"> </w:t>
      </w:r>
      <w:proofErr w:type="spellStart"/>
      <w:r w:rsidRPr="000366F1">
        <w:rPr>
          <w:lang w:val="fr-FR"/>
        </w:rPr>
        <w:t>fames</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turpis</w:t>
      </w:r>
      <w:proofErr w:type="spellEnd"/>
      <w:r w:rsidRPr="000366F1">
        <w:rPr>
          <w:lang w:val="fr-FR"/>
        </w:rPr>
        <w:t xml:space="preserve"> </w:t>
      </w:r>
      <w:proofErr w:type="spellStart"/>
      <w:r w:rsidRPr="000366F1">
        <w:rPr>
          <w:lang w:val="fr-FR"/>
        </w:rPr>
        <w:t>egestas</w:t>
      </w:r>
      <w:proofErr w:type="spellEnd"/>
      <w:r w:rsidRPr="000366F1">
        <w:rPr>
          <w:lang w:val="fr-FR"/>
        </w:rPr>
        <w:t xml:space="preserve">. Ut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felis</w:t>
      </w:r>
      <w:proofErr w:type="spellEnd"/>
      <w:r w:rsidRPr="000366F1">
        <w:rPr>
          <w:lang w:val="fr-FR"/>
        </w:rPr>
        <w:t xml:space="preserve"> </w:t>
      </w:r>
      <w:proofErr w:type="spellStart"/>
      <w:r w:rsidRPr="000366F1">
        <w:rPr>
          <w:lang w:val="fr-FR"/>
        </w:rPr>
        <w:t>eleifend</w:t>
      </w:r>
      <w:proofErr w:type="spellEnd"/>
      <w:r w:rsidRPr="000366F1">
        <w:rPr>
          <w:lang w:val="fr-FR"/>
        </w:rPr>
        <w:t xml:space="preserve"> massa </w:t>
      </w:r>
      <w:proofErr w:type="spellStart"/>
      <w:r w:rsidRPr="000366F1">
        <w:rPr>
          <w:lang w:val="fr-FR"/>
        </w:rPr>
        <w:t>blandit</w:t>
      </w:r>
      <w:proofErr w:type="spellEnd"/>
      <w:r w:rsidRPr="000366F1">
        <w:rPr>
          <w:lang w:val="fr-FR"/>
        </w:rPr>
        <w:t xml:space="preserve"> dictum id </w:t>
      </w:r>
      <w:proofErr w:type="spellStart"/>
      <w:r w:rsidRPr="000366F1">
        <w:rPr>
          <w:lang w:val="fr-FR"/>
        </w:rPr>
        <w:t>vel</w:t>
      </w:r>
      <w:proofErr w:type="spellEnd"/>
      <w:r w:rsidRPr="000366F1">
        <w:rPr>
          <w:lang w:val="fr-FR"/>
        </w:rPr>
        <w:t xml:space="preserve"> diam. </w:t>
      </w:r>
      <w:proofErr w:type="spellStart"/>
      <w:r w:rsidRPr="000366F1">
        <w:rPr>
          <w:lang w:val="fr-FR"/>
        </w:rPr>
        <w:t>Proin</w:t>
      </w:r>
      <w:proofErr w:type="spellEnd"/>
      <w:r w:rsidRPr="000366F1">
        <w:rPr>
          <w:lang w:val="fr-FR"/>
        </w:rPr>
        <w:t xml:space="preserve"> </w:t>
      </w:r>
      <w:proofErr w:type="spellStart"/>
      <w:r w:rsidRPr="000366F1">
        <w:rPr>
          <w:lang w:val="fr-FR"/>
        </w:rPr>
        <w:t>dapibus</w:t>
      </w:r>
      <w:proofErr w:type="spellEnd"/>
      <w:r w:rsidRPr="000366F1">
        <w:rPr>
          <w:lang w:val="fr-FR"/>
        </w:rPr>
        <w:t xml:space="preserve"> </w:t>
      </w:r>
      <w:proofErr w:type="spellStart"/>
      <w:r w:rsidRPr="000366F1">
        <w:rPr>
          <w:lang w:val="fr-FR"/>
        </w:rPr>
        <w:t>sapien</w:t>
      </w:r>
      <w:proofErr w:type="spellEnd"/>
      <w:r w:rsidRPr="000366F1">
        <w:rPr>
          <w:lang w:val="fr-FR"/>
        </w:rPr>
        <w:t xml:space="preserve"> nec </w:t>
      </w:r>
      <w:proofErr w:type="spellStart"/>
      <w:r w:rsidRPr="000366F1">
        <w:rPr>
          <w:lang w:val="fr-FR"/>
        </w:rPr>
        <w:t>urna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adipiscing</w:t>
      </w:r>
      <w:proofErr w:type="spellEnd"/>
      <w:r w:rsidRPr="000366F1">
        <w:rPr>
          <w:lang w:val="fr-FR"/>
        </w:rPr>
        <w:t xml:space="preserve">. Sed </w:t>
      </w:r>
      <w:proofErr w:type="spellStart"/>
      <w:r w:rsidRPr="000366F1">
        <w:rPr>
          <w:lang w:val="fr-FR"/>
        </w:rPr>
        <w:t>tincidunt</w:t>
      </w:r>
      <w:proofErr w:type="spellEnd"/>
      <w:r w:rsidRPr="000366F1">
        <w:rPr>
          <w:lang w:val="fr-FR"/>
        </w:rPr>
        <w:t xml:space="preserve"> </w:t>
      </w:r>
      <w:proofErr w:type="spellStart"/>
      <w:r w:rsidRPr="000366F1">
        <w:rPr>
          <w:lang w:val="fr-FR"/>
        </w:rPr>
        <w:t>congue</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aliquet</w:t>
      </w:r>
      <w:proofErr w:type="spellEnd"/>
      <w:r w:rsidRPr="000366F1">
        <w:rPr>
          <w:lang w:val="fr-FR"/>
        </w:rPr>
        <w:t xml:space="preserve">. </w:t>
      </w:r>
      <w:proofErr w:type="spellStart"/>
      <w:r w:rsidRPr="000366F1">
        <w:rPr>
          <w:lang w:val="fr-FR"/>
        </w:rPr>
        <w:t>Donec</w:t>
      </w:r>
      <w:proofErr w:type="spellEnd"/>
      <w:r w:rsidRPr="000366F1">
        <w:rPr>
          <w:lang w:val="fr-FR"/>
        </w:rPr>
        <w:t xml:space="preserve"> </w:t>
      </w:r>
      <w:proofErr w:type="spellStart"/>
      <w:r w:rsidRPr="000366F1">
        <w:rPr>
          <w:lang w:val="fr-FR"/>
        </w:rPr>
        <w:t>ultricies</w:t>
      </w:r>
      <w:proofErr w:type="spellEnd"/>
      <w:r w:rsidRPr="000366F1">
        <w:rPr>
          <w:lang w:val="fr-FR"/>
        </w:rPr>
        <w:t xml:space="preserve"> bibendum </w:t>
      </w:r>
      <w:proofErr w:type="spellStart"/>
      <w:r w:rsidRPr="000366F1">
        <w:rPr>
          <w:lang w:val="fr-FR"/>
        </w:rPr>
        <w:t>justo</w:t>
      </w:r>
      <w:proofErr w:type="spellEnd"/>
      <w:r w:rsidRPr="000366F1">
        <w:rPr>
          <w:lang w:val="fr-FR"/>
        </w:rPr>
        <w:t xml:space="preserve">, </w:t>
      </w:r>
      <w:proofErr w:type="spellStart"/>
      <w:r w:rsidRPr="000366F1">
        <w:rPr>
          <w:lang w:val="fr-FR"/>
        </w:rPr>
        <w:t>viverra</w:t>
      </w:r>
      <w:proofErr w:type="spellEnd"/>
      <w:r w:rsidRPr="000366F1">
        <w:rPr>
          <w:lang w:val="fr-FR"/>
        </w:rPr>
        <w:t xml:space="preserve"> </w:t>
      </w:r>
      <w:proofErr w:type="spellStart"/>
      <w:r w:rsidRPr="000366F1">
        <w:rPr>
          <w:lang w:val="fr-FR"/>
        </w:rPr>
        <w:t>dignissim</w:t>
      </w:r>
      <w:proofErr w:type="spellEnd"/>
      <w:r w:rsidRPr="000366F1">
        <w:rPr>
          <w:lang w:val="fr-FR"/>
        </w:rPr>
        <w:t xml:space="preserve"> </w:t>
      </w:r>
      <w:proofErr w:type="spellStart"/>
      <w:r w:rsidRPr="000366F1">
        <w:rPr>
          <w:lang w:val="fr-FR"/>
        </w:rPr>
        <w:t>metus</w:t>
      </w:r>
      <w:proofErr w:type="spellEnd"/>
      <w:r w:rsidRPr="000366F1">
        <w:rPr>
          <w:lang w:val="fr-FR"/>
        </w:rPr>
        <w:t xml:space="preserve"> </w:t>
      </w:r>
      <w:proofErr w:type="spellStart"/>
      <w:r w:rsidRPr="000366F1">
        <w:rPr>
          <w:lang w:val="fr-FR"/>
        </w:rPr>
        <w:t>fringilla</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Etiam</w:t>
      </w:r>
      <w:proofErr w:type="spellEnd"/>
      <w:r w:rsidRPr="000366F1">
        <w:rPr>
          <w:lang w:val="fr-FR"/>
        </w:rPr>
        <w:t xml:space="preserve"> </w:t>
      </w:r>
      <w:proofErr w:type="spellStart"/>
      <w:r w:rsidRPr="000366F1">
        <w:rPr>
          <w:lang w:val="fr-FR"/>
        </w:rPr>
        <w:t>odio</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luctus</w:t>
      </w:r>
      <w:proofErr w:type="spellEnd"/>
      <w:r w:rsidRPr="000366F1">
        <w:rPr>
          <w:lang w:val="fr-FR"/>
        </w:rPr>
        <w:t xml:space="preserve"> </w:t>
      </w:r>
      <w:proofErr w:type="spellStart"/>
      <w:r w:rsidRPr="000366F1">
        <w:rPr>
          <w:lang w:val="fr-FR"/>
        </w:rPr>
        <w:t>vel</w:t>
      </w:r>
      <w:proofErr w:type="spellEnd"/>
      <w:r w:rsidRPr="000366F1">
        <w:rPr>
          <w:lang w:val="fr-FR"/>
        </w:rPr>
        <w:t xml:space="preserve"> bibendum a, pretium non </w:t>
      </w:r>
      <w:proofErr w:type="spellStart"/>
      <w:r w:rsidRPr="000366F1">
        <w:rPr>
          <w:lang w:val="fr-FR"/>
        </w:rPr>
        <w:t>dui</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nibh</w:t>
      </w:r>
      <w:proofErr w:type="spellEnd"/>
      <w:r w:rsidRPr="000366F1">
        <w:rPr>
          <w:lang w:val="fr-FR"/>
        </w:rPr>
        <w:t xml:space="preserve"> vitae </w:t>
      </w:r>
      <w:proofErr w:type="spellStart"/>
      <w:r w:rsidRPr="000366F1">
        <w:rPr>
          <w:lang w:val="fr-FR"/>
        </w:rPr>
        <w:t>lorem</w:t>
      </w:r>
      <w:proofErr w:type="spellEnd"/>
      <w:r w:rsidRPr="000366F1">
        <w:rPr>
          <w:lang w:val="fr-FR"/>
        </w:rPr>
        <w:t xml:space="preserve"> mollis </w:t>
      </w:r>
      <w:proofErr w:type="spellStart"/>
      <w:r w:rsidRPr="000366F1">
        <w:rPr>
          <w:lang w:val="fr-FR"/>
        </w:rPr>
        <w:t>tempus</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blandit</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purus</w:t>
      </w:r>
      <w:proofErr w:type="spellEnd"/>
      <w:r w:rsidRPr="000366F1">
        <w:rPr>
          <w:lang w:val="fr-FR"/>
        </w:rPr>
        <w:t xml:space="preserve">, </w:t>
      </w:r>
      <w:proofErr w:type="spellStart"/>
      <w:r w:rsidRPr="000366F1">
        <w:rPr>
          <w:lang w:val="fr-FR"/>
        </w:rPr>
        <w:t>tempor</w:t>
      </w:r>
      <w:proofErr w:type="spellEnd"/>
      <w:r w:rsidRPr="000366F1">
        <w:rPr>
          <w:lang w:val="fr-FR"/>
        </w:rPr>
        <w:t xml:space="preserve"> </w:t>
      </w:r>
      <w:proofErr w:type="spellStart"/>
      <w:r w:rsidRPr="000366F1">
        <w:rPr>
          <w:lang w:val="fr-FR"/>
        </w:rPr>
        <w:t>vehicula</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congue</w:t>
      </w:r>
      <w:proofErr w:type="spellEnd"/>
      <w:r w:rsidRPr="000366F1">
        <w:rPr>
          <w:lang w:val="fr-FR"/>
        </w:rPr>
        <w:t xml:space="preserve"> a. </w:t>
      </w:r>
      <w:proofErr w:type="spellStart"/>
      <w:r w:rsidRPr="000366F1">
        <w:rPr>
          <w:lang w:val="fr-FR"/>
        </w:rPr>
        <w:t>Vestibulum</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commodo </w:t>
      </w:r>
      <w:proofErr w:type="spellStart"/>
      <w:r w:rsidRPr="000366F1">
        <w:rPr>
          <w:lang w:val="fr-FR"/>
        </w:rPr>
        <w:t>sem</w:t>
      </w:r>
      <w:proofErr w:type="spellEnd"/>
      <w:r w:rsidRPr="000366F1">
        <w:rPr>
          <w:lang w:val="fr-FR"/>
        </w:rPr>
        <w:t xml:space="preserve"> </w:t>
      </w:r>
      <w:proofErr w:type="spellStart"/>
      <w:r w:rsidRPr="000366F1">
        <w:rPr>
          <w:lang w:val="fr-FR"/>
        </w:rPr>
        <w:t>volutpat</w:t>
      </w:r>
      <w:proofErr w:type="spellEnd"/>
      <w:r w:rsidRPr="000366F1">
        <w:rPr>
          <w:lang w:val="fr-FR"/>
        </w:rPr>
        <w:t xml:space="preserve"> </w:t>
      </w:r>
      <w:proofErr w:type="spellStart"/>
      <w:r w:rsidRPr="000366F1">
        <w:rPr>
          <w:lang w:val="fr-FR"/>
        </w:rPr>
        <w:t>eleifend</w:t>
      </w:r>
      <w:proofErr w:type="spellEnd"/>
      <w:r w:rsidRPr="000366F1">
        <w:rPr>
          <w:lang w:val="fr-FR"/>
        </w:rPr>
        <w:t xml:space="preserve">. Integer in </w:t>
      </w:r>
      <w:proofErr w:type="spellStart"/>
      <w:r w:rsidRPr="000366F1">
        <w:rPr>
          <w:lang w:val="fr-FR"/>
        </w:rPr>
        <w:t>porttitor</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Nullam</w:t>
      </w:r>
      <w:proofErr w:type="spellEnd"/>
      <w:r w:rsidRPr="000366F1">
        <w:rPr>
          <w:lang w:val="fr-FR"/>
        </w:rPr>
        <w:t xml:space="preserve"> </w:t>
      </w:r>
      <w:proofErr w:type="spellStart"/>
      <w:r w:rsidRPr="000366F1">
        <w:rPr>
          <w:lang w:val="fr-FR"/>
        </w:rPr>
        <w:t>accumsan</w:t>
      </w:r>
      <w:proofErr w:type="spellEnd"/>
      <w:r w:rsidRPr="000366F1">
        <w:rPr>
          <w:lang w:val="fr-FR"/>
        </w:rPr>
        <w:t xml:space="preserve"> </w:t>
      </w:r>
      <w:proofErr w:type="spellStart"/>
      <w:r w:rsidRPr="000366F1">
        <w:rPr>
          <w:lang w:val="fr-FR"/>
        </w:rPr>
        <w:t>faucibus</w:t>
      </w:r>
      <w:proofErr w:type="spellEnd"/>
      <w:r w:rsidRPr="000366F1">
        <w:rPr>
          <w:lang w:val="fr-FR"/>
        </w:rPr>
        <w:t xml:space="preserve"> </w:t>
      </w:r>
      <w:proofErr w:type="spellStart"/>
      <w:r w:rsidRPr="000366F1">
        <w:rPr>
          <w:lang w:val="fr-FR"/>
        </w:rPr>
        <w:t>quam</w:t>
      </w:r>
      <w:proofErr w:type="spellEnd"/>
      <w:r w:rsidRPr="000366F1">
        <w:rPr>
          <w:lang w:val="fr-FR"/>
        </w:rPr>
        <w:t xml:space="preserve"> eu tristique. </w:t>
      </w:r>
      <w:proofErr w:type="spellStart"/>
      <w:r w:rsidRPr="000366F1">
        <w:rPr>
          <w:lang w:val="fr-FR"/>
        </w:rPr>
        <w:t>Maecenas</w:t>
      </w:r>
      <w:proofErr w:type="spellEnd"/>
      <w:r w:rsidRPr="000366F1">
        <w:rPr>
          <w:lang w:val="fr-FR"/>
        </w:rPr>
        <w:t xml:space="preserve"> </w:t>
      </w:r>
      <w:proofErr w:type="spellStart"/>
      <w:r w:rsidRPr="000366F1">
        <w:rPr>
          <w:lang w:val="fr-FR"/>
        </w:rPr>
        <w:t>nibh</w:t>
      </w:r>
      <w:proofErr w:type="spellEnd"/>
      <w:r w:rsidRPr="000366F1">
        <w:rPr>
          <w:lang w:val="fr-FR"/>
        </w:rPr>
        <w:t xml:space="preserve"> </w:t>
      </w:r>
      <w:proofErr w:type="spellStart"/>
      <w:r w:rsidRPr="000366F1">
        <w:rPr>
          <w:lang w:val="fr-FR"/>
        </w:rPr>
        <w:t>justo</w:t>
      </w:r>
      <w:proofErr w:type="spellEnd"/>
      <w:r w:rsidRPr="000366F1">
        <w:rPr>
          <w:lang w:val="fr-FR"/>
        </w:rPr>
        <w:t xml:space="preserve">, </w:t>
      </w:r>
      <w:proofErr w:type="spellStart"/>
      <w:r w:rsidRPr="000366F1">
        <w:rPr>
          <w:lang w:val="fr-FR"/>
        </w:rPr>
        <w:t>vehicula</w:t>
      </w:r>
      <w:proofErr w:type="spellEnd"/>
      <w:r w:rsidRPr="000366F1">
        <w:rPr>
          <w:lang w:val="fr-FR"/>
        </w:rPr>
        <w:t xml:space="preserve"> et </w:t>
      </w:r>
      <w:proofErr w:type="spellStart"/>
      <w:r w:rsidRPr="000366F1">
        <w:rPr>
          <w:lang w:val="fr-FR"/>
        </w:rPr>
        <w:t>gravida</w:t>
      </w:r>
      <w:proofErr w:type="spellEnd"/>
      <w:r w:rsidRPr="000366F1">
        <w:rPr>
          <w:lang w:val="fr-FR"/>
        </w:rPr>
        <w:t xml:space="preserve"> id, </w:t>
      </w:r>
      <w:proofErr w:type="spellStart"/>
      <w:r w:rsidRPr="000366F1">
        <w:rPr>
          <w:lang w:val="fr-FR"/>
        </w:rPr>
        <w:t>placerat</w:t>
      </w:r>
      <w:proofErr w:type="spellEnd"/>
      <w:r w:rsidRPr="000366F1">
        <w:rPr>
          <w:lang w:val="fr-FR"/>
        </w:rPr>
        <w:t xml:space="preserve"> in erat. Cras et </w:t>
      </w:r>
      <w:proofErr w:type="spellStart"/>
      <w:r w:rsidRPr="000366F1">
        <w:rPr>
          <w:lang w:val="fr-FR"/>
        </w:rPr>
        <w:t>mauris</w:t>
      </w:r>
      <w:proofErr w:type="spellEnd"/>
      <w:r w:rsidRPr="000366F1">
        <w:rPr>
          <w:lang w:val="fr-FR"/>
        </w:rPr>
        <w:t xml:space="preserve"> </w:t>
      </w:r>
      <w:proofErr w:type="spellStart"/>
      <w:r w:rsidRPr="000366F1">
        <w:rPr>
          <w:lang w:val="fr-FR"/>
        </w:rPr>
        <w:t>lacus</w:t>
      </w:r>
      <w:proofErr w:type="spellEnd"/>
      <w:r w:rsidRPr="000366F1">
        <w:rPr>
          <w:lang w:val="fr-FR"/>
        </w:rPr>
        <w:t xml:space="preserve">. </w:t>
      </w:r>
      <w:proofErr w:type="spellStart"/>
      <w:r w:rsidRPr="000366F1">
        <w:rPr>
          <w:lang w:val="fr-FR"/>
        </w:rPr>
        <w:t>Aenean</w:t>
      </w:r>
      <w:proofErr w:type="spellEnd"/>
      <w:r w:rsidRPr="000366F1">
        <w:rPr>
          <w:lang w:val="fr-FR"/>
        </w:rPr>
        <w:t xml:space="preserve"> </w:t>
      </w:r>
      <w:proofErr w:type="spellStart"/>
      <w:r w:rsidRPr="000366F1">
        <w:rPr>
          <w:lang w:val="fr-FR"/>
        </w:rPr>
        <w:t>nulla</w:t>
      </w:r>
      <w:proofErr w:type="spellEnd"/>
      <w:r w:rsidRPr="000366F1">
        <w:rPr>
          <w:lang w:val="fr-FR"/>
        </w:rPr>
        <w:t xml:space="preserve"> </w:t>
      </w:r>
      <w:proofErr w:type="spellStart"/>
      <w:r w:rsidRPr="000366F1">
        <w:rPr>
          <w:lang w:val="fr-FR"/>
        </w:rPr>
        <w:t>ligula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consequat</w:t>
      </w:r>
      <w:proofErr w:type="spellEnd"/>
      <w:r w:rsidRPr="000366F1">
        <w:rPr>
          <w:lang w:val="fr-FR"/>
        </w:rPr>
        <w:t xml:space="preserve"> </w:t>
      </w:r>
      <w:proofErr w:type="spellStart"/>
      <w:r w:rsidRPr="000366F1">
        <w:rPr>
          <w:lang w:val="fr-FR"/>
        </w:rPr>
        <w:t>convallis</w:t>
      </w:r>
      <w:proofErr w:type="spellEnd"/>
      <w:r w:rsidRPr="000366F1">
        <w:rPr>
          <w:lang w:val="fr-FR"/>
        </w:rPr>
        <w:t xml:space="preserve"> ut, </w:t>
      </w:r>
      <w:proofErr w:type="spellStart"/>
      <w:r w:rsidRPr="000366F1">
        <w:rPr>
          <w:lang w:val="fr-FR"/>
        </w:rPr>
        <w:t>imperdiet</w:t>
      </w:r>
      <w:proofErr w:type="spellEnd"/>
      <w:r w:rsidRPr="000366F1">
        <w:rPr>
          <w:lang w:val="fr-FR"/>
        </w:rPr>
        <w:t xml:space="preserve"> </w:t>
      </w:r>
      <w:proofErr w:type="spellStart"/>
      <w:r w:rsidRPr="000366F1">
        <w:rPr>
          <w:lang w:val="fr-FR"/>
        </w:rPr>
        <w:t>vel</w:t>
      </w:r>
      <w:proofErr w:type="spellEnd"/>
      <w:r w:rsidRPr="000366F1">
        <w:rPr>
          <w:lang w:val="fr-FR"/>
        </w:rPr>
        <w:t xml:space="preserve"> </w:t>
      </w:r>
      <w:proofErr w:type="spellStart"/>
      <w:r w:rsidRPr="000366F1">
        <w:rPr>
          <w:lang w:val="fr-FR"/>
        </w:rPr>
        <w:t>mauris</w:t>
      </w:r>
      <w:proofErr w:type="spellEnd"/>
      <w:r w:rsidRPr="000366F1">
        <w:rPr>
          <w:lang w:val="fr-FR"/>
        </w:rPr>
        <w:t xml:space="preserve">. In </w:t>
      </w:r>
      <w:proofErr w:type="spellStart"/>
      <w:r w:rsidRPr="000366F1">
        <w:rPr>
          <w:lang w:val="fr-FR"/>
        </w:rPr>
        <w:t>lobortis</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dolor</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feugiat</w:t>
      </w:r>
      <w:proofErr w:type="spellEnd"/>
      <w:r w:rsidRPr="000366F1">
        <w:rPr>
          <w:lang w:val="fr-FR"/>
        </w:rPr>
        <w:t xml:space="preserve"> ut. Ut </w:t>
      </w:r>
      <w:proofErr w:type="spellStart"/>
      <w:r w:rsidRPr="000366F1">
        <w:rPr>
          <w:lang w:val="fr-FR"/>
        </w:rPr>
        <w:t>vestibulum</w:t>
      </w:r>
      <w:proofErr w:type="spellEnd"/>
      <w:r w:rsidRPr="000366F1">
        <w:rPr>
          <w:lang w:val="fr-FR"/>
        </w:rPr>
        <w:t xml:space="preserve"> </w:t>
      </w:r>
      <w:proofErr w:type="spellStart"/>
      <w:r w:rsidRPr="000366F1">
        <w:rPr>
          <w:lang w:val="fr-FR"/>
        </w:rPr>
        <w:t>nisl</w:t>
      </w:r>
      <w:proofErr w:type="spellEnd"/>
      <w:r w:rsidRPr="000366F1">
        <w:rPr>
          <w:lang w:val="fr-FR"/>
        </w:rPr>
        <w:t xml:space="preserve"> </w:t>
      </w:r>
      <w:proofErr w:type="spellStart"/>
      <w:r w:rsidRPr="000366F1">
        <w:rPr>
          <w:lang w:val="fr-FR"/>
        </w:rPr>
        <w:t>sed</w:t>
      </w:r>
      <w:proofErr w:type="spellEnd"/>
      <w:r w:rsidRPr="000366F1">
        <w:rPr>
          <w:lang w:val="fr-FR"/>
        </w:rPr>
        <w:t xml:space="preserve"> </w:t>
      </w:r>
      <w:proofErr w:type="spellStart"/>
      <w:r w:rsidRPr="000366F1">
        <w:rPr>
          <w:lang w:val="fr-FR"/>
        </w:rPr>
        <w:t>risus</w:t>
      </w:r>
      <w:proofErr w:type="spellEnd"/>
      <w:r w:rsidRPr="000366F1">
        <w:rPr>
          <w:lang w:val="fr-FR"/>
        </w:rPr>
        <w:t xml:space="preserve"> </w:t>
      </w:r>
      <w:proofErr w:type="spellStart"/>
      <w:r w:rsidRPr="000366F1">
        <w:rPr>
          <w:lang w:val="fr-FR"/>
        </w:rPr>
        <w:t>vestibulum</w:t>
      </w:r>
      <w:proofErr w:type="spellEnd"/>
      <w:r w:rsidRPr="000366F1">
        <w:rPr>
          <w:lang w:val="fr-FR"/>
        </w:rPr>
        <w:t xml:space="preserve"> </w:t>
      </w:r>
      <w:proofErr w:type="spellStart"/>
      <w:r w:rsidRPr="000366F1">
        <w:rPr>
          <w:lang w:val="fr-FR"/>
        </w:rPr>
        <w:t>vehicula</w:t>
      </w:r>
      <w:proofErr w:type="spellEnd"/>
      <w:r w:rsidRPr="000366F1">
        <w:rPr>
          <w:lang w:val="fr-FR"/>
        </w:rPr>
        <w:t>. &gt; (</w:t>
      </w:r>
      <w:proofErr w:type="spellStart"/>
      <w:r w:rsidRPr="000366F1">
        <w:rPr>
          <w:lang w:val="fr-FR"/>
        </w:rPr>
        <w:t>elenco</w:t>
      </w:r>
      <w:proofErr w:type="spellEnd"/>
      <w:r w:rsidRPr="000366F1">
        <w:rPr>
          <w:lang w:val="fr-FR"/>
        </w:rPr>
        <w:t xml:space="preserve"> </w:t>
      </w:r>
      <w:proofErr w:type="spellStart"/>
      <w:r w:rsidRPr="000366F1">
        <w:rPr>
          <w:lang w:val="fr-FR"/>
        </w:rPr>
        <w:t>puntato</w:t>
      </w:r>
      <w:proofErr w:type="spellEnd"/>
      <w:r w:rsidRPr="000366F1">
        <w:rPr>
          <w:lang w:val="fr-FR"/>
        </w:rPr>
        <w:t xml:space="preserve"> Arial 11)</w:t>
      </w:r>
    </w:p>
    <w:p w14:paraId="1241201B" w14:textId="77777777" w:rsidR="003A61F3" w:rsidRPr="000366F1" w:rsidRDefault="003A61F3" w:rsidP="003A61F3">
      <w:pPr>
        <w:pStyle w:val="SUPSITestoArial11"/>
        <w:rPr>
          <w:lang w:val="fr-FR"/>
        </w:rPr>
      </w:pPr>
    </w:p>
    <w:p w14:paraId="6779602E" w14:textId="77777777" w:rsidR="003A61F3" w:rsidRPr="000366F1" w:rsidRDefault="003A61F3" w:rsidP="003A61F3">
      <w:pPr>
        <w:pStyle w:val="SUPSITestoArial11"/>
        <w:rPr>
          <w:lang w:val="fr-FR"/>
        </w:rPr>
      </w:pPr>
    </w:p>
    <w:p w14:paraId="366BC3A4" w14:textId="77777777" w:rsidR="003A61F3" w:rsidRPr="000366F1" w:rsidRDefault="003A61F3" w:rsidP="003A61F3">
      <w:pPr>
        <w:pStyle w:val="SUPSITestoArial11"/>
        <w:rPr>
          <w:lang w:val="fr-FR"/>
        </w:rPr>
      </w:pPr>
    </w:p>
    <w:p w14:paraId="5F3D38E0" w14:textId="77777777" w:rsidR="003A61F3" w:rsidRPr="00776A3E" w:rsidRDefault="00F564BB" w:rsidP="003A61F3">
      <w:pPr>
        <w:pStyle w:val="SUPSITestoArial11"/>
      </w:pPr>
      <w:r w:rsidRPr="00776A3E">
        <w:t>Nome Cognome (1. Firma)</w:t>
      </w:r>
      <w:r w:rsidRPr="00776A3E">
        <w:tab/>
      </w:r>
      <w:r w:rsidRPr="00776A3E">
        <w:tab/>
      </w:r>
      <w:r w:rsidRPr="00776A3E">
        <w:tab/>
      </w:r>
      <w:r w:rsidRPr="00776A3E">
        <w:tab/>
      </w:r>
      <w:r w:rsidRPr="00776A3E">
        <w:tab/>
        <w:t>Nome Cognome (2. Firma)</w:t>
      </w:r>
    </w:p>
    <w:p w14:paraId="4ABBE275" w14:textId="77777777" w:rsidR="003A61F3" w:rsidRPr="00776A3E" w:rsidRDefault="003A61F3" w:rsidP="003A61F3">
      <w:pPr>
        <w:pStyle w:val="SUPSITestoArial11"/>
      </w:pPr>
    </w:p>
    <w:p w14:paraId="24EB90BA" w14:textId="77777777" w:rsidR="003A61F3" w:rsidRPr="00776A3E" w:rsidRDefault="003A61F3" w:rsidP="003A61F3">
      <w:pPr>
        <w:pStyle w:val="SUPSITestoArial11"/>
      </w:pPr>
    </w:p>
    <w:p w14:paraId="7C1BEA76" w14:textId="77777777" w:rsidR="003A61F3" w:rsidRPr="00776A3E" w:rsidRDefault="00F564BB" w:rsidP="003A61F3">
      <w:pPr>
        <w:pStyle w:val="SUPSITestoArial11"/>
      </w:pPr>
      <w:r w:rsidRPr="00776A3E">
        <w:t>Funzione</w:t>
      </w:r>
      <w:r w:rsidRPr="00776A3E">
        <w:tab/>
      </w:r>
      <w:r w:rsidRPr="00776A3E">
        <w:tab/>
      </w:r>
      <w:r w:rsidRPr="00776A3E">
        <w:tab/>
      </w:r>
      <w:r w:rsidRPr="00776A3E">
        <w:tab/>
      </w:r>
      <w:r w:rsidRPr="00776A3E">
        <w:tab/>
      </w:r>
      <w:r w:rsidRPr="00776A3E">
        <w:tab/>
      </w:r>
      <w:r w:rsidRPr="00776A3E">
        <w:tab/>
      </w:r>
      <w:proofErr w:type="spellStart"/>
      <w:r w:rsidRPr="00776A3E">
        <w:t>Funzione</w:t>
      </w:r>
      <w:proofErr w:type="spellEnd"/>
    </w:p>
    <w:p w14:paraId="55FEA83A" w14:textId="77777777" w:rsidR="003A61F3" w:rsidRPr="00776A3E" w:rsidRDefault="00F564BB" w:rsidP="003A61F3">
      <w:pPr>
        <w:pStyle w:val="SUPSITestoArial11"/>
      </w:pPr>
      <w:r w:rsidRPr="00776A3E">
        <w:t>Settore/prodotto</w:t>
      </w:r>
      <w:r w:rsidRPr="00776A3E">
        <w:tab/>
      </w:r>
      <w:r w:rsidRPr="00776A3E">
        <w:tab/>
      </w:r>
      <w:r w:rsidRPr="00776A3E">
        <w:tab/>
      </w:r>
      <w:r w:rsidRPr="00776A3E">
        <w:tab/>
      </w:r>
      <w:r w:rsidRPr="00776A3E">
        <w:tab/>
      </w:r>
      <w:r w:rsidRPr="00776A3E">
        <w:tab/>
        <w:t>Settore/prodotto</w:t>
      </w:r>
    </w:p>
    <w:sectPr w:rsidR="003A61F3" w:rsidRPr="00776A3E" w:rsidSect="00D216F4">
      <w:pgSz w:w="11900" w:h="16840" w:code="9"/>
      <w:pgMar w:top="1729" w:right="1134" w:bottom="851" w:left="1701" w:header="550" w:footer="567"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8" w:author="install" w:date="2022-02-02T14:32:00Z" w:initials="i">
    <w:p w14:paraId="0E7B58B9" w14:textId="6F51A3FF" w:rsidR="00C41247" w:rsidRDefault="00C41247">
      <w:pPr>
        <w:pStyle w:val="Testocommento"/>
      </w:pPr>
      <w:r>
        <w:rPr>
          <w:rStyle w:val="Rimandocommento"/>
        </w:rPr>
        <w:annotationRef/>
      </w:r>
      <w:r>
        <w:t>Qui indicherei che questo testo corrisponde alla versione originale della descrizione del lavoro</w:t>
      </w:r>
    </w:p>
  </w:comment>
  <w:comment w:id="83" w:author="install" w:date="2022-02-02T14:33:00Z" w:initials="i">
    <w:p w14:paraId="7F662E17" w14:textId="0AA32AF9" w:rsidR="00733F00" w:rsidRDefault="00733F00">
      <w:pPr>
        <w:pStyle w:val="Testocommento"/>
      </w:pPr>
      <w:r>
        <w:rPr>
          <w:rStyle w:val="Rimandocommento"/>
        </w:rPr>
        <w:annotationRef/>
      </w:r>
      <w:r>
        <w:t>La parte rossa credo sia da togliere</w:t>
      </w:r>
    </w:p>
  </w:comment>
  <w:comment w:id="99" w:author="install" w:date="2022-02-02T14:35:00Z" w:initials="i">
    <w:p w14:paraId="1DDE0620" w14:textId="0B7FDFCD" w:rsidR="00836D18" w:rsidRDefault="00836D18">
      <w:pPr>
        <w:pStyle w:val="Testocommento"/>
      </w:pPr>
      <w:r>
        <w:rPr>
          <w:rStyle w:val="Rimandocommento"/>
        </w:rPr>
        <w:annotationRef/>
      </w:r>
      <w:r>
        <w:t xml:space="preserve">Qui potrebbe aver senso fare uno </w:t>
      </w:r>
      <w:proofErr w:type="spellStart"/>
      <w:r>
        <w:t>screenshot</w:t>
      </w:r>
      <w:proofErr w:type="spellEnd"/>
      <w:r>
        <w:t xml:space="preserve"> della struttura dei dati, usando un file manager che evidenzia la struttura</w:t>
      </w:r>
      <w:r w:rsidR="00506892">
        <w:t xml:space="preserve"> come </w:t>
      </w:r>
      <w:proofErr w:type="spellStart"/>
      <w:r w:rsidR="00506892">
        <w:t>treesize</w:t>
      </w:r>
      <w:proofErr w:type="spellEnd"/>
      <w:r w:rsidR="00506892">
        <w:t xml:space="preserve"> free</w:t>
      </w:r>
    </w:p>
  </w:comment>
  <w:comment w:id="114" w:author="install" w:date="2022-02-02T14:42:00Z" w:initials="i">
    <w:p w14:paraId="7811B13A" w14:textId="0049DCA0" w:rsidR="004E573F" w:rsidRDefault="004E573F">
      <w:pPr>
        <w:pStyle w:val="Testocommento"/>
      </w:pPr>
      <w:r>
        <w:rPr>
          <w:rStyle w:val="Rimandocommento"/>
        </w:rPr>
        <w:annotationRef/>
      </w:r>
      <w:r>
        <w:t xml:space="preserve">Qui dovresti inserire la slide che hai usato per spiegare le zone </w:t>
      </w:r>
      <w:proofErr w:type="spellStart"/>
      <w:r>
        <w:t>exp</w:t>
      </w:r>
      <w:proofErr w:type="spellEnd"/>
      <w:r>
        <w:t xml:space="preserve"> vs </w:t>
      </w:r>
      <w:proofErr w:type="spellStart"/>
      <w:r>
        <w:t>depo</w:t>
      </w:r>
      <w:proofErr w:type="spellEnd"/>
      <w:r>
        <w:t xml:space="preserve"> vs online…</w:t>
      </w:r>
    </w:p>
  </w:comment>
  <w:comment w:id="118" w:author="install" w:date="2022-02-02T14:43:00Z" w:initials="i">
    <w:p w14:paraId="173AF5EC" w14:textId="404E2A23" w:rsidR="007E071B" w:rsidRDefault="007E071B">
      <w:pPr>
        <w:pStyle w:val="Testocommento"/>
      </w:pPr>
      <w:r>
        <w:rPr>
          <w:rStyle w:val="Rimandocommento"/>
        </w:rPr>
        <w:annotationRef/>
      </w:r>
      <w:r>
        <w:t xml:space="preserve">Qui </w:t>
      </w:r>
      <w:proofErr w:type="spellStart"/>
      <w:r>
        <w:t>dovrestiu</w:t>
      </w:r>
      <w:proofErr w:type="spellEnd"/>
      <w:r>
        <w:t xml:space="preserve"> trovare un modo grafico </w:t>
      </w:r>
      <w:proofErr w:type="spellStart"/>
      <w:r>
        <w:t>piu’</w:t>
      </w:r>
      <w:proofErr w:type="spellEnd"/>
      <w:r>
        <w:t xml:space="preserve"> ridotto</w:t>
      </w:r>
    </w:p>
  </w:comment>
  <w:comment w:id="125" w:author="install" w:date="2022-02-02T14:45:00Z" w:initials="i">
    <w:p w14:paraId="54C315EB" w14:textId="2FCC2DB5" w:rsidR="0026768F" w:rsidRDefault="0026768F">
      <w:pPr>
        <w:pStyle w:val="Testocommento"/>
      </w:pPr>
      <w:r>
        <w:rPr>
          <w:rStyle w:val="Rimandocommento"/>
        </w:rPr>
        <w:annotationRef/>
      </w:r>
      <w:r>
        <w:t>Motivazione poco difendibile…  :-D</w:t>
      </w:r>
    </w:p>
  </w:comment>
  <w:comment w:id="126" w:author="install" w:date="2022-02-02T09:26:00Z" w:initials="i">
    <w:p w14:paraId="48D0CF0B" w14:textId="2D39EEBE" w:rsidR="009560B3" w:rsidRDefault="009560B3">
      <w:pPr>
        <w:pStyle w:val="Testocommento"/>
      </w:pPr>
      <w:r>
        <w:rPr>
          <w:rStyle w:val="Rimandocommento"/>
        </w:rPr>
        <w:annotationRef/>
      </w:r>
      <w:r>
        <w:t xml:space="preserve">Metterei “nei casi che illustro in seguito”, altrimenti è vago </w:t>
      </w:r>
    </w:p>
  </w:comment>
  <w:comment w:id="133" w:author="install" w:date="2022-02-02T14:46:00Z" w:initials="i">
    <w:p w14:paraId="563F0D8A" w14:textId="45363B65" w:rsidR="0026768F" w:rsidRDefault="0026768F">
      <w:pPr>
        <w:pStyle w:val="Testocommento"/>
      </w:pPr>
      <w:r>
        <w:rPr>
          <w:rStyle w:val="Rimandocommento"/>
        </w:rPr>
        <w:annotationRef/>
      </w:r>
      <w:r w:rsidR="00D43F48">
        <w:rPr>
          <w:noProof/>
        </w:rPr>
        <w:t>Inserisci un esempio numerico pf</w:t>
      </w:r>
    </w:p>
  </w:comment>
  <w:comment w:id="144" w:author="install" w:date="2022-02-02T09:28:00Z" w:initials="i">
    <w:p w14:paraId="55DA53C2" w14:textId="5D0BBC80" w:rsidR="00D07CAB" w:rsidRDefault="00D07CAB">
      <w:pPr>
        <w:pStyle w:val="Testocommento"/>
      </w:pPr>
      <w:r>
        <w:t xml:space="preserve">Essendo una parte rilevante del linguaggio, </w:t>
      </w:r>
      <w:r>
        <w:rPr>
          <w:rStyle w:val="Rimandocommento"/>
        </w:rPr>
        <w:annotationRef/>
      </w:r>
      <w:proofErr w:type="spellStart"/>
      <w:r>
        <w:t>Async</w:t>
      </w:r>
      <w:proofErr w:type="spellEnd"/>
      <w:r>
        <w:t xml:space="preserve"> potresti indicarlo nella parte precedente relativa a C#, indicando che lo spiegherai nel dettaglio in questa parte. Vedi tu</w:t>
      </w:r>
    </w:p>
  </w:comment>
  <w:comment w:id="149" w:author="install" w:date="2022-02-02T09:30:00Z" w:initials="i">
    <w:p w14:paraId="6C2E1C0C" w14:textId="69B56FFD" w:rsidR="009A6DC3" w:rsidRDefault="009A6DC3">
      <w:pPr>
        <w:pStyle w:val="Testocommento"/>
      </w:pPr>
      <w:r>
        <w:rPr>
          <w:rStyle w:val="Rimandocommento"/>
        </w:rPr>
        <w:annotationRef/>
      </w:r>
      <w:r>
        <w:t>Qui spiegherei al lettore quale problema incontra l’utente che cerca di farlo</w:t>
      </w:r>
    </w:p>
  </w:comment>
  <w:comment w:id="159" w:author="install" w:date="2022-02-02T09:32:00Z" w:initials="i">
    <w:p w14:paraId="0BC25751" w14:textId="20AFCE7A" w:rsidR="00107F9C" w:rsidRDefault="00107F9C">
      <w:pPr>
        <w:pStyle w:val="Testocommento"/>
      </w:pPr>
      <w:r>
        <w:rPr>
          <w:rStyle w:val="Rimandocommento"/>
        </w:rPr>
        <w:annotationRef/>
      </w:r>
      <w:r>
        <w:t>Di medie dimensioni, se si pensa che i dati vanno visualizzati in modo scorrevole (citare le dimensioni, ovviamente non siamo in un contesto di big data)</w:t>
      </w:r>
    </w:p>
  </w:comment>
  <w:comment w:id="160" w:author="install" w:date="2022-02-02T09:34:00Z" w:initials="i">
    <w:p w14:paraId="05D0585D" w14:textId="40BC0FA7" w:rsidR="00B64191" w:rsidRDefault="00B64191">
      <w:pPr>
        <w:pStyle w:val="Testocommento"/>
      </w:pPr>
      <w:r>
        <w:rPr>
          <w:rStyle w:val="Rimandocommento"/>
        </w:rPr>
        <w:annotationRef/>
      </w:r>
      <w:r>
        <w:t>Qui indicherei che hai visto toccando con mano che c’è una community online numerosa, e che questo è stato uno dei criteri per la scelta di WPF (immagino che tu lo abbia messo anche in quella parte del documento)</w:t>
      </w:r>
    </w:p>
  </w:comment>
  <w:comment w:id="161" w:author="install" w:date="2022-02-02T09:36:00Z" w:initials="i">
    <w:p w14:paraId="3B0B5B9C" w14:textId="2747D7D8" w:rsidR="00D57274" w:rsidRDefault="00D57274">
      <w:pPr>
        <w:pStyle w:val="Testocommento"/>
      </w:pPr>
      <w:r>
        <w:rPr>
          <w:rStyle w:val="Rimandocommento"/>
        </w:rPr>
        <w:annotationRef/>
      </w:r>
      <w:r>
        <w:t>Questa parte è da indicare dove hai usato le formule, non qui</w:t>
      </w:r>
    </w:p>
  </w:comment>
  <w:comment w:id="162" w:author="install" w:date="2022-02-02T09:37:00Z" w:initials="i">
    <w:p w14:paraId="5D02EF9B" w14:textId="30450283" w:rsidR="00544A3A" w:rsidRDefault="00544A3A">
      <w:pPr>
        <w:pStyle w:val="Testocommento"/>
      </w:pPr>
      <w:r>
        <w:rPr>
          <w:rStyle w:val="Rimandocommento"/>
        </w:rPr>
        <w:annotationRef/>
      </w:r>
      <w:r>
        <w:t xml:space="preserve">Qui metterei i tre milestones, ed una png di </w:t>
      </w:r>
      <w:proofErr w:type="spellStart"/>
      <w:r>
        <w:t>github</w:t>
      </w:r>
      <w:proofErr w:type="spellEnd"/>
      <w:r>
        <w:t xml:space="preserve"> per ogni piano di lavoro, commentando brevemente come abbiamo lavorato (</w:t>
      </w:r>
      <w:proofErr w:type="spellStart"/>
      <w:r>
        <w:t>issue</w:t>
      </w:r>
      <w:proofErr w:type="spellEnd"/>
      <w:r>
        <w:t xml:space="preserve"> </w:t>
      </w:r>
      <w:proofErr w:type="spellStart"/>
      <w:r>
        <w:t>based</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7B58B9" w15:done="0"/>
  <w15:commentEx w15:paraId="7F662E17" w15:done="0"/>
  <w15:commentEx w15:paraId="1DDE0620" w15:done="0"/>
  <w15:commentEx w15:paraId="7811B13A" w15:done="0"/>
  <w15:commentEx w15:paraId="173AF5EC" w15:done="0"/>
  <w15:commentEx w15:paraId="54C315EB" w15:done="0"/>
  <w15:commentEx w15:paraId="48D0CF0B" w15:done="0"/>
  <w15:commentEx w15:paraId="563F0D8A" w15:done="0"/>
  <w15:commentEx w15:paraId="55DA53C2" w15:done="0"/>
  <w15:commentEx w15:paraId="6C2E1C0C" w15:done="0"/>
  <w15:commentEx w15:paraId="0BC25751" w15:done="0"/>
  <w15:commentEx w15:paraId="05D0585D" w15:done="0"/>
  <w15:commentEx w15:paraId="3B0B5B9C" w15:done="0"/>
  <w15:commentEx w15:paraId="5D02EF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58389" w16cex:dateUtc="2022-02-02T13:32:00Z"/>
  <w16cex:commentExtensible w16cex:durableId="25A5838A" w16cex:dateUtc="2022-02-02T13:33:00Z"/>
  <w16cex:commentExtensible w16cex:durableId="25A5838B" w16cex:dateUtc="2022-02-02T13:35:00Z"/>
  <w16cex:commentExtensible w16cex:durableId="25A5838C" w16cex:dateUtc="2022-02-02T13:42:00Z"/>
  <w16cex:commentExtensible w16cex:durableId="25A5838D" w16cex:dateUtc="2022-02-02T13:43:00Z"/>
  <w16cex:commentExtensible w16cex:durableId="25A5838E" w16cex:dateUtc="2022-02-02T13:45:00Z"/>
  <w16cex:commentExtensible w16cex:durableId="25A5838F" w16cex:dateUtc="2022-02-02T08:26:00Z"/>
  <w16cex:commentExtensible w16cex:durableId="25A58390" w16cex:dateUtc="2022-02-02T13:46:00Z"/>
  <w16cex:commentExtensible w16cex:durableId="25A58391" w16cex:dateUtc="2022-02-02T08:28:00Z"/>
  <w16cex:commentExtensible w16cex:durableId="25A58392" w16cex:dateUtc="2022-02-02T08:30:00Z"/>
  <w16cex:commentExtensible w16cex:durableId="25A58393" w16cex:dateUtc="2022-02-02T08:32:00Z"/>
  <w16cex:commentExtensible w16cex:durableId="25A58394" w16cex:dateUtc="2022-02-02T08:34:00Z"/>
  <w16cex:commentExtensible w16cex:durableId="25A58395" w16cex:dateUtc="2022-02-02T08:36:00Z"/>
  <w16cex:commentExtensible w16cex:durableId="25A58396" w16cex:dateUtc="2022-02-02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7B58B9" w16cid:durableId="25A58389"/>
  <w16cid:commentId w16cid:paraId="7F662E17" w16cid:durableId="25A5838A"/>
  <w16cid:commentId w16cid:paraId="1DDE0620" w16cid:durableId="25A5838B"/>
  <w16cid:commentId w16cid:paraId="7811B13A" w16cid:durableId="25A5838C"/>
  <w16cid:commentId w16cid:paraId="173AF5EC" w16cid:durableId="25A5838D"/>
  <w16cid:commentId w16cid:paraId="54C315EB" w16cid:durableId="25A5838E"/>
  <w16cid:commentId w16cid:paraId="48D0CF0B" w16cid:durableId="25A5838F"/>
  <w16cid:commentId w16cid:paraId="563F0D8A" w16cid:durableId="25A58390"/>
  <w16cid:commentId w16cid:paraId="55DA53C2" w16cid:durableId="25A58391"/>
  <w16cid:commentId w16cid:paraId="6C2E1C0C" w16cid:durableId="25A58392"/>
  <w16cid:commentId w16cid:paraId="0BC25751" w16cid:durableId="25A58393"/>
  <w16cid:commentId w16cid:paraId="05D0585D" w16cid:durableId="25A58394"/>
  <w16cid:commentId w16cid:paraId="3B0B5B9C" w16cid:durableId="25A58395"/>
  <w16cid:commentId w16cid:paraId="5D02EF9B" w16cid:durableId="25A583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D2892" w14:textId="77777777" w:rsidR="008700B4" w:rsidRDefault="008700B4">
      <w:r>
        <w:separator/>
      </w:r>
    </w:p>
  </w:endnote>
  <w:endnote w:type="continuationSeparator" w:id="0">
    <w:p w14:paraId="5DC4B952" w14:textId="77777777" w:rsidR="008700B4" w:rsidRDefault="00870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740C" w14:textId="77777777" w:rsidR="009560B3" w:rsidRPr="00095E2D" w:rsidRDefault="009560B3"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AFC3" w14:textId="77777777" w:rsidR="009560B3" w:rsidRDefault="009560B3">
    <w:pPr>
      <w:pStyle w:val="Pidipagina"/>
    </w:pPr>
    <w:r>
      <w:rPr>
        <w:noProof/>
        <w:lang w:eastAsia="it-CH"/>
      </w:rPr>
      <w:drawing>
        <wp:anchor distT="0" distB="0" distL="114300" distR="114300" simplePos="0" relativeHeight="251657216" behindDoc="0" locked="1" layoutInCell="1" allowOverlap="1" wp14:anchorId="347111BA" wp14:editId="70C1CCC8">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38"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4900A" w14:textId="77777777" w:rsidR="008700B4" w:rsidRDefault="008700B4">
      <w:r>
        <w:separator/>
      </w:r>
    </w:p>
  </w:footnote>
  <w:footnote w:type="continuationSeparator" w:id="0">
    <w:p w14:paraId="6A2E6836" w14:textId="77777777" w:rsidR="008700B4" w:rsidRDefault="008700B4">
      <w:r>
        <w:continuationSeparator/>
      </w:r>
    </w:p>
  </w:footnote>
  <w:footnote w:id="1">
    <w:p w14:paraId="6313DB95" w14:textId="1A259A5F" w:rsidR="009560B3" w:rsidRDefault="009560B3">
      <w:pPr>
        <w:pStyle w:val="Testonotaapidipagina"/>
      </w:pPr>
      <w:r>
        <w:rPr>
          <w:rStyle w:val="Rimandonotaapidipagina"/>
        </w:rPr>
        <w:footnoteRef/>
      </w:r>
      <w:r>
        <w:t xml:space="preserve"> Capitolo 1 di questo documento</w:t>
      </w:r>
    </w:p>
  </w:footnote>
  <w:footnote w:id="2">
    <w:p w14:paraId="6E0F1D89" w14:textId="77777777" w:rsidR="009560B3" w:rsidRPr="004D4EED" w:rsidRDefault="009560B3" w:rsidP="00B874C9">
      <w:pPr>
        <w:pStyle w:val="SUPSITestoArial10"/>
      </w:pPr>
      <w:r>
        <w:rPr>
          <w:rStyle w:val="Rimandonotaapidipagina"/>
        </w:rPr>
        <w:footnoteRef/>
      </w:r>
      <w:r>
        <w:t xml:space="preserve"> Antonio </w:t>
      </w:r>
      <w:r>
        <w:t xml:space="preserve">Pelleriti, </w:t>
      </w:r>
      <w:r>
        <w:rPr>
          <w:i/>
          <w:iCs/>
        </w:rPr>
        <w:t>Programmare con C#8 | Guida Completa</w:t>
      </w:r>
      <w:r>
        <w:t>, Milano, Edizioni LSWR, 2019</w:t>
      </w:r>
    </w:p>
    <w:p w14:paraId="74B0C043" w14:textId="359F7285" w:rsidR="009560B3" w:rsidRPr="00CC4481" w:rsidRDefault="009560B3">
      <w:pPr>
        <w:pStyle w:val="Testonotaapidipagina"/>
        <w:rPr>
          <w:lang w:val="de-DE"/>
        </w:rPr>
      </w:pPr>
      <w:r w:rsidRPr="00CC4481">
        <w:rPr>
          <w:lang w:val="de-DE"/>
        </w:rPr>
        <w:t>, p. 821, rr. 20-21</w:t>
      </w:r>
    </w:p>
  </w:footnote>
  <w:footnote w:id="3">
    <w:p w14:paraId="7E4B40E1" w14:textId="18BB1629" w:rsidR="009560B3" w:rsidRPr="00CC4481" w:rsidRDefault="009560B3">
      <w:pPr>
        <w:pStyle w:val="Testonotaapidipagina"/>
        <w:rPr>
          <w:lang w:val="de-DE"/>
        </w:rPr>
      </w:pPr>
      <w:r>
        <w:rPr>
          <w:rStyle w:val="Rimandonotaapidipagina"/>
        </w:rPr>
        <w:footnoteRef/>
      </w:r>
      <w:r w:rsidRPr="00CC4481">
        <w:rPr>
          <w:lang w:val="de-DE"/>
        </w:rPr>
        <w:t xml:space="preserve"> https://it.wikipedia.org/wiki/SOLID</w:t>
      </w:r>
    </w:p>
  </w:footnote>
  <w:footnote w:id="4">
    <w:p w14:paraId="793D0460" w14:textId="008D20ED" w:rsidR="009560B3" w:rsidRPr="00CC4481" w:rsidRDefault="009560B3">
      <w:pPr>
        <w:pStyle w:val="Testonotaapidipagina"/>
        <w:rPr>
          <w:lang w:val="de-DE"/>
        </w:rPr>
      </w:pPr>
      <w:r>
        <w:rPr>
          <w:rStyle w:val="Rimandonotaapidipagina"/>
        </w:rPr>
        <w:footnoteRef/>
      </w:r>
      <w:r w:rsidRPr="00CC4481">
        <w:rPr>
          <w:lang w:val="de-DE"/>
        </w:rPr>
        <w:t xml:space="preserve"> https://www.winfxitalia.com/articoli/dotnet6/introduzione-dotnet6-csharp10.aspx</w:t>
      </w:r>
    </w:p>
  </w:footnote>
  <w:footnote w:id="5">
    <w:p w14:paraId="35D2F9A6" w14:textId="0FB35135" w:rsidR="009560B3" w:rsidRPr="00CC4481" w:rsidRDefault="009560B3">
      <w:pPr>
        <w:pStyle w:val="Testonotaapidipagina"/>
        <w:rPr>
          <w:lang w:val="de-DE"/>
        </w:rPr>
      </w:pPr>
      <w:r>
        <w:rPr>
          <w:rStyle w:val="Rimandonotaapidipagina"/>
        </w:rPr>
        <w:footnoteRef/>
      </w:r>
      <w:r w:rsidRPr="00CC4481">
        <w:rPr>
          <w:lang w:val="de-DE"/>
        </w:rPr>
        <w:t xml:space="preserve"> </w:t>
      </w:r>
      <w:r w:rsidRPr="00CC4481">
        <w:rPr>
          <w:lang w:val="de-DE"/>
        </w:rPr>
        <w:t>https://it.wikipedia.org/wiki/C_sharp#Nuove_funzioni_introdotte_con_la_versione_8_del_linguaggio[12]</w:t>
      </w:r>
    </w:p>
  </w:footnote>
  <w:footnote w:id="6">
    <w:p w14:paraId="53FF7A5B" w14:textId="02548796" w:rsidR="009560B3" w:rsidRDefault="009560B3" w:rsidP="005B16CE">
      <w:pPr>
        <w:pStyle w:val="SUPSITestoArial10"/>
      </w:pPr>
      <w:r>
        <w:rPr>
          <w:rStyle w:val="Rimandonotaapidipagina"/>
        </w:rPr>
        <w:footnoteRef/>
      </w:r>
      <w:r>
        <w:t xml:space="preserve"> Antonio </w:t>
      </w:r>
      <w:r>
        <w:t xml:space="preserve">Pelleriti, </w:t>
      </w:r>
      <w:r>
        <w:rPr>
          <w:i/>
          <w:iCs/>
        </w:rPr>
        <w:t>Programmare con C#8 | Guida Completa</w:t>
      </w:r>
      <w:r>
        <w:t>, Milano, Edizioni LSWR, 2019, p. 519, rr. 2-6</w:t>
      </w:r>
    </w:p>
  </w:footnote>
  <w:footnote w:id="7">
    <w:p w14:paraId="15DCA346" w14:textId="720D5B3E" w:rsidR="009560B3" w:rsidRDefault="009560B3">
      <w:pPr>
        <w:pStyle w:val="Testonotaapidipagina"/>
      </w:pPr>
      <w:r>
        <w:rPr>
          <w:rStyle w:val="Rimandonotaapidipagina"/>
        </w:rPr>
        <w:footnoteRef/>
      </w:r>
      <w:r>
        <w:t xml:space="preserve"> Informazioni su Visio, controllo 30 gennaio 2022</w:t>
      </w:r>
    </w:p>
  </w:footnote>
  <w:footnote w:id="8">
    <w:p w14:paraId="58A75231" w14:textId="12D11790" w:rsidR="009560B3" w:rsidRDefault="009560B3">
      <w:pPr>
        <w:pStyle w:val="Testonotaapidipagina"/>
      </w:pPr>
      <w:r>
        <w:rPr>
          <w:rStyle w:val="Rimandonotaapidipagina"/>
        </w:rPr>
        <w:footnoteRef/>
      </w:r>
      <w:r>
        <w:t xml:space="preserve"> Informazioni su </w:t>
      </w:r>
      <w:r>
        <w:t>Pencil, controllo 30 gennaio 2022</w:t>
      </w:r>
    </w:p>
  </w:footnote>
  <w:footnote w:id="9">
    <w:p w14:paraId="30C2E3BE" w14:textId="3206A38F" w:rsidR="009560B3" w:rsidRDefault="009560B3">
      <w:pPr>
        <w:pStyle w:val="Testonotaapidipagina"/>
      </w:pPr>
      <w:r>
        <w:rPr>
          <w:rStyle w:val="Rimandonotaapidipagina"/>
        </w:rPr>
        <w:footnoteRef/>
      </w:r>
      <w:r>
        <w:t xml:space="preserve"> Informazioni su Visual Studio, controllo 30 gennaio 2022</w:t>
      </w:r>
    </w:p>
  </w:footnote>
  <w:footnote w:id="10">
    <w:p w14:paraId="57A680C5" w14:textId="395E741B" w:rsidR="009560B3" w:rsidRDefault="009560B3">
      <w:pPr>
        <w:pStyle w:val="Testonotaapidipagina"/>
      </w:pPr>
      <w:r>
        <w:rPr>
          <w:rStyle w:val="Rimandonotaapidipagina"/>
        </w:rPr>
        <w:footnoteRef/>
      </w:r>
      <w:r>
        <w:t xml:space="preserve"> </w:t>
      </w:r>
      <w:hyperlink r:id="rId1" w:anchor="Nuove_funzioni_introdotte_con_la_versione_8_del_linguaggio[12" w:history="1">
        <w:r w:rsidRPr="004033A1">
          <w:rPr>
            <w:rStyle w:val="Collegamentoipertestuale"/>
            <w:rFonts w:ascii="Cambria" w:hAnsi="Cambria"/>
          </w:rPr>
          <w:t>https://it.wikipedia.org/wiki/C_sharp#Nuove_funzioni_introdotte_con_la_versione_8_del_linguaggio[12</w:t>
        </w:r>
      </w:hyperlink>
      <w:r>
        <w:t>, tabella nel capitolo “Storia del linguaggio”</w:t>
      </w:r>
    </w:p>
  </w:footnote>
  <w:footnote w:id="11">
    <w:p w14:paraId="0FACE845" w14:textId="621C6A4E" w:rsidR="009560B3" w:rsidRDefault="009560B3">
      <w:pPr>
        <w:pStyle w:val="Testonotaapidipagina"/>
      </w:pPr>
      <w:r>
        <w:rPr>
          <w:rStyle w:val="Rimandonotaapidipagina"/>
        </w:rPr>
        <w:footnoteRef/>
      </w:r>
      <w:r>
        <w:t xml:space="preserve"> Informazioni su </w:t>
      </w:r>
      <w:r>
        <w:t>GitHub Desktop, controllo 30 gennaio 2022</w:t>
      </w:r>
    </w:p>
  </w:footnote>
  <w:footnote w:id="12">
    <w:p w14:paraId="2B22D9C6" w14:textId="737966FC" w:rsidR="009560B3" w:rsidRDefault="009560B3">
      <w:pPr>
        <w:pStyle w:val="Testonotaapidipagina"/>
      </w:pPr>
      <w:r>
        <w:rPr>
          <w:rStyle w:val="Rimandonotaapidipagina"/>
        </w:rPr>
        <w:footnoteRef/>
      </w:r>
      <w:r>
        <w:t xml:space="preserve"> </w:t>
      </w:r>
      <w:r w:rsidRPr="0024657E">
        <w:t>https://docs.microsoft.com/en-us/dotnet/api/system.windows.forms.usercontrol?view=windowsdesktop-6.0</w:t>
      </w:r>
    </w:p>
  </w:footnote>
  <w:footnote w:id="13">
    <w:p w14:paraId="06B96003" w14:textId="575B3D85" w:rsidR="009560B3" w:rsidRDefault="009560B3">
      <w:pPr>
        <w:pStyle w:val="Testonotaapidipagina"/>
      </w:pPr>
      <w:r>
        <w:rPr>
          <w:rStyle w:val="Rimandonotaapidipagina"/>
        </w:rPr>
        <w:footnoteRef/>
      </w:r>
      <w:r>
        <w:t xml:space="preserve"> </w:t>
      </w:r>
      <w:r w:rsidRPr="00C23D86">
        <w:t>https://docs.microsoft.com/en-us/dotnet/api/system.collections.generic.list-1.binarysearch?view=net-6.0</w:t>
      </w:r>
    </w:p>
  </w:footnote>
  <w:footnote w:id="14">
    <w:p w14:paraId="1AA238C5" w14:textId="317D1A9A" w:rsidR="009560B3" w:rsidRDefault="009560B3">
      <w:pPr>
        <w:pStyle w:val="Testonotaapidipagina"/>
      </w:pPr>
      <w:r>
        <w:rPr>
          <w:rStyle w:val="Rimandonotaapidipagina"/>
        </w:rPr>
        <w:footnoteRef/>
      </w:r>
      <w:r>
        <w:t xml:space="preserve"> </w:t>
      </w:r>
      <w:r w:rsidRPr="008B04C4">
        <w:t>https://it.wikipedia.org/wiki/Ricerca_dicotomica</w:t>
      </w:r>
    </w:p>
  </w:footnote>
  <w:footnote w:id="15">
    <w:p w14:paraId="14425EE4" w14:textId="77777777" w:rsidR="009560B3" w:rsidRPr="004D4EED" w:rsidRDefault="009560B3" w:rsidP="00A22E78">
      <w:pPr>
        <w:pStyle w:val="SUPSITestoArial10"/>
      </w:pPr>
      <w:r>
        <w:rPr>
          <w:rStyle w:val="Rimandonotaapidipagina"/>
        </w:rPr>
        <w:footnoteRef/>
      </w:r>
      <w:r>
        <w:t xml:space="preserve"> Antonio </w:t>
      </w:r>
      <w:r>
        <w:t xml:space="preserve">Pelleriti, </w:t>
      </w:r>
      <w:r>
        <w:rPr>
          <w:i/>
          <w:iCs/>
        </w:rPr>
        <w:t>Programmare con C#8 | Guida Completa</w:t>
      </w:r>
      <w:r>
        <w:t>, Milano, Edizioni LSWR, 2019</w:t>
      </w:r>
    </w:p>
    <w:p w14:paraId="46C11216" w14:textId="4F1C93B8" w:rsidR="009560B3" w:rsidRDefault="009560B3">
      <w:pPr>
        <w:pStyle w:val="Testonotaapidipagina"/>
      </w:pPr>
      <w:r>
        <w:t>, p. 587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19D9" w14:textId="77777777" w:rsidR="009560B3" w:rsidRDefault="009560B3" w:rsidP="003A61F3">
    <w:pPr>
      <w:framePr w:wrap="around" w:vAnchor="text" w:hAnchor="margin" w:xAlign="right" w:y="1"/>
    </w:pPr>
    <w:r>
      <w:fldChar w:fldCharType="begin"/>
    </w:r>
    <w:r>
      <w:instrText xml:space="preserve">PAGE  </w:instrText>
    </w:r>
    <w:r>
      <w:fldChar w:fldCharType="end"/>
    </w:r>
  </w:p>
  <w:p w14:paraId="25845208" w14:textId="77777777" w:rsidR="009560B3" w:rsidRDefault="009560B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A203" w14:textId="3A566EE9" w:rsidR="009560B3" w:rsidRDefault="009560B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26768F">
      <w:rPr>
        <w:rFonts w:ascii="Arial" w:hAnsi="Arial" w:cs="Arial"/>
        <w:noProof/>
        <w:sz w:val="16"/>
        <w:szCs w:val="16"/>
      </w:rPr>
      <w:t>36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26768F">
      <w:rPr>
        <w:rFonts w:ascii="Arial" w:hAnsi="Arial" w:cs="Arial"/>
        <w:noProof/>
        <w:sz w:val="16"/>
        <w:szCs w:val="16"/>
      </w:rPr>
      <w:t>52</w:t>
    </w:r>
    <w:r w:rsidRPr="006E582B">
      <w:rPr>
        <w:rFonts w:ascii="Arial" w:hAnsi="Arial" w:cs="Arial"/>
        <w:sz w:val="16"/>
        <w:szCs w:val="16"/>
      </w:rPr>
      <w:fldChar w:fldCharType="end"/>
    </w:r>
  </w:p>
  <w:p w14:paraId="2A0D32EB" w14:textId="77777777" w:rsidR="009560B3" w:rsidRPr="00DF2158" w:rsidRDefault="009560B3" w:rsidP="003A61F3">
    <w:pPr>
      <w:framePr w:wrap="around" w:vAnchor="text" w:hAnchor="margin" w:xAlign="right" w:y="1"/>
      <w:rPr>
        <w:rFonts w:ascii="Arial" w:hAnsi="Arial"/>
        <w:sz w:val="16"/>
      </w:rPr>
    </w:pPr>
  </w:p>
  <w:p w14:paraId="57673571" w14:textId="77777777" w:rsidR="009560B3" w:rsidRDefault="009560B3" w:rsidP="003A61F3">
    <w:pPr>
      <w:ind w:right="360"/>
    </w:pPr>
    <w:r>
      <w:rPr>
        <w:noProof/>
        <w:lang w:eastAsia="it-CH"/>
      </w:rPr>
      <w:drawing>
        <wp:anchor distT="0" distB="0" distL="114300" distR="114300" simplePos="0" relativeHeight="251658240" behindDoc="0" locked="1" layoutInCell="1" allowOverlap="1" wp14:anchorId="2ACD1084" wp14:editId="17FF4EBA">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35" name="Immagine 35"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14:paraId="2D7A0240" w14:textId="77777777" w:rsidR="009560B3" w:rsidRDefault="009560B3">
    <w:r>
      <w:rPr>
        <w:noProof/>
        <w:lang w:eastAsia="it-CH"/>
      </w:rPr>
      <w:drawing>
        <wp:anchor distT="0" distB="0" distL="114300" distR="114300" simplePos="0" relativeHeight="251656192" behindDoc="0" locked="1" layoutInCell="1" allowOverlap="1" wp14:anchorId="387C06F1" wp14:editId="09232F6F">
          <wp:simplePos x="0" y="0"/>
          <wp:positionH relativeFrom="page">
            <wp:posOffset>1026160</wp:posOffset>
          </wp:positionH>
          <wp:positionV relativeFrom="page">
            <wp:posOffset>323850</wp:posOffset>
          </wp:positionV>
          <wp:extent cx="2641600" cy="162560"/>
          <wp:effectExtent l="19050" t="0" r="6350" b="0"/>
          <wp:wrapNone/>
          <wp:docPr id="36"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4E33" w14:textId="77777777" w:rsidR="009560B3" w:rsidRDefault="009560B3">
    <w:r>
      <w:rPr>
        <w:noProof/>
        <w:lang w:eastAsia="it-CH"/>
      </w:rPr>
      <w:drawing>
        <wp:anchor distT="0" distB="0" distL="114300" distR="114300" simplePos="0" relativeHeight="251659264" behindDoc="0" locked="1" layoutInCell="1" allowOverlap="1" wp14:anchorId="25DF6DAC" wp14:editId="077F29BE">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37" name="Immagine 37"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DD4E20"/>
    <w:multiLevelType w:val="hybridMultilevel"/>
    <w:tmpl w:val="CE308CCE"/>
    <w:lvl w:ilvl="0" w:tplc="8ADA377A">
      <w:numFmt w:val="bullet"/>
      <w:lvlText w:val="-"/>
      <w:lvlJc w:val="left"/>
      <w:pPr>
        <w:ind w:left="720" w:hanging="360"/>
      </w:pPr>
      <w:rPr>
        <w:rFonts w:ascii="Arial" w:eastAsia="Cambria"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80580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74281"/>
    <w:multiLevelType w:val="multilevel"/>
    <w:tmpl w:val="AF3C2FF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7"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0"/>
  </w:num>
  <w:num w:numId="13">
    <w:abstractNumId w:val="14"/>
  </w:num>
  <w:num w:numId="14">
    <w:abstractNumId w:val="11"/>
  </w:num>
  <w:num w:numId="15">
    <w:abstractNumId w:val="16"/>
  </w:num>
  <w:num w:numId="16">
    <w:abstractNumId w:val="17"/>
  </w:num>
  <w:num w:numId="17">
    <w:abstractNumId w:val="28"/>
  </w:num>
  <w:num w:numId="18">
    <w:abstractNumId w:val="20"/>
  </w:num>
  <w:num w:numId="19">
    <w:abstractNumId w:val="19"/>
  </w:num>
  <w:num w:numId="20">
    <w:abstractNumId w:val="27"/>
  </w:num>
  <w:num w:numId="21">
    <w:abstractNumId w:val="26"/>
  </w:num>
  <w:num w:numId="22">
    <w:abstractNumId w:val="34"/>
  </w:num>
  <w:num w:numId="23">
    <w:abstractNumId w:val="18"/>
  </w:num>
  <w:num w:numId="24">
    <w:abstractNumId w:val="29"/>
  </w:num>
  <w:num w:numId="25">
    <w:abstractNumId w:val="15"/>
  </w:num>
  <w:num w:numId="26">
    <w:abstractNumId w:val="24"/>
  </w:num>
  <w:num w:numId="27">
    <w:abstractNumId w:val="22"/>
  </w:num>
  <w:num w:numId="28">
    <w:abstractNumId w:val="38"/>
  </w:num>
  <w:num w:numId="29">
    <w:abstractNumId w:val="33"/>
  </w:num>
  <w:num w:numId="30">
    <w:abstractNumId w:val="35"/>
  </w:num>
  <w:num w:numId="31">
    <w:abstractNumId w:val="23"/>
  </w:num>
  <w:num w:numId="32">
    <w:abstractNumId w:val="37"/>
  </w:num>
  <w:num w:numId="33">
    <w:abstractNumId w:val="31"/>
  </w:num>
  <w:num w:numId="34">
    <w:abstractNumId w:val="12"/>
  </w:num>
  <w:num w:numId="35">
    <w:abstractNumId w:val="13"/>
  </w:num>
  <w:num w:numId="36">
    <w:abstractNumId w:val="39"/>
  </w:num>
  <w:num w:numId="37">
    <w:abstractNumId w:val="25"/>
  </w:num>
  <w:num w:numId="38">
    <w:abstractNumId w:val="32"/>
  </w:num>
  <w:num w:numId="39">
    <w:abstractNumId w:val="36"/>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nstall">
    <w15:presenceInfo w15:providerId="None" w15:userId="install"/>
  </w15:person>
  <w15:person w15:author="Mariano Fasano">
    <w15:presenceInfo w15:providerId="Windows Live" w15:userId="8d3536ec2876d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trackRevisions/>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2615"/>
    <w:rsid w:val="00002C64"/>
    <w:rsid w:val="00026F65"/>
    <w:rsid w:val="00027FDB"/>
    <w:rsid w:val="00032710"/>
    <w:rsid w:val="00032D3E"/>
    <w:rsid w:val="00034D30"/>
    <w:rsid w:val="000366F1"/>
    <w:rsid w:val="00045C98"/>
    <w:rsid w:val="00051DE6"/>
    <w:rsid w:val="00054255"/>
    <w:rsid w:val="00054698"/>
    <w:rsid w:val="00056B88"/>
    <w:rsid w:val="00065D1B"/>
    <w:rsid w:val="0007676C"/>
    <w:rsid w:val="00084CB6"/>
    <w:rsid w:val="000A075F"/>
    <w:rsid w:val="000A6B8A"/>
    <w:rsid w:val="000D5D5A"/>
    <w:rsid w:val="000E5DE0"/>
    <w:rsid w:val="000F616C"/>
    <w:rsid w:val="00100749"/>
    <w:rsid w:val="001064C5"/>
    <w:rsid w:val="00107F9C"/>
    <w:rsid w:val="001220EE"/>
    <w:rsid w:val="00122F37"/>
    <w:rsid w:val="001272B5"/>
    <w:rsid w:val="001408CF"/>
    <w:rsid w:val="00145E94"/>
    <w:rsid w:val="0016147F"/>
    <w:rsid w:val="00167EDE"/>
    <w:rsid w:val="00173D4F"/>
    <w:rsid w:val="001752A4"/>
    <w:rsid w:val="00176FB8"/>
    <w:rsid w:val="00190607"/>
    <w:rsid w:val="001B2A57"/>
    <w:rsid w:val="001B623F"/>
    <w:rsid w:val="001D0E83"/>
    <w:rsid w:val="001E10CD"/>
    <w:rsid w:val="0020037F"/>
    <w:rsid w:val="0020517F"/>
    <w:rsid w:val="00205276"/>
    <w:rsid w:val="00207C95"/>
    <w:rsid w:val="002110AE"/>
    <w:rsid w:val="002237F6"/>
    <w:rsid w:val="002239F4"/>
    <w:rsid w:val="0022521A"/>
    <w:rsid w:val="002346EE"/>
    <w:rsid w:val="002400AF"/>
    <w:rsid w:val="0024194C"/>
    <w:rsid w:val="0024657E"/>
    <w:rsid w:val="0026768F"/>
    <w:rsid w:val="002A32EE"/>
    <w:rsid w:val="002E3294"/>
    <w:rsid w:val="002E45F4"/>
    <w:rsid w:val="003114FB"/>
    <w:rsid w:val="00325B0A"/>
    <w:rsid w:val="0033789E"/>
    <w:rsid w:val="00345B2F"/>
    <w:rsid w:val="00352CA7"/>
    <w:rsid w:val="00354151"/>
    <w:rsid w:val="00355926"/>
    <w:rsid w:val="00367108"/>
    <w:rsid w:val="00371799"/>
    <w:rsid w:val="003753F2"/>
    <w:rsid w:val="00386B72"/>
    <w:rsid w:val="003A61F3"/>
    <w:rsid w:val="003B43B8"/>
    <w:rsid w:val="003D2615"/>
    <w:rsid w:val="003D4BE2"/>
    <w:rsid w:val="003E0E1A"/>
    <w:rsid w:val="003E41ED"/>
    <w:rsid w:val="003E753D"/>
    <w:rsid w:val="00411C12"/>
    <w:rsid w:val="0042159B"/>
    <w:rsid w:val="00422F87"/>
    <w:rsid w:val="0043459F"/>
    <w:rsid w:val="004433B8"/>
    <w:rsid w:val="0045699A"/>
    <w:rsid w:val="00462C01"/>
    <w:rsid w:val="0046657A"/>
    <w:rsid w:val="00470C67"/>
    <w:rsid w:val="004710B5"/>
    <w:rsid w:val="00474BB5"/>
    <w:rsid w:val="004773EE"/>
    <w:rsid w:val="004B15E7"/>
    <w:rsid w:val="004B4032"/>
    <w:rsid w:val="004C53FC"/>
    <w:rsid w:val="004C6E06"/>
    <w:rsid w:val="004C6FFE"/>
    <w:rsid w:val="004C78AC"/>
    <w:rsid w:val="004D4EED"/>
    <w:rsid w:val="004D7339"/>
    <w:rsid w:val="004E16F6"/>
    <w:rsid w:val="004E573F"/>
    <w:rsid w:val="004E5F20"/>
    <w:rsid w:val="00506892"/>
    <w:rsid w:val="00507C76"/>
    <w:rsid w:val="00511FA9"/>
    <w:rsid w:val="0052127E"/>
    <w:rsid w:val="00533F24"/>
    <w:rsid w:val="00541703"/>
    <w:rsid w:val="00544A3A"/>
    <w:rsid w:val="00560BF9"/>
    <w:rsid w:val="00565BE5"/>
    <w:rsid w:val="00571E1A"/>
    <w:rsid w:val="00572065"/>
    <w:rsid w:val="00574E97"/>
    <w:rsid w:val="00576996"/>
    <w:rsid w:val="005871A8"/>
    <w:rsid w:val="00590D83"/>
    <w:rsid w:val="005B16CE"/>
    <w:rsid w:val="005C1720"/>
    <w:rsid w:val="005D0C3A"/>
    <w:rsid w:val="005D16B0"/>
    <w:rsid w:val="005D5CD6"/>
    <w:rsid w:val="00600A7F"/>
    <w:rsid w:val="00607117"/>
    <w:rsid w:val="00617FF3"/>
    <w:rsid w:val="006251EA"/>
    <w:rsid w:val="00626DCE"/>
    <w:rsid w:val="00640FAA"/>
    <w:rsid w:val="00642F49"/>
    <w:rsid w:val="006445F1"/>
    <w:rsid w:val="00647F78"/>
    <w:rsid w:val="006549FE"/>
    <w:rsid w:val="00656A38"/>
    <w:rsid w:val="00656D54"/>
    <w:rsid w:val="006577E8"/>
    <w:rsid w:val="00666985"/>
    <w:rsid w:val="00695E87"/>
    <w:rsid w:val="006A09E5"/>
    <w:rsid w:val="006C0C65"/>
    <w:rsid w:val="006C2FEC"/>
    <w:rsid w:val="006C66BF"/>
    <w:rsid w:val="006D49D8"/>
    <w:rsid w:val="006E276C"/>
    <w:rsid w:val="006F1EC3"/>
    <w:rsid w:val="00733F00"/>
    <w:rsid w:val="00740AA0"/>
    <w:rsid w:val="00742BAE"/>
    <w:rsid w:val="00743EF2"/>
    <w:rsid w:val="0075093A"/>
    <w:rsid w:val="007634F1"/>
    <w:rsid w:val="007A2DFB"/>
    <w:rsid w:val="007A5130"/>
    <w:rsid w:val="007B1EE7"/>
    <w:rsid w:val="007B4181"/>
    <w:rsid w:val="007B5233"/>
    <w:rsid w:val="007C039E"/>
    <w:rsid w:val="007C6007"/>
    <w:rsid w:val="007D2B58"/>
    <w:rsid w:val="007D75A5"/>
    <w:rsid w:val="007E0574"/>
    <w:rsid w:val="007E071B"/>
    <w:rsid w:val="00802995"/>
    <w:rsid w:val="00802AA4"/>
    <w:rsid w:val="008146C3"/>
    <w:rsid w:val="008175EA"/>
    <w:rsid w:val="00820DBF"/>
    <w:rsid w:val="008309E3"/>
    <w:rsid w:val="0083468C"/>
    <w:rsid w:val="00834B17"/>
    <w:rsid w:val="00836D18"/>
    <w:rsid w:val="00841B94"/>
    <w:rsid w:val="0085186E"/>
    <w:rsid w:val="008520BB"/>
    <w:rsid w:val="0085604B"/>
    <w:rsid w:val="00856ED2"/>
    <w:rsid w:val="0086761E"/>
    <w:rsid w:val="008700B4"/>
    <w:rsid w:val="00872811"/>
    <w:rsid w:val="00880126"/>
    <w:rsid w:val="00882DCF"/>
    <w:rsid w:val="008851DA"/>
    <w:rsid w:val="00886CC4"/>
    <w:rsid w:val="008978C2"/>
    <w:rsid w:val="008A72CB"/>
    <w:rsid w:val="008B04C4"/>
    <w:rsid w:val="008B4DB9"/>
    <w:rsid w:val="008B7D5B"/>
    <w:rsid w:val="008C29C5"/>
    <w:rsid w:val="008C7214"/>
    <w:rsid w:val="008D44C2"/>
    <w:rsid w:val="008D5023"/>
    <w:rsid w:val="008D5440"/>
    <w:rsid w:val="008F2616"/>
    <w:rsid w:val="0090711F"/>
    <w:rsid w:val="0094073B"/>
    <w:rsid w:val="009560B3"/>
    <w:rsid w:val="00965744"/>
    <w:rsid w:val="009727D2"/>
    <w:rsid w:val="0097606D"/>
    <w:rsid w:val="00981880"/>
    <w:rsid w:val="0099432E"/>
    <w:rsid w:val="009A21FE"/>
    <w:rsid w:val="009A6DC3"/>
    <w:rsid w:val="009B4C1A"/>
    <w:rsid w:val="009C4970"/>
    <w:rsid w:val="009F23EA"/>
    <w:rsid w:val="009F716D"/>
    <w:rsid w:val="00A140DF"/>
    <w:rsid w:val="00A22E78"/>
    <w:rsid w:val="00A31E2B"/>
    <w:rsid w:val="00A34BE7"/>
    <w:rsid w:val="00A36449"/>
    <w:rsid w:val="00A36557"/>
    <w:rsid w:val="00A62673"/>
    <w:rsid w:val="00A62922"/>
    <w:rsid w:val="00A63F0B"/>
    <w:rsid w:val="00A64EC6"/>
    <w:rsid w:val="00A73E6B"/>
    <w:rsid w:val="00A870B1"/>
    <w:rsid w:val="00A943FD"/>
    <w:rsid w:val="00AA1DE0"/>
    <w:rsid w:val="00AA54B5"/>
    <w:rsid w:val="00AB58D6"/>
    <w:rsid w:val="00AC1D7F"/>
    <w:rsid w:val="00AC36A1"/>
    <w:rsid w:val="00AD16FC"/>
    <w:rsid w:val="00AD2CA8"/>
    <w:rsid w:val="00AE1E19"/>
    <w:rsid w:val="00AE3717"/>
    <w:rsid w:val="00AF14B9"/>
    <w:rsid w:val="00AF79FE"/>
    <w:rsid w:val="00B16AC0"/>
    <w:rsid w:val="00B22C0E"/>
    <w:rsid w:val="00B51504"/>
    <w:rsid w:val="00B5559D"/>
    <w:rsid w:val="00B613C0"/>
    <w:rsid w:val="00B64191"/>
    <w:rsid w:val="00B7114B"/>
    <w:rsid w:val="00B7787B"/>
    <w:rsid w:val="00B874C9"/>
    <w:rsid w:val="00B93C57"/>
    <w:rsid w:val="00B97FA6"/>
    <w:rsid w:val="00BA40CA"/>
    <w:rsid w:val="00BB68B5"/>
    <w:rsid w:val="00BB72F8"/>
    <w:rsid w:val="00BC6F09"/>
    <w:rsid w:val="00BD4BEF"/>
    <w:rsid w:val="00BD51B4"/>
    <w:rsid w:val="00C05ED7"/>
    <w:rsid w:val="00C118C0"/>
    <w:rsid w:val="00C13F4A"/>
    <w:rsid w:val="00C23D86"/>
    <w:rsid w:val="00C24C05"/>
    <w:rsid w:val="00C41247"/>
    <w:rsid w:val="00C4170C"/>
    <w:rsid w:val="00C43FDF"/>
    <w:rsid w:val="00C44572"/>
    <w:rsid w:val="00C52F8C"/>
    <w:rsid w:val="00C543E3"/>
    <w:rsid w:val="00C60A4A"/>
    <w:rsid w:val="00C74363"/>
    <w:rsid w:val="00C80C52"/>
    <w:rsid w:val="00C94F2D"/>
    <w:rsid w:val="00C95ACE"/>
    <w:rsid w:val="00C963D7"/>
    <w:rsid w:val="00CA5794"/>
    <w:rsid w:val="00CA5AB1"/>
    <w:rsid w:val="00CC1CB1"/>
    <w:rsid w:val="00CC4481"/>
    <w:rsid w:val="00CD2335"/>
    <w:rsid w:val="00CF1134"/>
    <w:rsid w:val="00D07CAB"/>
    <w:rsid w:val="00D10C50"/>
    <w:rsid w:val="00D216F4"/>
    <w:rsid w:val="00D316B8"/>
    <w:rsid w:val="00D41458"/>
    <w:rsid w:val="00D43F48"/>
    <w:rsid w:val="00D449F2"/>
    <w:rsid w:val="00D44F8C"/>
    <w:rsid w:val="00D57274"/>
    <w:rsid w:val="00D63EA5"/>
    <w:rsid w:val="00D6417A"/>
    <w:rsid w:val="00D666C3"/>
    <w:rsid w:val="00D71F50"/>
    <w:rsid w:val="00D73547"/>
    <w:rsid w:val="00D73E2F"/>
    <w:rsid w:val="00D81A2D"/>
    <w:rsid w:val="00D84F35"/>
    <w:rsid w:val="00D9213B"/>
    <w:rsid w:val="00D956BB"/>
    <w:rsid w:val="00DB502F"/>
    <w:rsid w:val="00DB62CE"/>
    <w:rsid w:val="00DB6D7E"/>
    <w:rsid w:val="00DF317C"/>
    <w:rsid w:val="00E012D7"/>
    <w:rsid w:val="00E12B7F"/>
    <w:rsid w:val="00E13886"/>
    <w:rsid w:val="00E24BC6"/>
    <w:rsid w:val="00E3044E"/>
    <w:rsid w:val="00E345B9"/>
    <w:rsid w:val="00E35650"/>
    <w:rsid w:val="00E367EF"/>
    <w:rsid w:val="00E556A1"/>
    <w:rsid w:val="00E87593"/>
    <w:rsid w:val="00E87EFC"/>
    <w:rsid w:val="00E91341"/>
    <w:rsid w:val="00E91A18"/>
    <w:rsid w:val="00E933F4"/>
    <w:rsid w:val="00EA446F"/>
    <w:rsid w:val="00EB37D1"/>
    <w:rsid w:val="00EB5E87"/>
    <w:rsid w:val="00EC0500"/>
    <w:rsid w:val="00ED1BFC"/>
    <w:rsid w:val="00EE6772"/>
    <w:rsid w:val="00F16C0A"/>
    <w:rsid w:val="00F278B9"/>
    <w:rsid w:val="00F32692"/>
    <w:rsid w:val="00F35F66"/>
    <w:rsid w:val="00F37847"/>
    <w:rsid w:val="00F44E19"/>
    <w:rsid w:val="00F45BC3"/>
    <w:rsid w:val="00F523CF"/>
    <w:rsid w:val="00F564BB"/>
    <w:rsid w:val="00F83A7F"/>
    <w:rsid w:val="00F962EF"/>
    <w:rsid w:val="00F97A89"/>
    <w:rsid w:val="00FA4605"/>
    <w:rsid w:val="00FC513C"/>
    <w:rsid w:val="00FC5654"/>
    <w:rsid w:val="00FC6730"/>
    <w:rsid w:val="00FC765E"/>
    <w:rsid w:val="00FD3669"/>
    <w:rsid w:val="00FD52D3"/>
    <w:rsid w:val="00FE2F1F"/>
    <w:rsid w:val="00FF0B91"/>
    <w:rsid w:val="00FF3861"/>
    <w:rsid w:val="00FF7C7C"/>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287383B6"/>
  <w15:docId w15:val="{7CAFD65E-034B-4047-BFD7-D1B82C32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eastAsia="en-US"/>
    </w:rPr>
  </w:style>
  <w:style w:type="paragraph" w:styleId="Titolo1">
    <w:name w:val="heading 1"/>
    <w:aliases w:val="SUPSI"/>
    <w:basedOn w:val="Normale"/>
    <w:next w:val="Normale"/>
    <w:link w:val="Titolo1Carattere"/>
    <w:autoRedefine/>
    <w:qFormat/>
    <w:rsid w:val="00C94F2D"/>
    <w:pPr>
      <w:keepNext/>
      <w:keepLines/>
      <w:numPr>
        <w:numId w:val="39"/>
      </w:numPr>
      <w:spacing w:before="480"/>
      <w:outlineLvl w:val="0"/>
    </w:pPr>
    <w:rPr>
      <w:rFonts w:ascii="Arial" w:eastAsia="Times New Roman" w:hAnsi="Arial"/>
      <w:b/>
      <w:bCs/>
      <w:sz w:val="48"/>
      <w:szCs w:val="28"/>
    </w:rPr>
  </w:style>
  <w:style w:type="paragraph" w:styleId="Titolo2">
    <w:name w:val="heading 2"/>
    <w:basedOn w:val="Normale"/>
    <w:next w:val="Normale"/>
    <w:qFormat/>
    <w:rsid w:val="00A55C1B"/>
    <w:pPr>
      <w:keepNext/>
      <w:numPr>
        <w:ilvl w:val="1"/>
        <w:numId w:val="39"/>
      </w:numPr>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numPr>
        <w:ilvl w:val="2"/>
        <w:numId w:val="39"/>
      </w:numPr>
      <w:spacing w:before="240" w:after="60"/>
      <w:outlineLvl w:val="2"/>
    </w:pPr>
    <w:rPr>
      <w:rFonts w:ascii="Arial" w:hAnsi="Arial" w:cs="Arial"/>
      <w:b/>
      <w:bCs/>
      <w:sz w:val="26"/>
      <w:szCs w:val="26"/>
    </w:rPr>
  </w:style>
  <w:style w:type="paragraph" w:styleId="Titolo4">
    <w:name w:val="heading 4"/>
    <w:basedOn w:val="Normale"/>
    <w:next w:val="Normale"/>
    <w:link w:val="Titolo4Carattere"/>
    <w:semiHidden/>
    <w:unhideWhenUsed/>
    <w:qFormat/>
    <w:rsid w:val="00C94F2D"/>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semiHidden/>
    <w:unhideWhenUsed/>
    <w:qFormat/>
    <w:rsid w:val="00C94F2D"/>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semiHidden/>
    <w:unhideWhenUsed/>
    <w:qFormat/>
    <w:rsid w:val="00C94F2D"/>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semiHidden/>
    <w:unhideWhenUsed/>
    <w:qFormat/>
    <w:rsid w:val="00C94F2D"/>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semiHidden/>
    <w:unhideWhenUsed/>
    <w:qFormat/>
    <w:rsid w:val="00C94F2D"/>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C94F2D"/>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rsid w:val="00C94F2D"/>
    <w:rPr>
      <w:rFonts w:ascii="Arial" w:eastAsia="Times New Roman" w:hAnsi="Arial"/>
      <w:b/>
      <w:bCs/>
      <w:sz w:val="48"/>
      <w:szCs w:val="28"/>
      <w:lang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rPr>
  </w:style>
  <w:style w:type="character" w:styleId="Enfasigrassetto">
    <w:name w:val="Strong"/>
    <w:basedOn w:val="Carpredefinitoparagrafo"/>
    <w:qFormat/>
    <w:rsid w:val="00880126"/>
    <w:rPr>
      <w:b/>
      <w:bCs/>
    </w:rPr>
  </w:style>
  <w:style w:type="paragraph" w:styleId="NormaleWeb">
    <w:name w:val="Normal (Web)"/>
    <w:basedOn w:val="Normale"/>
    <w:uiPriority w:val="99"/>
    <w:semiHidden/>
    <w:unhideWhenUsed/>
    <w:rsid w:val="003D2615"/>
    <w:pPr>
      <w:spacing w:before="100" w:beforeAutospacing="1" w:after="100" w:afterAutospacing="1" w:line="240" w:lineRule="auto"/>
    </w:pPr>
    <w:rPr>
      <w:rFonts w:ascii="Times New Roman" w:eastAsia="Times New Roman" w:hAnsi="Times New Roman"/>
      <w:lang w:eastAsia="it-CH"/>
    </w:rPr>
  </w:style>
  <w:style w:type="character" w:customStyle="1" w:styleId="Menzionenonrisolta1">
    <w:name w:val="Menzione non risolta1"/>
    <w:basedOn w:val="Carpredefinitoparagrafo"/>
    <w:uiPriority w:val="99"/>
    <w:semiHidden/>
    <w:unhideWhenUsed/>
    <w:rsid w:val="00666985"/>
    <w:rPr>
      <w:color w:val="605E5C"/>
      <w:shd w:val="clear" w:color="auto" w:fill="E1DFDD"/>
    </w:rPr>
  </w:style>
  <w:style w:type="paragraph" w:styleId="Titolo">
    <w:name w:val="Title"/>
    <w:basedOn w:val="Normale"/>
    <w:next w:val="Normale"/>
    <w:link w:val="TitoloCarattere"/>
    <w:qFormat/>
    <w:rsid w:val="00C94F2D"/>
    <w:pPr>
      <w:spacing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C94F2D"/>
    <w:rPr>
      <w:rFonts w:asciiTheme="majorHAnsi" w:eastAsiaTheme="majorEastAsia" w:hAnsiTheme="majorHAnsi" w:cstheme="majorBidi"/>
      <w:spacing w:val="-10"/>
      <w:kern w:val="28"/>
      <w:sz w:val="56"/>
      <w:szCs w:val="56"/>
      <w:lang w:eastAsia="en-US"/>
    </w:rPr>
  </w:style>
  <w:style w:type="character" w:customStyle="1" w:styleId="Titolo4Carattere">
    <w:name w:val="Titolo 4 Carattere"/>
    <w:basedOn w:val="Carpredefinitoparagrafo"/>
    <w:link w:val="Titolo4"/>
    <w:semiHidden/>
    <w:rsid w:val="00C94F2D"/>
    <w:rPr>
      <w:rFonts w:asciiTheme="majorHAnsi" w:eastAsiaTheme="majorEastAsia" w:hAnsiTheme="majorHAnsi" w:cstheme="majorBidi"/>
      <w:i/>
      <w:iCs/>
      <w:color w:val="365F91" w:themeColor="accent1" w:themeShade="BF"/>
      <w:sz w:val="24"/>
      <w:szCs w:val="24"/>
      <w:lang w:eastAsia="en-US"/>
    </w:rPr>
  </w:style>
  <w:style w:type="character" w:customStyle="1" w:styleId="Titolo5Carattere">
    <w:name w:val="Titolo 5 Carattere"/>
    <w:basedOn w:val="Carpredefinitoparagrafo"/>
    <w:link w:val="Titolo5"/>
    <w:semiHidden/>
    <w:rsid w:val="00C94F2D"/>
    <w:rPr>
      <w:rFonts w:asciiTheme="majorHAnsi" w:eastAsiaTheme="majorEastAsia" w:hAnsiTheme="majorHAnsi" w:cstheme="majorBidi"/>
      <w:color w:val="365F91" w:themeColor="accent1" w:themeShade="BF"/>
      <w:sz w:val="24"/>
      <w:szCs w:val="24"/>
      <w:lang w:eastAsia="en-US"/>
    </w:rPr>
  </w:style>
  <w:style w:type="character" w:customStyle="1" w:styleId="Titolo6Carattere">
    <w:name w:val="Titolo 6 Carattere"/>
    <w:basedOn w:val="Carpredefinitoparagrafo"/>
    <w:link w:val="Titolo6"/>
    <w:semiHidden/>
    <w:rsid w:val="00C94F2D"/>
    <w:rPr>
      <w:rFonts w:asciiTheme="majorHAnsi" w:eastAsiaTheme="majorEastAsia" w:hAnsiTheme="majorHAnsi" w:cstheme="majorBidi"/>
      <w:color w:val="243F60" w:themeColor="accent1" w:themeShade="7F"/>
      <w:sz w:val="24"/>
      <w:szCs w:val="24"/>
      <w:lang w:eastAsia="en-US"/>
    </w:rPr>
  </w:style>
  <w:style w:type="character" w:customStyle="1" w:styleId="Titolo7Carattere">
    <w:name w:val="Titolo 7 Carattere"/>
    <w:basedOn w:val="Carpredefinitoparagrafo"/>
    <w:link w:val="Titolo7"/>
    <w:semiHidden/>
    <w:rsid w:val="00C94F2D"/>
    <w:rPr>
      <w:rFonts w:asciiTheme="majorHAnsi" w:eastAsiaTheme="majorEastAsia" w:hAnsiTheme="majorHAnsi" w:cstheme="majorBidi"/>
      <w:i/>
      <w:iCs/>
      <w:color w:val="243F60" w:themeColor="accent1" w:themeShade="7F"/>
      <w:sz w:val="24"/>
      <w:szCs w:val="24"/>
      <w:lang w:eastAsia="en-US"/>
    </w:rPr>
  </w:style>
  <w:style w:type="character" w:customStyle="1" w:styleId="Titolo8Carattere">
    <w:name w:val="Titolo 8 Carattere"/>
    <w:basedOn w:val="Carpredefinitoparagrafo"/>
    <w:link w:val="Titolo8"/>
    <w:semiHidden/>
    <w:rsid w:val="00C94F2D"/>
    <w:rPr>
      <w:rFonts w:asciiTheme="majorHAnsi" w:eastAsiaTheme="majorEastAsia" w:hAnsiTheme="majorHAnsi" w:cstheme="majorBidi"/>
      <w:color w:val="272727" w:themeColor="text1" w:themeTint="D8"/>
      <w:sz w:val="21"/>
      <w:szCs w:val="21"/>
      <w:lang w:eastAsia="en-US"/>
    </w:rPr>
  </w:style>
  <w:style w:type="character" w:customStyle="1" w:styleId="Titolo9Carattere">
    <w:name w:val="Titolo 9 Carattere"/>
    <w:basedOn w:val="Carpredefinitoparagrafo"/>
    <w:link w:val="Titolo9"/>
    <w:semiHidden/>
    <w:rsid w:val="00C94F2D"/>
    <w:rPr>
      <w:rFonts w:asciiTheme="majorHAnsi" w:eastAsiaTheme="majorEastAsia" w:hAnsiTheme="majorHAnsi" w:cstheme="majorBidi"/>
      <w:i/>
      <w:iCs/>
      <w:color w:val="272727" w:themeColor="text1" w:themeTint="D8"/>
      <w:sz w:val="21"/>
      <w:szCs w:val="21"/>
      <w:lang w:eastAsia="en-US"/>
    </w:rPr>
  </w:style>
  <w:style w:type="paragraph" w:styleId="Paragrafoelenco">
    <w:name w:val="List Paragraph"/>
    <w:basedOn w:val="Normale"/>
    <w:qFormat/>
    <w:rsid w:val="00045C98"/>
    <w:pPr>
      <w:ind w:left="720"/>
      <w:contextualSpacing/>
    </w:pPr>
  </w:style>
  <w:style w:type="paragraph" w:styleId="Testonotaapidipagina">
    <w:name w:val="footnote text"/>
    <w:basedOn w:val="Normale"/>
    <w:link w:val="TestonotaapidipaginaCarattere"/>
    <w:semiHidden/>
    <w:unhideWhenUsed/>
    <w:rsid w:val="004E16F6"/>
    <w:pPr>
      <w:spacing w:line="240" w:lineRule="auto"/>
    </w:pPr>
    <w:rPr>
      <w:sz w:val="20"/>
      <w:szCs w:val="20"/>
    </w:rPr>
  </w:style>
  <w:style w:type="character" w:customStyle="1" w:styleId="TestonotaapidipaginaCarattere">
    <w:name w:val="Testo nota a piè di pagina Carattere"/>
    <w:basedOn w:val="Carpredefinitoparagrafo"/>
    <w:link w:val="Testonotaapidipagina"/>
    <w:semiHidden/>
    <w:rsid w:val="004E16F6"/>
    <w:rPr>
      <w:lang w:eastAsia="en-US"/>
    </w:rPr>
  </w:style>
  <w:style w:type="character" w:styleId="Rimandonotaapidipagina">
    <w:name w:val="footnote reference"/>
    <w:basedOn w:val="Carpredefinitoparagrafo"/>
    <w:semiHidden/>
    <w:unhideWhenUsed/>
    <w:rsid w:val="004E16F6"/>
    <w:rPr>
      <w:vertAlign w:val="superscript"/>
    </w:rPr>
  </w:style>
  <w:style w:type="character" w:styleId="Collegamentovisitato">
    <w:name w:val="FollowedHyperlink"/>
    <w:basedOn w:val="Carpredefinitoparagrafo"/>
    <w:semiHidden/>
    <w:unhideWhenUsed/>
    <w:rsid w:val="000A075F"/>
    <w:rPr>
      <w:color w:val="800080" w:themeColor="followedHyperlink"/>
      <w:u w:val="single"/>
    </w:rPr>
  </w:style>
  <w:style w:type="paragraph" w:styleId="Indicedellefigure">
    <w:name w:val="table of figures"/>
    <w:basedOn w:val="Normale"/>
    <w:next w:val="Normale"/>
    <w:uiPriority w:val="99"/>
    <w:unhideWhenUsed/>
    <w:rsid w:val="0042159B"/>
    <w:rPr>
      <w:rFonts w:ascii="Arial" w:hAnsi="Arial"/>
    </w:rPr>
  </w:style>
  <w:style w:type="character" w:customStyle="1" w:styleId="cf01">
    <w:name w:val="cf01"/>
    <w:basedOn w:val="Carpredefinitoparagrafo"/>
    <w:rsid w:val="00656D54"/>
    <w:rPr>
      <w:rFonts w:ascii="Segoe UI" w:hAnsi="Segoe UI" w:cs="Segoe UI" w:hint="default"/>
      <w:b/>
      <w:bCs/>
      <w:color w:val="262626"/>
      <w:sz w:val="16"/>
      <w:szCs w:val="16"/>
    </w:rPr>
  </w:style>
  <w:style w:type="character" w:styleId="Testosegnaposto">
    <w:name w:val="Placeholder Text"/>
    <w:basedOn w:val="Carpredefinitoparagrafo"/>
    <w:rsid w:val="00574E97"/>
    <w:rPr>
      <w:color w:val="808080"/>
    </w:rPr>
  </w:style>
  <w:style w:type="character" w:styleId="Rimandocommento">
    <w:name w:val="annotation reference"/>
    <w:basedOn w:val="Carpredefinitoparagrafo"/>
    <w:semiHidden/>
    <w:unhideWhenUsed/>
    <w:rsid w:val="009560B3"/>
    <w:rPr>
      <w:sz w:val="16"/>
      <w:szCs w:val="16"/>
    </w:rPr>
  </w:style>
  <w:style w:type="paragraph" w:styleId="Testocommento">
    <w:name w:val="annotation text"/>
    <w:basedOn w:val="Normale"/>
    <w:link w:val="TestocommentoCarattere"/>
    <w:semiHidden/>
    <w:unhideWhenUsed/>
    <w:rsid w:val="009560B3"/>
    <w:pPr>
      <w:spacing w:line="240" w:lineRule="auto"/>
    </w:pPr>
    <w:rPr>
      <w:sz w:val="20"/>
      <w:szCs w:val="20"/>
    </w:rPr>
  </w:style>
  <w:style w:type="character" w:customStyle="1" w:styleId="TestocommentoCarattere">
    <w:name w:val="Testo commento Carattere"/>
    <w:basedOn w:val="Carpredefinitoparagrafo"/>
    <w:link w:val="Testocommento"/>
    <w:semiHidden/>
    <w:rsid w:val="009560B3"/>
    <w:rPr>
      <w:lang w:eastAsia="en-US"/>
    </w:rPr>
  </w:style>
  <w:style w:type="paragraph" w:styleId="Soggettocommento">
    <w:name w:val="annotation subject"/>
    <w:basedOn w:val="Testocommento"/>
    <w:next w:val="Testocommento"/>
    <w:link w:val="SoggettocommentoCarattere"/>
    <w:semiHidden/>
    <w:unhideWhenUsed/>
    <w:rsid w:val="009560B3"/>
    <w:rPr>
      <w:b/>
      <w:bCs/>
    </w:rPr>
  </w:style>
  <w:style w:type="character" w:customStyle="1" w:styleId="SoggettocommentoCarattere">
    <w:name w:val="Soggetto commento Carattere"/>
    <w:basedOn w:val="TestocommentoCarattere"/>
    <w:link w:val="Soggettocommento"/>
    <w:semiHidden/>
    <w:rsid w:val="009560B3"/>
    <w:rPr>
      <w:b/>
      <w:bCs/>
      <w:lang w:eastAsia="en-US"/>
    </w:rPr>
  </w:style>
  <w:style w:type="paragraph" w:styleId="Revisione">
    <w:name w:val="Revision"/>
    <w:hidden/>
    <w:semiHidden/>
    <w:rsid w:val="0026768F"/>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158668">
      <w:bodyDiv w:val="1"/>
      <w:marLeft w:val="0"/>
      <w:marRight w:val="0"/>
      <w:marTop w:val="0"/>
      <w:marBottom w:val="0"/>
      <w:divBdr>
        <w:top w:val="none" w:sz="0" w:space="0" w:color="auto"/>
        <w:left w:val="none" w:sz="0" w:space="0" w:color="auto"/>
        <w:bottom w:val="none" w:sz="0" w:space="0" w:color="auto"/>
        <w:right w:val="none" w:sz="0" w:space="0" w:color="auto"/>
      </w:divBdr>
    </w:div>
    <w:div w:id="1499153125">
      <w:bodyDiv w:val="1"/>
      <w:marLeft w:val="0"/>
      <w:marRight w:val="0"/>
      <w:marTop w:val="0"/>
      <w:marBottom w:val="0"/>
      <w:divBdr>
        <w:top w:val="none" w:sz="0" w:space="0" w:color="auto"/>
        <w:left w:val="none" w:sz="0" w:space="0" w:color="auto"/>
        <w:bottom w:val="none" w:sz="0" w:space="0" w:color="auto"/>
        <w:right w:val="none" w:sz="0" w:space="0" w:color="auto"/>
      </w:divBdr>
    </w:div>
    <w:div w:id="1510632364">
      <w:bodyDiv w:val="1"/>
      <w:marLeft w:val="0"/>
      <w:marRight w:val="0"/>
      <w:marTop w:val="0"/>
      <w:marBottom w:val="0"/>
      <w:divBdr>
        <w:top w:val="none" w:sz="0" w:space="0" w:color="auto"/>
        <w:left w:val="none" w:sz="0" w:space="0" w:color="auto"/>
        <w:bottom w:val="none" w:sz="0" w:space="0" w:color="auto"/>
        <w:right w:val="none" w:sz="0" w:space="0" w:color="auto"/>
      </w:divBdr>
    </w:div>
    <w:div w:id="1903633581">
      <w:bodyDiv w:val="1"/>
      <w:marLeft w:val="0"/>
      <w:marRight w:val="0"/>
      <w:marTop w:val="0"/>
      <w:marBottom w:val="0"/>
      <w:divBdr>
        <w:top w:val="none" w:sz="0" w:space="0" w:color="auto"/>
        <w:left w:val="none" w:sz="0" w:space="0" w:color="auto"/>
        <w:bottom w:val="none" w:sz="0" w:space="0" w:color="auto"/>
        <w:right w:val="none" w:sz="0" w:space="0" w:color="auto"/>
      </w:divBdr>
    </w:div>
    <w:div w:id="1919248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hyperlink" Target="https://www.decipherzone.com/blog-detail/top-programming-languages-for-desktop-apps-in-2021" TargetMode="External"/><Relationship Id="rId63" Type="http://schemas.openxmlformats.org/officeDocument/2006/relationships/hyperlink" Target="https://it.wikipedia.org/wiki/C_sharp" TargetMode="External"/><Relationship Id="rId68" Type="http://schemas.openxmlformats.org/officeDocument/2006/relationships/hyperlink" Target="https://upload.wikimedia.org/wikipedia/commons/f/fd/MVC-Process.png"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claudiobernasconi.ch/2019/01/30/is-wpf-still-relevant-in-2019/" TargetMode="External"/><Relationship Id="rId58" Type="http://schemas.openxmlformats.org/officeDocument/2006/relationships/hyperlink" Target="https://www.youtube.com/watch?v=snYcPpZT1Gg&amp;ab_channel=shadsluiter" TargetMode="External"/><Relationship Id="rId66" Type="http://schemas.openxmlformats.org/officeDocument/2006/relationships/hyperlink" Target="https://docs.microsoft.com/en-us/dotnet/api/system.windows.forms.usercontrol?view=windowsdesktop-6.0" TargetMode="External"/><Relationship Id="rId5" Type="http://schemas.openxmlformats.org/officeDocument/2006/relationships/webSettings" Target="webSettings.xml"/><Relationship Id="rId61" Type="http://schemas.openxmlformats.org/officeDocument/2006/relationships/hyperlink" Target="https://www.geeksforgeeks.org/difference-between-wpf-and-winforms/"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it.wikipedia.org/wiki/Universal_Windows_Platform" TargetMode="External"/><Relationship Id="rId56" Type="http://schemas.openxmlformats.org/officeDocument/2006/relationships/hyperlink" Target="https://medium.com/nerd-for-tech/7-best-programming-languages-to-learn-in-2021-97f7d9dc5938" TargetMode="External"/><Relationship Id="rId64" Type="http://schemas.openxmlformats.org/officeDocument/2006/relationships/hyperlink" Target="https://docs.microsoft.com/en-us/dotnet/api/system.collections.generic.list-1.binarysearch?view=net-6.0" TargetMode="External"/><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softwareengineering.stackexchange.com/questions/370043/moving-from-qt-c-to-c-wpf-productivity-gai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difference-between-wpf-and-winforms/" TargetMode="External"/><Relationship Id="rId25" Type="http://schemas.openxmlformats.org/officeDocument/2006/relationships/header" Target="header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en.wikipedia.org/wiki/Windows_Forms" TargetMode="External"/><Relationship Id="rId67" Type="http://schemas.openxmlformats.org/officeDocument/2006/relationships/hyperlink" Target="https://www.winfxitalia.com/articoli/dotnet6/introduzione-dotnet6-csharp10.aspx"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swharden.com/CsharpDataVis/alt/drawing-library-comparison.md.html" TargetMode="External"/><Relationship Id="rId62" Type="http://schemas.openxmlformats.org/officeDocument/2006/relationships/hyperlink" Target="https://www.winfxitalia.com/articoli/dotnet6/introduzione-dotnet6-csharp10.aspx"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hyperlink" Target="https://visualstudiomagazine.com/articles/2021/02/03/net-6-desktop.aspx" TargetMode="External"/><Relationship Id="rId57" Type="http://schemas.openxmlformats.org/officeDocument/2006/relationships/hyperlink" Target="https://www.simplilearn.com/best-programming-languages-start-learning-today-article" TargetMode="External"/><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geeksforgeeks.org/difference-between-wpf-and-winforms/" TargetMode="External"/><Relationship Id="rId60" Type="http://schemas.openxmlformats.org/officeDocument/2006/relationships/hyperlink" Target="https://en.wikipedia.org/wiki/Windows_Presentation_Foundation" TargetMode="External"/><Relationship Id="rId65" Type="http://schemas.openxmlformats.org/officeDocument/2006/relationships/hyperlink" Target="https://it.wikipedia.org/wiki/Ricerca_dicotomica"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rdglobalinc.com/is-wpf-dead/" TargetMode="External"/><Relationship Id="rId55" Type="http://schemas.openxmlformats.org/officeDocument/2006/relationships/hyperlink" Target="https://visualstudiomagazine.com/articles/2020/09/30/wpf-survey.asp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it.wikipedia.org/wiki/C_shar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J:\DTI\Quarto%20anno%20-%20The%20Last%20Stand\Primo%20Semestre\Progetto%20di%20Semestre\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FBF67-FFCB-4D27-A849-BC17FF64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1</TotalTime>
  <Pages>52</Pages>
  <Words>10208</Words>
  <Characters>58189</Characters>
  <Application>Microsoft Office Word</Application>
  <DocSecurity>0</DocSecurity>
  <Lines>484</Lines>
  <Paragraphs>136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SUPSI-DTI</Company>
  <LinksUpToDate>false</LinksUpToDate>
  <CharactersWithSpaces>68261</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 Fasano</dc:creator>
  <cp:lastModifiedBy>Mariano Fasano</cp:lastModifiedBy>
  <cp:revision>19</cp:revision>
  <cp:lastPrinted>2012-05-14T06:59:00Z</cp:lastPrinted>
  <dcterms:created xsi:type="dcterms:W3CDTF">2022-02-02T08:24:00Z</dcterms:created>
  <dcterms:modified xsi:type="dcterms:W3CDTF">2022-02-02T21:27:00Z</dcterms:modified>
</cp:coreProperties>
</file>